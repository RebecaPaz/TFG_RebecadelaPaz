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 xml:space="preserve">Modelado de gramáticas basadas en dependencias a partir de un </w:t>
      </w:r>
      <w:proofErr w:type="spellStart"/>
      <w:r w:rsidRPr="0066493F">
        <w:rPr>
          <w:b/>
          <w:sz w:val="32"/>
        </w:rPr>
        <w:t>treebank</w:t>
      </w:r>
      <w:proofErr w:type="spellEnd"/>
      <w:r w:rsidRPr="0066493F">
        <w:rPr>
          <w:b/>
          <w:sz w:val="32"/>
        </w:rPr>
        <w:t xml:space="preserve"> de constituyentes.</w:t>
      </w:r>
    </w:p>
    <w:p w14:paraId="19ABBCC4" w14:textId="77777777" w:rsidR="00465D1C" w:rsidRPr="0066493F" w:rsidRDefault="00465D1C" w:rsidP="001828F4">
      <w:pPr>
        <w:jc w:val="cente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 xml:space="preserve">Pablo Alfonso Haya </w:t>
      </w:r>
      <w:proofErr w:type="spellStart"/>
      <w:r w:rsidR="00AB65A2" w:rsidRPr="0066493F">
        <w:rPr>
          <w:b/>
          <w:sz w:val="32"/>
        </w:rPr>
        <w:t>Coll</w:t>
      </w:r>
      <w:proofErr w:type="spellEnd"/>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 xml:space="preserve">Modelado de gramáticas basadas en dependencias a partir de un </w:t>
      </w:r>
      <w:proofErr w:type="spellStart"/>
      <w:r w:rsidRPr="00B4487C">
        <w:rPr>
          <w:b/>
          <w:sz w:val="32"/>
        </w:rPr>
        <w:t>treebank</w:t>
      </w:r>
      <w:proofErr w:type="spellEnd"/>
      <w:r w:rsidRPr="00B4487C">
        <w:rPr>
          <w:b/>
          <w:sz w:val="32"/>
        </w:rPr>
        <w:t xml:space="preserve">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 xml:space="preserve">Pablo Alfonso Haya </w:t>
      </w:r>
      <w:proofErr w:type="spellStart"/>
      <w:r w:rsidR="00AB65A2">
        <w:rPr>
          <w:b/>
        </w:rPr>
        <w:t>Coll</w:t>
      </w:r>
      <w:proofErr w:type="spellEnd"/>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3B1CE38" w14:textId="77777777" w:rsidR="009C1C29" w:rsidRPr="006D3C16" w:rsidRDefault="00AD78A7" w:rsidP="00A019DF">
      <w:pPr>
        <w:spacing w:before="120"/>
        <w:rPr>
          <w:lang w:val="en"/>
        </w:rPr>
      </w:pPr>
      <w:r>
        <w:t xml:space="preserve">Este Trabajo Fin de Grado… </w:t>
      </w:r>
      <w:r w:rsidRPr="006D3C16">
        <w:rPr>
          <w:lang w:val="en"/>
        </w:rPr>
        <w:t>(250-500 palabras).</w:t>
      </w:r>
    </w:p>
    <w:p w14:paraId="37412245" w14:textId="77777777" w:rsidR="0084289B" w:rsidRPr="006D3C16" w:rsidRDefault="0084289B" w:rsidP="00A019DF">
      <w:pPr>
        <w:spacing w:before="120"/>
        <w:rPr>
          <w:lang w:val="en"/>
        </w:rPr>
      </w:pPr>
    </w:p>
    <w:p w14:paraId="58CC886E" w14:textId="77777777" w:rsidR="0084289B" w:rsidRPr="006D3C16" w:rsidRDefault="0084289B" w:rsidP="00A019DF">
      <w:pPr>
        <w:spacing w:before="120"/>
        <w:rPr>
          <w:lang w:val="en"/>
        </w:rPr>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 xml:space="preserve">(250-500 </w:t>
      </w:r>
      <w:proofErr w:type="spellStart"/>
      <w:r>
        <w:t>words</w:t>
      </w:r>
      <w:proofErr w:type="spellEnd"/>
      <w:r>
        <w:t>).</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63825367" w:rsidR="00AD78A7" w:rsidRDefault="000949DA" w:rsidP="00A019DF">
      <w:pPr>
        <w:spacing w:before="120"/>
      </w:pPr>
      <w:proofErr w:type="spellStart"/>
      <w:r>
        <w:t>Treebank</w:t>
      </w:r>
      <w:proofErr w:type="spellEnd"/>
      <w:r>
        <w:t>, dependencias, constituyentes, analizador</w:t>
      </w:r>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proofErr w:type="spellStart"/>
      <w:r>
        <w:rPr>
          <w:rFonts w:ascii="Arial" w:hAnsi="Arial" w:cs="Arial"/>
          <w:b/>
          <w:iCs/>
          <w:sz w:val="40"/>
          <w:szCs w:val="40"/>
        </w:rPr>
        <w:t>Keywords</w:t>
      </w:r>
      <w:proofErr w:type="spellEnd"/>
      <w:r>
        <w:rPr>
          <w:rFonts w:ascii="Arial" w:hAnsi="Arial" w:cs="Arial"/>
          <w:b/>
          <w:iCs/>
          <w:sz w:val="40"/>
          <w:szCs w:val="40"/>
        </w:rPr>
        <w:t xml:space="preserve"> (inglés)</w:t>
      </w:r>
    </w:p>
    <w:p w14:paraId="348402CB" w14:textId="19C66F5C" w:rsidR="00AD78A7" w:rsidRDefault="000949DA" w:rsidP="00A019DF">
      <w:pPr>
        <w:spacing w:before="120"/>
      </w:pPr>
      <w:proofErr w:type="spellStart"/>
      <w:r>
        <w:t>Treebank</w:t>
      </w:r>
      <w:proofErr w:type="spellEnd"/>
      <w:r>
        <w:t xml:space="preserve">, </w:t>
      </w:r>
      <w:proofErr w:type="spellStart"/>
      <w:r>
        <w:t>dependencies</w:t>
      </w:r>
      <w:proofErr w:type="spellEnd"/>
      <w:r>
        <w:t xml:space="preserve">, </w:t>
      </w:r>
      <w:proofErr w:type="spellStart"/>
      <w:r>
        <w:t>constituencies</w:t>
      </w:r>
      <w:proofErr w:type="spellEnd"/>
      <w:r>
        <w:t xml:space="preserve">, </w:t>
      </w:r>
      <w:proofErr w:type="spellStart"/>
      <w:r>
        <w:t>parser</w:t>
      </w:r>
      <w:proofErr w:type="spellEnd"/>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1" w:name="contenidos"/>
      <w:bookmarkEnd w:id="1"/>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00CD5CD6" w14:textId="77777777" w:rsidR="00FF2A73" w:rsidRDefault="007C3D8F">
      <w:pPr>
        <w:pStyle w:val="TDC1"/>
        <w:rPr>
          <w:rFonts w:asciiTheme="minorHAnsi" w:eastAsiaTheme="minorEastAsia" w:hAnsiTheme="minorHAnsi" w:cstheme="minorBidi"/>
          <w:noProof/>
          <w:sz w:val="24"/>
          <w:szCs w:val="24"/>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66017" w:history="1">
        <w:r w:rsidR="00FF2A73" w:rsidRPr="000209B5">
          <w:rPr>
            <w:rStyle w:val="Hipervnculo"/>
            <w:noProof/>
          </w:rPr>
          <w:t>1 Introducción</w:t>
        </w:r>
        <w:r w:rsidR="00FF2A73">
          <w:rPr>
            <w:noProof/>
            <w:webHidden/>
          </w:rPr>
          <w:tab/>
        </w:r>
        <w:r w:rsidR="00FF2A73">
          <w:rPr>
            <w:noProof/>
            <w:webHidden/>
          </w:rPr>
          <w:fldChar w:fldCharType="begin"/>
        </w:r>
        <w:r w:rsidR="00FF2A73">
          <w:rPr>
            <w:noProof/>
            <w:webHidden/>
          </w:rPr>
          <w:instrText xml:space="preserve"> PAGEREF _Toc486266017 \h </w:instrText>
        </w:r>
        <w:r w:rsidR="00FF2A73">
          <w:rPr>
            <w:noProof/>
            <w:webHidden/>
          </w:rPr>
        </w:r>
        <w:r w:rsidR="00FF2A73">
          <w:rPr>
            <w:noProof/>
            <w:webHidden/>
          </w:rPr>
          <w:fldChar w:fldCharType="separate"/>
        </w:r>
        <w:r w:rsidR="00EB45CD">
          <w:rPr>
            <w:noProof/>
            <w:webHidden/>
          </w:rPr>
          <w:t>1</w:t>
        </w:r>
        <w:r w:rsidR="00FF2A73">
          <w:rPr>
            <w:noProof/>
            <w:webHidden/>
          </w:rPr>
          <w:fldChar w:fldCharType="end"/>
        </w:r>
      </w:hyperlink>
    </w:p>
    <w:p w14:paraId="616F2C93" w14:textId="77777777" w:rsidR="00FF2A73" w:rsidRDefault="00FF2A73">
      <w:pPr>
        <w:pStyle w:val="TDC2"/>
        <w:rPr>
          <w:rFonts w:asciiTheme="minorHAnsi" w:eastAsiaTheme="minorEastAsia" w:hAnsiTheme="minorHAnsi" w:cstheme="minorBidi"/>
          <w:color w:val="auto"/>
          <w:sz w:val="24"/>
          <w:szCs w:val="24"/>
        </w:rPr>
      </w:pPr>
      <w:hyperlink w:anchor="_Toc486266018" w:history="1">
        <w:r w:rsidRPr="000209B5">
          <w:rPr>
            <w:rStyle w:val="Hipervnculo"/>
          </w:rPr>
          <w:t>1.1 Motivación</w:t>
        </w:r>
        <w:r>
          <w:rPr>
            <w:webHidden/>
          </w:rPr>
          <w:tab/>
        </w:r>
        <w:r>
          <w:rPr>
            <w:webHidden/>
          </w:rPr>
          <w:fldChar w:fldCharType="begin"/>
        </w:r>
        <w:r>
          <w:rPr>
            <w:webHidden/>
          </w:rPr>
          <w:instrText xml:space="preserve"> PAGEREF _Toc486266018 \h </w:instrText>
        </w:r>
        <w:r>
          <w:rPr>
            <w:webHidden/>
          </w:rPr>
        </w:r>
        <w:r>
          <w:rPr>
            <w:webHidden/>
          </w:rPr>
          <w:fldChar w:fldCharType="separate"/>
        </w:r>
        <w:r w:rsidR="00EB45CD">
          <w:rPr>
            <w:webHidden/>
          </w:rPr>
          <w:t>1</w:t>
        </w:r>
        <w:r>
          <w:rPr>
            <w:webHidden/>
          </w:rPr>
          <w:fldChar w:fldCharType="end"/>
        </w:r>
      </w:hyperlink>
    </w:p>
    <w:p w14:paraId="010DE209" w14:textId="77777777" w:rsidR="00FF2A73" w:rsidRDefault="00FF2A73">
      <w:pPr>
        <w:pStyle w:val="TDC2"/>
        <w:rPr>
          <w:rFonts w:asciiTheme="minorHAnsi" w:eastAsiaTheme="minorEastAsia" w:hAnsiTheme="minorHAnsi" w:cstheme="minorBidi"/>
          <w:color w:val="auto"/>
          <w:sz w:val="24"/>
          <w:szCs w:val="24"/>
        </w:rPr>
      </w:pPr>
      <w:hyperlink w:anchor="_Toc486266019" w:history="1">
        <w:r w:rsidRPr="000209B5">
          <w:rPr>
            <w:rStyle w:val="Hipervnculo"/>
          </w:rPr>
          <w:t>1.2 Objetivos</w:t>
        </w:r>
        <w:r>
          <w:rPr>
            <w:webHidden/>
          </w:rPr>
          <w:tab/>
        </w:r>
        <w:r>
          <w:rPr>
            <w:webHidden/>
          </w:rPr>
          <w:fldChar w:fldCharType="begin"/>
        </w:r>
        <w:r>
          <w:rPr>
            <w:webHidden/>
          </w:rPr>
          <w:instrText xml:space="preserve"> PAGEREF _Toc486266019 \h </w:instrText>
        </w:r>
        <w:r>
          <w:rPr>
            <w:webHidden/>
          </w:rPr>
        </w:r>
        <w:r>
          <w:rPr>
            <w:webHidden/>
          </w:rPr>
          <w:fldChar w:fldCharType="separate"/>
        </w:r>
        <w:r w:rsidR="00EB45CD">
          <w:rPr>
            <w:webHidden/>
          </w:rPr>
          <w:t>1</w:t>
        </w:r>
        <w:r>
          <w:rPr>
            <w:webHidden/>
          </w:rPr>
          <w:fldChar w:fldCharType="end"/>
        </w:r>
      </w:hyperlink>
    </w:p>
    <w:p w14:paraId="0CA52374" w14:textId="77777777" w:rsidR="00FF2A73" w:rsidRDefault="00FF2A73">
      <w:pPr>
        <w:pStyle w:val="TDC2"/>
        <w:rPr>
          <w:rFonts w:asciiTheme="minorHAnsi" w:eastAsiaTheme="minorEastAsia" w:hAnsiTheme="minorHAnsi" w:cstheme="minorBidi"/>
          <w:color w:val="auto"/>
          <w:sz w:val="24"/>
          <w:szCs w:val="24"/>
        </w:rPr>
      </w:pPr>
      <w:hyperlink w:anchor="_Toc486266020" w:history="1">
        <w:r w:rsidRPr="000209B5">
          <w:rPr>
            <w:rStyle w:val="Hipervnculo"/>
          </w:rPr>
          <w:t>1.3 Organización de la memoria</w:t>
        </w:r>
        <w:r>
          <w:rPr>
            <w:webHidden/>
          </w:rPr>
          <w:tab/>
        </w:r>
        <w:r>
          <w:rPr>
            <w:webHidden/>
          </w:rPr>
          <w:fldChar w:fldCharType="begin"/>
        </w:r>
        <w:r>
          <w:rPr>
            <w:webHidden/>
          </w:rPr>
          <w:instrText xml:space="preserve"> PAGEREF _Toc486266020 \h </w:instrText>
        </w:r>
        <w:r>
          <w:rPr>
            <w:webHidden/>
          </w:rPr>
        </w:r>
        <w:r>
          <w:rPr>
            <w:webHidden/>
          </w:rPr>
          <w:fldChar w:fldCharType="separate"/>
        </w:r>
        <w:r w:rsidR="00EB45CD">
          <w:rPr>
            <w:webHidden/>
          </w:rPr>
          <w:t>2</w:t>
        </w:r>
        <w:r>
          <w:rPr>
            <w:webHidden/>
          </w:rPr>
          <w:fldChar w:fldCharType="end"/>
        </w:r>
      </w:hyperlink>
    </w:p>
    <w:p w14:paraId="364DC4C0" w14:textId="77777777" w:rsidR="00FF2A73" w:rsidRDefault="00FF2A73">
      <w:pPr>
        <w:pStyle w:val="TDC1"/>
        <w:rPr>
          <w:rFonts w:asciiTheme="minorHAnsi" w:eastAsiaTheme="minorEastAsia" w:hAnsiTheme="minorHAnsi" w:cstheme="minorBidi"/>
          <w:noProof/>
          <w:sz w:val="24"/>
          <w:szCs w:val="24"/>
        </w:rPr>
      </w:pPr>
      <w:hyperlink w:anchor="_Toc486266021" w:history="1">
        <w:r w:rsidRPr="000209B5">
          <w:rPr>
            <w:rStyle w:val="Hipervnculo"/>
            <w:noProof/>
          </w:rPr>
          <w:t>2 Estado del arte</w:t>
        </w:r>
        <w:r>
          <w:rPr>
            <w:noProof/>
            <w:webHidden/>
          </w:rPr>
          <w:tab/>
        </w:r>
        <w:r>
          <w:rPr>
            <w:noProof/>
            <w:webHidden/>
          </w:rPr>
          <w:fldChar w:fldCharType="begin"/>
        </w:r>
        <w:r>
          <w:rPr>
            <w:noProof/>
            <w:webHidden/>
          </w:rPr>
          <w:instrText xml:space="preserve"> PAGEREF _Toc486266021 \h </w:instrText>
        </w:r>
        <w:r>
          <w:rPr>
            <w:noProof/>
            <w:webHidden/>
          </w:rPr>
        </w:r>
        <w:r>
          <w:rPr>
            <w:noProof/>
            <w:webHidden/>
          </w:rPr>
          <w:fldChar w:fldCharType="separate"/>
        </w:r>
        <w:r w:rsidR="00EB45CD">
          <w:rPr>
            <w:noProof/>
            <w:webHidden/>
          </w:rPr>
          <w:t>3</w:t>
        </w:r>
        <w:r>
          <w:rPr>
            <w:noProof/>
            <w:webHidden/>
          </w:rPr>
          <w:fldChar w:fldCharType="end"/>
        </w:r>
      </w:hyperlink>
    </w:p>
    <w:p w14:paraId="6081D426" w14:textId="77777777" w:rsidR="00FF2A73" w:rsidRDefault="00FF2A73">
      <w:pPr>
        <w:pStyle w:val="TDC2"/>
        <w:rPr>
          <w:rFonts w:asciiTheme="minorHAnsi" w:eastAsiaTheme="minorEastAsia" w:hAnsiTheme="minorHAnsi" w:cstheme="minorBidi"/>
          <w:color w:val="auto"/>
          <w:sz w:val="24"/>
          <w:szCs w:val="24"/>
        </w:rPr>
      </w:pPr>
      <w:hyperlink w:anchor="_Toc486266022" w:history="1">
        <w:r w:rsidRPr="000209B5">
          <w:rPr>
            <w:rStyle w:val="Hipervnculo"/>
          </w:rPr>
          <w:t>2.1 Análisis sintáctico</w:t>
        </w:r>
        <w:r>
          <w:rPr>
            <w:webHidden/>
          </w:rPr>
          <w:tab/>
        </w:r>
        <w:r>
          <w:rPr>
            <w:webHidden/>
          </w:rPr>
          <w:fldChar w:fldCharType="begin"/>
        </w:r>
        <w:r>
          <w:rPr>
            <w:webHidden/>
          </w:rPr>
          <w:instrText xml:space="preserve"> PAGEREF _Toc486266022 \h </w:instrText>
        </w:r>
        <w:r>
          <w:rPr>
            <w:webHidden/>
          </w:rPr>
        </w:r>
        <w:r>
          <w:rPr>
            <w:webHidden/>
          </w:rPr>
          <w:fldChar w:fldCharType="separate"/>
        </w:r>
        <w:r w:rsidR="00EB45CD">
          <w:rPr>
            <w:webHidden/>
          </w:rPr>
          <w:t>3</w:t>
        </w:r>
        <w:r>
          <w:rPr>
            <w:webHidden/>
          </w:rPr>
          <w:fldChar w:fldCharType="end"/>
        </w:r>
      </w:hyperlink>
    </w:p>
    <w:p w14:paraId="6FB4A898" w14:textId="77777777" w:rsidR="00FF2A73" w:rsidRDefault="00FF2A73">
      <w:pPr>
        <w:pStyle w:val="TDC3"/>
        <w:rPr>
          <w:rFonts w:asciiTheme="minorHAnsi" w:eastAsiaTheme="minorEastAsia" w:hAnsiTheme="minorHAnsi" w:cstheme="minorBidi"/>
          <w:noProof/>
          <w:sz w:val="24"/>
          <w:szCs w:val="24"/>
        </w:rPr>
      </w:pPr>
      <w:hyperlink w:anchor="_Toc486266023" w:history="1">
        <w:r w:rsidRPr="000209B5">
          <w:rPr>
            <w:rStyle w:val="Hipervnculo"/>
            <w:noProof/>
            <w14:scene3d>
              <w14:camera w14:prst="orthographicFront"/>
              <w14:lightRig w14:rig="threePt" w14:dir="t">
                <w14:rot w14:lat="0" w14:lon="0" w14:rev="0"/>
              </w14:lightRig>
            </w14:scene3d>
          </w:rPr>
          <w:t>2.1.1</w:t>
        </w:r>
        <w:r w:rsidRPr="000209B5">
          <w:rPr>
            <w:rStyle w:val="Hipervnculo"/>
            <w:noProof/>
          </w:rPr>
          <w:t xml:space="preserve"> Constituyentes</w:t>
        </w:r>
        <w:r>
          <w:rPr>
            <w:noProof/>
            <w:webHidden/>
          </w:rPr>
          <w:tab/>
        </w:r>
        <w:r>
          <w:rPr>
            <w:noProof/>
            <w:webHidden/>
          </w:rPr>
          <w:fldChar w:fldCharType="begin"/>
        </w:r>
        <w:r>
          <w:rPr>
            <w:noProof/>
            <w:webHidden/>
          </w:rPr>
          <w:instrText xml:space="preserve"> PAGEREF _Toc486266023 \h </w:instrText>
        </w:r>
        <w:r>
          <w:rPr>
            <w:noProof/>
            <w:webHidden/>
          </w:rPr>
        </w:r>
        <w:r>
          <w:rPr>
            <w:noProof/>
            <w:webHidden/>
          </w:rPr>
          <w:fldChar w:fldCharType="separate"/>
        </w:r>
        <w:r w:rsidR="00EB45CD">
          <w:rPr>
            <w:noProof/>
            <w:webHidden/>
          </w:rPr>
          <w:t>4</w:t>
        </w:r>
        <w:r>
          <w:rPr>
            <w:noProof/>
            <w:webHidden/>
          </w:rPr>
          <w:fldChar w:fldCharType="end"/>
        </w:r>
      </w:hyperlink>
    </w:p>
    <w:p w14:paraId="00B4B38D" w14:textId="77777777" w:rsidR="00FF2A73" w:rsidRDefault="00FF2A73">
      <w:pPr>
        <w:pStyle w:val="TDC3"/>
        <w:rPr>
          <w:rFonts w:asciiTheme="minorHAnsi" w:eastAsiaTheme="minorEastAsia" w:hAnsiTheme="minorHAnsi" w:cstheme="minorBidi"/>
          <w:noProof/>
          <w:sz w:val="24"/>
          <w:szCs w:val="24"/>
        </w:rPr>
      </w:pPr>
      <w:hyperlink w:anchor="_Toc486266024" w:history="1">
        <w:r w:rsidRPr="000209B5">
          <w:rPr>
            <w:rStyle w:val="Hipervnculo"/>
            <w:noProof/>
            <w14:scene3d>
              <w14:camera w14:prst="orthographicFront"/>
              <w14:lightRig w14:rig="threePt" w14:dir="t">
                <w14:rot w14:lat="0" w14:lon="0" w14:rev="0"/>
              </w14:lightRig>
            </w14:scene3d>
          </w:rPr>
          <w:t>2.1.2</w:t>
        </w:r>
        <w:r w:rsidRPr="000209B5">
          <w:rPr>
            <w:rStyle w:val="Hipervnculo"/>
            <w:noProof/>
          </w:rPr>
          <w:t xml:space="preserve"> Dependencias</w:t>
        </w:r>
        <w:r>
          <w:rPr>
            <w:noProof/>
            <w:webHidden/>
          </w:rPr>
          <w:tab/>
        </w:r>
        <w:r>
          <w:rPr>
            <w:noProof/>
            <w:webHidden/>
          </w:rPr>
          <w:fldChar w:fldCharType="begin"/>
        </w:r>
        <w:r>
          <w:rPr>
            <w:noProof/>
            <w:webHidden/>
          </w:rPr>
          <w:instrText xml:space="preserve"> PAGEREF _Toc486266024 \h </w:instrText>
        </w:r>
        <w:r>
          <w:rPr>
            <w:noProof/>
            <w:webHidden/>
          </w:rPr>
        </w:r>
        <w:r>
          <w:rPr>
            <w:noProof/>
            <w:webHidden/>
          </w:rPr>
          <w:fldChar w:fldCharType="separate"/>
        </w:r>
        <w:r w:rsidR="00EB45CD">
          <w:rPr>
            <w:noProof/>
            <w:webHidden/>
          </w:rPr>
          <w:t>5</w:t>
        </w:r>
        <w:r>
          <w:rPr>
            <w:noProof/>
            <w:webHidden/>
          </w:rPr>
          <w:fldChar w:fldCharType="end"/>
        </w:r>
      </w:hyperlink>
    </w:p>
    <w:p w14:paraId="2F58E417" w14:textId="77777777" w:rsidR="00FF2A73" w:rsidRDefault="00FF2A73">
      <w:pPr>
        <w:pStyle w:val="TDC2"/>
        <w:rPr>
          <w:rFonts w:asciiTheme="minorHAnsi" w:eastAsiaTheme="minorEastAsia" w:hAnsiTheme="minorHAnsi" w:cstheme="minorBidi"/>
          <w:color w:val="auto"/>
          <w:sz w:val="24"/>
          <w:szCs w:val="24"/>
        </w:rPr>
      </w:pPr>
      <w:hyperlink w:anchor="_Toc486266025" w:history="1">
        <w:r w:rsidRPr="000209B5">
          <w:rPr>
            <w:rStyle w:val="Hipervnculo"/>
          </w:rPr>
          <w:t>2.2 Stanford Dependencies</w:t>
        </w:r>
        <w:r>
          <w:rPr>
            <w:webHidden/>
          </w:rPr>
          <w:tab/>
        </w:r>
        <w:r>
          <w:rPr>
            <w:webHidden/>
          </w:rPr>
          <w:fldChar w:fldCharType="begin"/>
        </w:r>
        <w:r>
          <w:rPr>
            <w:webHidden/>
          </w:rPr>
          <w:instrText xml:space="preserve"> PAGEREF _Toc486266025 \h </w:instrText>
        </w:r>
        <w:r>
          <w:rPr>
            <w:webHidden/>
          </w:rPr>
        </w:r>
        <w:r>
          <w:rPr>
            <w:webHidden/>
          </w:rPr>
          <w:fldChar w:fldCharType="separate"/>
        </w:r>
        <w:r w:rsidR="00EB45CD">
          <w:rPr>
            <w:webHidden/>
          </w:rPr>
          <w:t>6</w:t>
        </w:r>
        <w:r>
          <w:rPr>
            <w:webHidden/>
          </w:rPr>
          <w:fldChar w:fldCharType="end"/>
        </w:r>
      </w:hyperlink>
    </w:p>
    <w:p w14:paraId="00332538" w14:textId="77777777" w:rsidR="00FF2A73" w:rsidRDefault="00FF2A73">
      <w:pPr>
        <w:pStyle w:val="TDC2"/>
        <w:rPr>
          <w:rFonts w:asciiTheme="minorHAnsi" w:eastAsiaTheme="minorEastAsia" w:hAnsiTheme="minorHAnsi" w:cstheme="minorBidi"/>
          <w:color w:val="auto"/>
          <w:sz w:val="24"/>
          <w:szCs w:val="24"/>
        </w:rPr>
      </w:pPr>
      <w:hyperlink w:anchor="_Toc486266026" w:history="1">
        <w:r w:rsidRPr="000209B5">
          <w:rPr>
            <w:rStyle w:val="Hipervnculo"/>
          </w:rPr>
          <w:t>2.3 Google Dependencies</w:t>
        </w:r>
        <w:r>
          <w:rPr>
            <w:webHidden/>
          </w:rPr>
          <w:tab/>
        </w:r>
        <w:r>
          <w:rPr>
            <w:webHidden/>
          </w:rPr>
          <w:fldChar w:fldCharType="begin"/>
        </w:r>
        <w:r>
          <w:rPr>
            <w:webHidden/>
          </w:rPr>
          <w:instrText xml:space="preserve"> PAGEREF _Toc486266026 \h </w:instrText>
        </w:r>
        <w:r>
          <w:rPr>
            <w:webHidden/>
          </w:rPr>
        </w:r>
        <w:r>
          <w:rPr>
            <w:webHidden/>
          </w:rPr>
          <w:fldChar w:fldCharType="separate"/>
        </w:r>
        <w:r w:rsidR="00EB45CD">
          <w:rPr>
            <w:webHidden/>
          </w:rPr>
          <w:t>8</w:t>
        </w:r>
        <w:r>
          <w:rPr>
            <w:webHidden/>
          </w:rPr>
          <w:fldChar w:fldCharType="end"/>
        </w:r>
      </w:hyperlink>
    </w:p>
    <w:p w14:paraId="452792AC" w14:textId="77777777" w:rsidR="00FF2A73" w:rsidRDefault="00FF2A73">
      <w:pPr>
        <w:pStyle w:val="TDC2"/>
        <w:rPr>
          <w:rFonts w:asciiTheme="minorHAnsi" w:eastAsiaTheme="minorEastAsia" w:hAnsiTheme="minorHAnsi" w:cstheme="minorBidi"/>
          <w:color w:val="auto"/>
          <w:sz w:val="24"/>
          <w:szCs w:val="24"/>
        </w:rPr>
      </w:pPr>
      <w:hyperlink w:anchor="_Toc486266027" w:history="1">
        <w:r w:rsidRPr="000209B5">
          <w:rPr>
            <w:rStyle w:val="Hipervnculo"/>
          </w:rPr>
          <w:t>2.4 Universal Dependencies</w:t>
        </w:r>
        <w:r>
          <w:rPr>
            <w:webHidden/>
          </w:rPr>
          <w:tab/>
        </w:r>
        <w:r>
          <w:rPr>
            <w:webHidden/>
          </w:rPr>
          <w:fldChar w:fldCharType="begin"/>
        </w:r>
        <w:r>
          <w:rPr>
            <w:webHidden/>
          </w:rPr>
          <w:instrText xml:space="preserve"> PAGEREF _Toc486266027 \h </w:instrText>
        </w:r>
        <w:r>
          <w:rPr>
            <w:webHidden/>
          </w:rPr>
        </w:r>
        <w:r>
          <w:rPr>
            <w:webHidden/>
          </w:rPr>
          <w:fldChar w:fldCharType="separate"/>
        </w:r>
        <w:r w:rsidR="00EB45CD">
          <w:rPr>
            <w:webHidden/>
          </w:rPr>
          <w:t>8</w:t>
        </w:r>
        <w:r>
          <w:rPr>
            <w:webHidden/>
          </w:rPr>
          <w:fldChar w:fldCharType="end"/>
        </w:r>
      </w:hyperlink>
    </w:p>
    <w:p w14:paraId="1A32B0F5" w14:textId="77777777" w:rsidR="00FF2A73" w:rsidRDefault="00FF2A73">
      <w:pPr>
        <w:pStyle w:val="TDC2"/>
        <w:rPr>
          <w:rFonts w:asciiTheme="minorHAnsi" w:eastAsiaTheme="minorEastAsia" w:hAnsiTheme="minorHAnsi" w:cstheme="minorBidi"/>
          <w:color w:val="auto"/>
          <w:sz w:val="24"/>
          <w:szCs w:val="24"/>
        </w:rPr>
      </w:pPr>
      <w:hyperlink w:anchor="_Toc486266028" w:history="1">
        <w:r w:rsidRPr="000209B5">
          <w:rPr>
            <w:rStyle w:val="Hipervnculo"/>
          </w:rPr>
          <w:t>2.5 Formato de representación</w:t>
        </w:r>
        <w:r>
          <w:rPr>
            <w:webHidden/>
          </w:rPr>
          <w:tab/>
        </w:r>
        <w:r>
          <w:rPr>
            <w:webHidden/>
          </w:rPr>
          <w:fldChar w:fldCharType="begin"/>
        </w:r>
        <w:r>
          <w:rPr>
            <w:webHidden/>
          </w:rPr>
          <w:instrText xml:space="preserve"> PAGEREF _Toc486266028 \h </w:instrText>
        </w:r>
        <w:r>
          <w:rPr>
            <w:webHidden/>
          </w:rPr>
        </w:r>
        <w:r>
          <w:rPr>
            <w:webHidden/>
          </w:rPr>
          <w:fldChar w:fldCharType="separate"/>
        </w:r>
        <w:r w:rsidR="00EB45CD">
          <w:rPr>
            <w:webHidden/>
          </w:rPr>
          <w:t>9</w:t>
        </w:r>
        <w:r>
          <w:rPr>
            <w:webHidden/>
          </w:rPr>
          <w:fldChar w:fldCharType="end"/>
        </w:r>
      </w:hyperlink>
    </w:p>
    <w:p w14:paraId="25BB76BB" w14:textId="77777777" w:rsidR="00FF2A73" w:rsidRDefault="00FF2A73">
      <w:pPr>
        <w:pStyle w:val="TDC3"/>
        <w:rPr>
          <w:rFonts w:asciiTheme="minorHAnsi" w:eastAsiaTheme="minorEastAsia" w:hAnsiTheme="minorHAnsi" w:cstheme="minorBidi"/>
          <w:noProof/>
          <w:sz w:val="24"/>
          <w:szCs w:val="24"/>
        </w:rPr>
      </w:pPr>
      <w:hyperlink w:anchor="_Toc486266029" w:history="1">
        <w:r w:rsidRPr="000209B5">
          <w:rPr>
            <w:rStyle w:val="Hipervnculo"/>
            <w:noProof/>
            <w14:scene3d>
              <w14:camera w14:prst="orthographicFront"/>
              <w14:lightRig w14:rig="threePt" w14:dir="t">
                <w14:rot w14:lat="0" w14:lon="0" w14:rev="0"/>
              </w14:lightRig>
            </w14:scene3d>
          </w:rPr>
          <w:t>2.5.1</w:t>
        </w:r>
        <w:r w:rsidRPr="000209B5">
          <w:rPr>
            <w:rStyle w:val="Hipervnculo"/>
            <w:noProof/>
          </w:rPr>
          <w:t xml:space="preserve"> Formato Stanford</w:t>
        </w:r>
        <w:r>
          <w:rPr>
            <w:noProof/>
            <w:webHidden/>
          </w:rPr>
          <w:tab/>
        </w:r>
        <w:r>
          <w:rPr>
            <w:noProof/>
            <w:webHidden/>
          </w:rPr>
          <w:fldChar w:fldCharType="begin"/>
        </w:r>
        <w:r>
          <w:rPr>
            <w:noProof/>
            <w:webHidden/>
          </w:rPr>
          <w:instrText xml:space="preserve"> PAGEREF _Toc486266029 \h </w:instrText>
        </w:r>
        <w:r>
          <w:rPr>
            <w:noProof/>
            <w:webHidden/>
          </w:rPr>
        </w:r>
        <w:r>
          <w:rPr>
            <w:noProof/>
            <w:webHidden/>
          </w:rPr>
          <w:fldChar w:fldCharType="separate"/>
        </w:r>
        <w:r w:rsidR="00EB45CD">
          <w:rPr>
            <w:noProof/>
            <w:webHidden/>
          </w:rPr>
          <w:t>9</w:t>
        </w:r>
        <w:r>
          <w:rPr>
            <w:noProof/>
            <w:webHidden/>
          </w:rPr>
          <w:fldChar w:fldCharType="end"/>
        </w:r>
      </w:hyperlink>
    </w:p>
    <w:p w14:paraId="23C6A19A" w14:textId="77777777" w:rsidR="00FF2A73" w:rsidRDefault="00FF2A73">
      <w:pPr>
        <w:pStyle w:val="TDC3"/>
        <w:rPr>
          <w:rFonts w:asciiTheme="minorHAnsi" w:eastAsiaTheme="minorEastAsia" w:hAnsiTheme="minorHAnsi" w:cstheme="minorBidi"/>
          <w:noProof/>
          <w:sz w:val="24"/>
          <w:szCs w:val="24"/>
        </w:rPr>
      </w:pPr>
      <w:hyperlink w:anchor="_Toc486266030" w:history="1">
        <w:r w:rsidRPr="000209B5">
          <w:rPr>
            <w:rStyle w:val="Hipervnculo"/>
            <w:noProof/>
            <w14:scene3d>
              <w14:camera w14:prst="orthographicFront"/>
              <w14:lightRig w14:rig="threePt" w14:dir="t">
                <w14:rot w14:lat="0" w14:lon="0" w14:rev="0"/>
              </w14:lightRig>
            </w14:scene3d>
          </w:rPr>
          <w:t>2.5.2</w:t>
        </w:r>
        <w:r w:rsidRPr="000209B5">
          <w:rPr>
            <w:rStyle w:val="Hipervnculo"/>
            <w:noProof/>
          </w:rPr>
          <w:t xml:space="preserve"> Formato CoNLL</w:t>
        </w:r>
        <w:r>
          <w:rPr>
            <w:noProof/>
            <w:webHidden/>
          </w:rPr>
          <w:tab/>
        </w:r>
        <w:r>
          <w:rPr>
            <w:noProof/>
            <w:webHidden/>
          </w:rPr>
          <w:fldChar w:fldCharType="begin"/>
        </w:r>
        <w:r>
          <w:rPr>
            <w:noProof/>
            <w:webHidden/>
          </w:rPr>
          <w:instrText xml:space="preserve"> PAGEREF _Toc486266030 \h </w:instrText>
        </w:r>
        <w:r>
          <w:rPr>
            <w:noProof/>
            <w:webHidden/>
          </w:rPr>
        </w:r>
        <w:r>
          <w:rPr>
            <w:noProof/>
            <w:webHidden/>
          </w:rPr>
          <w:fldChar w:fldCharType="separate"/>
        </w:r>
        <w:r w:rsidR="00EB45CD">
          <w:rPr>
            <w:noProof/>
            <w:webHidden/>
          </w:rPr>
          <w:t>10</w:t>
        </w:r>
        <w:r>
          <w:rPr>
            <w:noProof/>
            <w:webHidden/>
          </w:rPr>
          <w:fldChar w:fldCharType="end"/>
        </w:r>
      </w:hyperlink>
    </w:p>
    <w:p w14:paraId="1632573B" w14:textId="77777777" w:rsidR="00FF2A73" w:rsidRDefault="00FF2A73">
      <w:pPr>
        <w:pStyle w:val="TDC1"/>
        <w:rPr>
          <w:rFonts w:asciiTheme="minorHAnsi" w:eastAsiaTheme="minorEastAsia" w:hAnsiTheme="minorHAnsi" w:cstheme="minorBidi"/>
          <w:noProof/>
          <w:sz w:val="24"/>
          <w:szCs w:val="24"/>
        </w:rPr>
      </w:pPr>
      <w:hyperlink w:anchor="_Toc486266032" w:history="1">
        <w:r w:rsidRPr="000209B5">
          <w:rPr>
            <w:rStyle w:val="Hipervnculo"/>
            <w:noProof/>
          </w:rPr>
          <w:t>3 Diseño</w:t>
        </w:r>
        <w:r>
          <w:rPr>
            <w:noProof/>
            <w:webHidden/>
          </w:rPr>
          <w:tab/>
        </w:r>
        <w:r>
          <w:rPr>
            <w:noProof/>
            <w:webHidden/>
          </w:rPr>
          <w:fldChar w:fldCharType="begin"/>
        </w:r>
        <w:r>
          <w:rPr>
            <w:noProof/>
            <w:webHidden/>
          </w:rPr>
          <w:instrText xml:space="preserve"> PAGEREF _Toc486266032 \h </w:instrText>
        </w:r>
        <w:r>
          <w:rPr>
            <w:noProof/>
            <w:webHidden/>
          </w:rPr>
        </w:r>
        <w:r>
          <w:rPr>
            <w:noProof/>
            <w:webHidden/>
          </w:rPr>
          <w:fldChar w:fldCharType="separate"/>
        </w:r>
        <w:r w:rsidR="00EB45CD">
          <w:rPr>
            <w:noProof/>
            <w:webHidden/>
          </w:rPr>
          <w:t>13</w:t>
        </w:r>
        <w:r>
          <w:rPr>
            <w:noProof/>
            <w:webHidden/>
          </w:rPr>
          <w:fldChar w:fldCharType="end"/>
        </w:r>
      </w:hyperlink>
    </w:p>
    <w:p w14:paraId="24493473" w14:textId="77777777" w:rsidR="00FF2A73" w:rsidRDefault="00FF2A73">
      <w:pPr>
        <w:pStyle w:val="TDC2"/>
        <w:rPr>
          <w:rFonts w:asciiTheme="minorHAnsi" w:eastAsiaTheme="minorEastAsia" w:hAnsiTheme="minorHAnsi" w:cstheme="minorBidi"/>
          <w:color w:val="auto"/>
          <w:sz w:val="24"/>
          <w:szCs w:val="24"/>
        </w:rPr>
      </w:pPr>
      <w:hyperlink w:anchor="_Toc486266033" w:history="1">
        <w:r w:rsidRPr="000209B5">
          <w:rPr>
            <w:rStyle w:val="Hipervnculo"/>
          </w:rPr>
          <w:t>3.1 Análisis</w:t>
        </w:r>
        <w:r>
          <w:rPr>
            <w:webHidden/>
          </w:rPr>
          <w:tab/>
        </w:r>
        <w:r>
          <w:rPr>
            <w:webHidden/>
          </w:rPr>
          <w:fldChar w:fldCharType="begin"/>
        </w:r>
        <w:r>
          <w:rPr>
            <w:webHidden/>
          </w:rPr>
          <w:instrText xml:space="preserve"> PAGEREF _Toc486266033 \h </w:instrText>
        </w:r>
        <w:r>
          <w:rPr>
            <w:webHidden/>
          </w:rPr>
        </w:r>
        <w:r>
          <w:rPr>
            <w:webHidden/>
          </w:rPr>
          <w:fldChar w:fldCharType="separate"/>
        </w:r>
        <w:r w:rsidR="00EB45CD">
          <w:rPr>
            <w:webHidden/>
          </w:rPr>
          <w:t>13</w:t>
        </w:r>
        <w:r>
          <w:rPr>
            <w:webHidden/>
          </w:rPr>
          <w:fldChar w:fldCharType="end"/>
        </w:r>
      </w:hyperlink>
    </w:p>
    <w:p w14:paraId="276DD43B" w14:textId="77777777" w:rsidR="00FF2A73" w:rsidRDefault="00FF2A73">
      <w:pPr>
        <w:pStyle w:val="TDC3"/>
        <w:rPr>
          <w:rFonts w:asciiTheme="minorHAnsi" w:eastAsiaTheme="minorEastAsia" w:hAnsiTheme="minorHAnsi" w:cstheme="minorBidi"/>
          <w:noProof/>
          <w:sz w:val="24"/>
          <w:szCs w:val="24"/>
        </w:rPr>
      </w:pPr>
      <w:hyperlink w:anchor="_Toc486266034" w:history="1">
        <w:r w:rsidRPr="000209B5">
          <w:rPr>
            <w:rStyle w:val="Hipervnculo"/>
            <w:noProof/>
            <w14:scene3d>
              <w14:camera w14:prst="orthographicFront"/>
              <w14:lightRig w14:rig="threePt" w14:dir="t">
                <w14:rot w14:lat="0" w14:lon="0" w14:rev="0"/>
              </w14:lightRig>
            </w14:scene3d>
          </w:rPr>
          <w:t>3.1.1</w:t>
        </w:r>
        <w:r w:rsidRPr="000209B5">
          <w:rPr>
            <w:rStyle w:val="Hipervnculo"/>
            <w:noProof/>
          </w:rPr>
          <w:t xml:space="preserve"> Oraciones y constituyentes</w:t>
        </w:r>
        <w:r>
          <w:rPr>
            <w:noProof/>
            <w:webHidden/>
          </w:rPr>
          <w:tab/>
        </w:r>
        <w:r>
          <w:rPr>
            <w:noProof/>
            <w:webHidden/>
          </w:rPr>
          <w:fldChar w:fldCharType="begin"/>
        </w:r>
        <w:r>
          <w:rPr>
            <w:noProof/>
            <w:webHidden/>
          </w:rPr>
          <w:instrText xml:space="preserve"> PAGEREF _Toc486266034 \h </w:instrText>
        </w:r>
        <w:r>
          <w:rPr>
            <w:noProof/>
            <w:webHidden/>
          </w:rPr>
        </w:r>
        <w:r>
          <w:rPr>
            <w:noProof/>
            <w:webHidden/>
          </w:rPr>
          <w:fldChar w:fldCharType="separate"/>
        </w:r>
        <w:r w:rsidR="00EB45CD">
          <w:rPr>
            <w:noProof/>
            <w:webHidden/>
          </w:rPr>
          <w:t>15</w:t>
        </w:r>
        <w:r>
          <w:rPr>
            <w:noProof/>
            <w:webHidden/>
          </w:rPr>
          <w:fldChar w:fldCharType="end"/>
        </w:r>
      </w:hyperlink>
    </w:p>
    <w:p w14:paraId="3B73949B" w14:textId="77777777" w:rsidR="00FF2A73" w:rsidRDefault="00FF2A73">
      <w:pPr>
        <w:pStyle w:val="TDC3"/>
        <w:rPr>
          <w:rFonts w:asciiTheme="minorHAnsi" w:eastAsiaTheme="minorEastAsia" w:hAnsiTheme="minorHAnsi" w:cstheme="minorBidi"/>
          <w:noProof/>
          <w:sz w:val="24"/>
          <w:szCs w:val="24"/>
        </w:rPr>
      </w:pPr>
      <w:hyperlink w:anchor="_Toc486266035" w:history="1">
        <w:r w:rsidRPr="000209B5">
          <w:rPr>
            <w:rStyle w:val="Hipervnculo"/>
            <w:noProof/>
            <w14:scene3d>
              <w14:camera w14:prst="orthographicFront"/>
              <w14:lightRig w14:rig="threePt" w14:dir="t">
                <w14:rot w14:lat="0" w14:lon="0" w14:rev="0"/>
              </w14:lightRig>
            </w14:scene3d>
          </w:rPr>
          <w:t>3.1.2</w:t>
        </w:r>
        <w:r w:rsidRPr="000209B5">
          <w:rPr>
            <w:rStyle w:val="Hipervnculo"/>
            <w:noProof/>
          </w:rPr>
          <w:t xml:space="preserve"> Transformación de árboles de constituyentes</w:t>
        </w:r>
        <w:r>
          <w:rPr>
            <w:noProof/>
            <w:webHidden/>
          </w:rPr>
          <w:tab/>
        </w:r>
        <w:r>
          <w:rPr>
            <w:noProof/>
            <w:webHidden/>
          </w:rPr>
          <w:fldChar w:fldCharType="begin"/>
        </w:r>
        <w:r>
          <w:rPr>
            <w:noProof/>
            <w:webHidden/>
          </w:rPr>
          <w:instrText xml:space="preserve"> PAGEREF _Toc486266035 \h </w:instrText>
        </w:r>
        <w:r>
          <w:rPr>
            <w:noProof/>
            <w:webHidden/>
          </w:rPr>
        </w:r>
        <w:r>
          <w:rPr>
            <w:noProof/>
            <w:webHidden/>
          </w:rPr>
          <w:fldChar w:fldCharType="separate"/>
        </w:r>
        <w:r w:rsidR="00EB45CD">
          <w:rPr>
            <w:noProof/>
            <w:webHidden/>
          </w:rPr>
          <w:t>17</w:t>
        </w:r>
        <w:r>
          <w:rPr>
            <w:noProof/>
            <w:webHidden/>
          </w:rPr>
          <w:fldChar w:fldCharType="end"/>
        </w:r>
      </w:hyperlink>
    </w:p>
    <w:p w14:paraId="5C18C87C" w14:textId="77777777" w:rsidR="00FF2A73" w:rsidRDefault="00FF2A73">
      <w:pPr>
        <w:pStyle w:val="TDC2"/>
        <w:rPr>
          <w:rFonts w:asciiTheme="minorHAnsi" w:eastAsiaTheme="minorEastAsia" w:hAnsiTheme="minorHAnsi" w:cstheme="minorBidi"/>
          <w:color w:val="auto"/>
          <w:sz w:val="24"/>
          <w:szCs w:val="24"/>
        </w:rPr>
      </w:pPr>
      <w:hyperlink w:anchor="_Toc486266037" w:history="1">
        <w:r w:rsidRPr="000209B5">
          <w:rPr>
            <w:rStyle w:val="Hipervnculo"/>
          </w:rPr>
          <w:t>3.2 Limitaciones</w:t>
        </w:r>
        <w:r>
          <w:rPr>
            <w:webHidden/>
          </w:rPr>
          <w:tab/>
        </w:r>
        <w:r>
          <w:rPr>
            <w:webHidden/>
          </w:rPr>
          <w:fldChar w:fldCharType="begin"/>
        </w:r>
        <w:r>
          <w:rPr>
            <w:webHidden/>
          </w:rPr>
          <w:instrText xml:space="preserve"> PAGEREF _Toc486266037 \h </w:instrText>
        </w:r>
        <w:r>
          <w:rPr>
            <w:webHidden/>
          </w:rPr>
        </w:r>
        <w:r>
          <w:rPr>
            <w:webHidden/>
          </w:rPr>
          <w:fldChar w:fldCharType="separate"/>
        </w:r>
        <w:r w:rsidR="00EB45CD">
          <w:rPr>
            <w:webHidden/>
          </w:rPr>
          <w:t>19</w:t>
        </w:r>
        <w:r>
          <w:rPr>
            <w:webHidden/>
          </w:rPr>
          <w:fldChar w:fldCharType="end"/>
        </w:r>
      </w:hyperlink>
    </w:p>
    <w:p w14:paraId="3DD03682" w14:textId="77777777" w:rsidR="00FF2A73" w:rsidRDefault="00FF2A73">
      <w:pPr>
        <w:pStyle w:val="TDC1"/>
        <w:rPr>
          <w:rFonts w:asciiTheme="minorHAnsi" w:eastAsiaTheme="minorEastAsia" w:hAnsiTheme="minorHAnsi" w:cstheme="minorBidi"/>
          <w:noProof/>
          <w:sz w:val="24"/>
          <w:szCs w:val="24"/>
        </w:rPr>
      </w:pPr>
      <w:hyperlink w:anchor="_Toc486266038" w:history="1">
        <w:r w:rsidRPr="000209B5">
          <w:rPr>
            <w:rStyle w:val="Hipervnculo"/>
            <w:noProof/>
          </w:rPr>
          <w:t>4 Desarrollo</w:t>
        </w:r>
        <w:r>
          <w:rPr>
            <w:noProof/>
            <w:webHidden/>
          </w:rPr>
          <w:tab/>
        </w:r>
        <w:r>
          <w:rPr>
            <w:noProof/>
            <w:webHidden/>
          </w:rPr>
          <w:fldChar w:fldCharType="begin"/>
        </w:r>
        <w:r>
          <w:rPr>
            <w:noProof/>
            <w:webHidden/>
          </w:rPr>
          <w:instrText xml:space="preserve"> PAGEREF _Toc486266038 \h </w:instrText>
        </w:r>
        <w:r>
          <w:rPr>
            <w:noProof/>
            <w:webHidden/>
          </w:rPr>
        </w:r>
        <w:r>
          <w:rPr>
            <w:noProof/>
            <w:webHidden/>
          </w:rPr>
          <w:fldChar w:fldCharType="separate"/>
        </w:r>
        <w:r w:rsidR="00EB45CD">
          <w:rPr>
            <w:noProof/>
            <w:webHidden/>
          </w:rPr>
          <w:t>21</w:t>
        </w:r>
        <w:r>
          <w:rPr>
            <w:noProof/>
            <w:webHidden/>
          </w:rPr>
          <w:fldChar w:fldCharType="end"/>
        </w:r>
      </w:hyperlink>
    </w:p>
    <w:p w14:paraId="77C7DD8F" w14:textId="77777777" w:rsidR="00FF2A73" w:rsidRDefault="00FF2A73">
      <w:pPr>
        <w:pStyle w:val="TDC2"/>
        <w:rPr>
          <w:rFonts w:asciiTheme="minorHAnsi" w:eastAsiaTheme="minorEastAsia" w:hAnsiTheme="minorHAnsi" w:cstheme="minorBidi"/>
          <w:color w:val="auto"/>
          <w:sz w:val="24"/>
          <w:szCs w:val="24"/>
        </w:rPr>
      </w:pPr>
      <w:hyperlink w:anchor="_Toc486266039" w:history="1">
        <w:r w:rsidRPr="000209B5">
          <w:rPr>
            <w:rStyle w:val="Hipervnculo"/>
          </w:rPr>
          <w:t>4.1 Plantilla en formato CoNLL</w:t>
        </w:r>
        <w:r>
          <w:rPr>
            <w:webHidden/>
          </w:rPr>
          <w:tab/>
        </w:r>
        <w:r>
          <w:rPr>
            <w:webHidden/>
          </w:rPr>
          <w:fldChar w:fldCharType="begin"/>
        </w:r>
        <w:r>
          <w:rPr>
            <w:webHidden/>
          </w:rPr>
          <w:instrText xml:space="preserve"> PAGEREF _Toc486266039 \h </w:instrText>
        </w:r>
        <w:r>
          <w:rPr>
            <w:webHidden/>
          </w:rPr>
        </w:r>
        <w:r>
          <w:rPr>
            <w:webHidden/>
          </w:rPr>
          <w:fldChar w:fldCharType="separate"/>
        </w:r>
        <w:r w:rsidR="00EB45CD">
          <w:rPr>
            <w:webHidden/>
          </w:rPr>
          <w:t>21</w:t>
        </w:r>
        <w:r>
          <w:rPr>
            <w:webHidden/>
          </w:rPr>
          <w:fldChar w:fldCharType="end"/>
        </w:r>
      </w:hyperlink>
    </w:p>
    <w:p w14:paraId="498BA9F7" w14:textId="77777777" w:rsidR="00FF2A73" w:rsidRDefault="00FF2A73">
      <w:pPr>
        <w:pStyle w:val="TDC2"/>
        <w:rPr>
          <w:rFonts w:asciiTheme="minorHAnsi" w:eastAsiaTheme="minorEastAsia" w:hAnsiTheme="minorHAnsi" w:cstheme="minorBidi"/>
          <w:color w:val="auto"/>
          <w:sz w:val="24"/>
          <w:szCs w:val="24"/>
        </w:rPr>
      </w:pPr>
      <w:hyperlink w:anchor="_Toc486266040" w:history="1">
        <w:r w:rsidRPr="000209B5">
          <w:rPr>
            <w:rStyle w:val="Hipervnculo"/>
          </w:rPr>
          <w:t>4.2 Formato de ficheros</w:t>
        </w:r>
        <w:r>
          <w:rPr>
            <w:webHidden/>
          </w:rPr>
          <w:tab/>
        </w:r>
        <w:r>
          <w:rPr>
            <w:webHidden/>
          </w:rPr>
          <w:fldChar w:fldCharType="begin"/>
        </w:r>
        <w:r>
          <w:rPr>
            <w:webHidden/>
          </w:rPr>
          <w:instrText xml:space="preserve"> PAGEREF _Toc486266040 \h </w:instrText>
        </w:r>
        <w:r>
          <w:rPr>
            <w:webHidden/>
          </w:rPr>
        </w:r>
        <w:r>
          <w:rPr>
            <w:webHidden/>
          </w:rPr>
          <w:fldChar w:fldCharType="separate"/>
        </w:r>
        <w:r w:rsidR="00EB45CD">
          <w:rPr>
            <w:webHidden/>
          </w:rPr>
          <w:t>21</w:t>
        </w:r>
        <w:r>
          <w:rPr>
            <w:webHidden/>
          </w:rPr>
          <w:fldChar w:fldCharType="end"/>
        </w:r>
      </w:hyperlink>
    </w:p>
    <w:p w14:paraId="0E043BAE" w14:textId="77777777" w:rsidR="00FF2A73" w:rsidRDefault="00FF2A73">
      <w:pPr>
        <w:pStyle w:val="TDC3"/>
        <w:rPr>
          <w:rFonts w:asciiTheme="minorHAnsi" w:eastAsiaTheme="minorEastAsia" w:hAnsiTheme="minorHAnsi" w:cstheme="minorBidi"/>
          <w:noProof/>
          <w:sz w:val="24"/>
          <w:szCs w:val="24"/>
        </w:rPr>
      </w:pPr>
      <w:hyperlink w:anchor="_Toc486266041" w:history="1">
        <w:r w:rsidRPr="000209B5">
          <w:rPr>
            <w:rStyle w:val="Hipervnculo"/>
            <w:noProof/>
            <w14:scene3d>
              <w14:camera w14:prst="orthographicFront"/>
              <w14:lightRig w14:rig="threePt" w14:dir="t">
                <w14:rot w14:lat="0" w14:lon="0" w14:rev="0"/>
              </w14:lightRig>
            </w14:scene3d>
          </w:rPr>
          <w:t>4.2.1</w:t>
        </w:r>
        <w:r w:rsidRPr="000209B5">
          <w:rPr>
            <w:rStyle w:val="Hipervnculo"/>
            <w:noProof/>
          </w:rPr>
          <w:t xml:space="preserve"> Formato de entrada</w:t>
        </w:r>
        <w:r>
          <w:rPr>
            <w:noProof/>
            <w:webHidden/>
          </w:rPr>
          <w:tab/>
        </w:r>
        <w:r>
          <w:rPr>
            <w:noProof/>
            <w:webHidden/>
          </w:rPr>
          <w:fldChar w:fldCharType="begin"/>
        </w:r>
        <w:r>
          <w:rPr>
            <w:noProof/>
            <w:webHidden/>
          </w:rPr>
          <w:instrText xml:space="preserve"> PAGEREF _Toc486266041 \h </w:instrText>
        </w:r>
        <w:r>
          <w:rPr>
            <w:noProof/>
            <w:webHidden/>
          </w:rPr>
        </w:r>
        <w:r>
          <w:rPr>
            <w:noProof/>
            <w:webHidden/>
          </w:rPr>
          <w:fldChar w:fldCharType="separate"/>
        </w:r>
        <w:r w:rsidR="00EB45CD">
          <w:rPr>
            <w:noProof/>
            <w:webHidden/>
          </w:rPr>
          <w:t>22</w:t>
        </w:r>
        <w:r>
          <w:rPr>
            <w:noProof/>
            <w:webHidden/>
          </w:rPr>
          <w:fldChar w:fldCharType="end"/>
        </w:r>
      </w:hyperlink>
    </w:p>
    <w:p w14:paraId="5372389C" w14:textId="77777777" w:rsidR="00FF2A73" w:rsidRDefault="00FF2A73">
      <w:pPr>
        <w:pStyle w:val="TDC3"/>
        <w:rPr>
          <w:rFonts w:asciiTheme="minorHAnsi" w:eastAsiaTheme="minorEastAsia" w:hAnsiTheme="minorHAnsi" w:cstheme="minorBidi"/>
          <w:noProof/>
          <w:sz w:val="24"/>
          <w:szCs w:val="24"/>
        </w:rPr>
      </w:pPr>
      <w:hyperlink w:anchor="_Toc486266042" w:history="1">
        <w:r w:rsidRPr="000209B5">
          <w:rPr>
            <w:rStyle w:val="Hipervnculo"/>
            <w:noProof/>
            <w14:scene3d>
              <w14:camera w14:prst="orthographicFront"/>
              <w14:lightRig w14:rig="threePt" w14:dir="t">
                <w14:rot w14:lat="0" w14:lon="0" w14:rev="0"/>
              </w14:lightRig>
            </w14:scene3d>
          </w:rPr>
          <w:t>4.2.2</w:t>
        </w:r>
        <w:r w:rsidRPr="000209B5">
          <w:rPr>
            <w:rStyle w:val="Hipervnculo"/>
            <w:noProof/>
          </w:rPr>
          <w:t xml:space="preserve"> Formato de salida</w:t>
        </w:r>
        <w:r>
          <w:rPr>
            <w:noProof/>
            <w:webHidden/>
          </w:rPr>
          <w:tab/>
        </w:r>
        <w:r>
          <w:rPr>
            <w:noProof/>
            <w:webHidden/>
          </w:rPr>
          <w:fldChar w:fldCharType="begin"/>
        </w:r>
        <w:r>
          <w:rPr>
            <w:noProof/>
            <w:webHidden/>
          </w:rPr>
          <w:instrText xml:space="preserve"> PAGEREF _Toc486266042 \h </w:instrText>
        </w:r>
        <w:r>
          <w:rPr>
            <w:noProof/>
            <w:webHidden/>
          </w:rPr>
        </w:r>
        <w:r>
          <w:rPr>
            <w:noProof/>
            <w:webHidden/>
          </w:rPr>
          <w:fldChar w:fldCharType="separate"/>
        </w:r>
        <w:r w:rsidR="00EB45CD">
          <w:rPr>
            <w:noProof/>
            <w:webHidden/>
          </w:rPr>
          <w:t>23</w:t>
        </w:r>
        <w:r>
          <w:rPr>
            <w:noProof/>
            <w:webHidden/>
          </w:rPr>
          <w:fldChar w:fldCharType="end"/>
        </w:r>
      </w:hyperlink>
    </w:p>
    <w:p w14:paraId="5FF28D90" w14:textId="77777777" w:rsidR="00FF2A73" w:rsidRDefault="00FF2A73">
      <w:pPr>
        <w:pStyle w:val="TDC2"/>
        <w:rPr>
          <w:rFonts w:asciiTheme="minorHAnsi" w:eastAsiaTheme="minorEastAsia" w:hAnsiTheme="minorHAnsi" w:cstheme="minorBidi"/>
          <w:color w:val="auto"/>
          <w:sz w:val="24"/>
          <w:szCs w:val="24"/>
        </w:rPr>
      </w:pPr>
      <w:hyperlink w:anchor="_Toc486266043" w:history="1">
        <w:r w:rsidRPr="000209B5">
          <w:rPr>
            <w:rStyle w:val="Hipervnculo"/>
          </w:rPr>
          <w:t>4.3 Implementación</w:t>
        </w:r>
        <w:r>
          <w:rPr>
            <w:webHidden/>
          </w:rPr>
          <w:tab/>
        </w:r>
        <w:r>
          <w:rPr>
            <w:webHidden/>
          </w:rPr>
          <w:fldChar w:fldCharType="begin"/>
        </w:r>
        <w:r>
          <w:rPr>
            <w:webHidden/>
          </w:rPr>
          <w:instrText xml:space="preserve"> PAGEREF _Toc486266043 \h </w:instrText>
        </w:r>
        <w:r>
          <w:rPr>
            <w:webHidden/>
          </w:rPr>
        </w:r>
        <w:r>
          <w:rPr>
            <w:webHidden/>
          </w:rPr>
          <w:fldChar w:fldCharType="separate"/>
        </w:r>
        <w:r w:rsidR="00EB45CD">
          <w:rPr>
            <w:webHidden/>
          </w:rPr>
          <w:t>23</w:t>
        </w:r>
        <w:r>
          <w:rPr>
            <w:webHidden/>
          </w:rPr>
          <w:fldChar w:fldCharType="end"/>
        </w:r>
      </w:hyperlink>
    </w:p>
    <w:p w14:paraId="772DC5CB" w14:textId="77777777" w:rsidR="00FF2A73" w:rsidRDefault="00FF2A73">
      <w:pPr>
        <w:pStyle w:val="TDC1"/>
        <w:rPr>
          <w:rFonts w:asciiTheme="minorHAnsi" w:eastAsiaTheme="minorEastAsia" w:hAnsiTheme="minorHAnsi" w:cstheme="minorBidi"/>
          <w:noProof/>
          <w:sz w:val="24"/>
          <w:szCs w:val="24"/>
        </w:rPr>
      </w:pPr>
      <w:hyperlink w:anchor="_Toc486266044" w:history="1">
        <w:r w:rsidRPr="000209B5">
          <w:rPr>
            <w:rStyle w:val="Hipervnculo"/>
            <w:noProof/>
          </w:rPr>
          <w:t>5 Pruebas</w:t>
        </w:r>
        <w:r>
          <w:rPr>
            <w:noProof/>
            <w:webHidden/>
          </w:rPr>
          <w:tab/>
        </w:r>
        <w:r>
          <w:rPr>
            <w:noProof/>
            <w:webHidden/>
          </w:rPr>
          <w:fldChar w:fldCharType="begin"/>
        </w:r>
        <w:r>
          <w:rPr>
            <w:noProof/>
            <w:webHidden/>
          </w:rPr>
          <w:instrText xml:space="preserve"> PAGEREF _Toc486266044 \h </w:instrText>
        </w:r>
        <w:r>
          <w:rPr>
            <w:noProof/>
            <w:webHidden/>
          </w:rPr>
        </w:r>
        <w:r>
          <w:rPr>
            <w:noProof/>
            <w:webHidden/>
          </w:rPr>
          <w:fldChar w:fldCharType="separate"/>
        </w:r>
        <w:r w:rsidR="00EB45CD">
          <w:rPr>
            <w:noProof/>
            <w:webHidden/>
          </w:rPr>
          <w:t>29</w:t>
        </w:r>
        <w:r>
          <w:rPr>
            <w:noProof/>
            <w:webHidden/>
          </w:rPr>
          <w:fldChar w:fldCharType="end"/>
        </w:r>
      </w:hyperlink>
    </w:p>
    <w:p w14:paraId="3209FFF2" w14:textId="77777777" w:rsidR="00FF2A73" w:rsidRDefault="00FF2A73">
      <w:pPr>
        <w:pStyle w:val="TDC2"/>
        <w:rPr>
          <w:rFonts w:asciiTheme="minorHAnsi" w:eastAsiaTheme="minorEastAsia" w:hAnsiTheme="minorHAnsi" w:cstheme="minorBidi"/>
          <w:color w:val="auto"/>
          <w:sz w:val="24"/>
          <w:szCs w:val="24"/>
        </w:rPr>
      </w:pPr>
      <w:hyperlink w:anchor="_Toc486266045" w:history="1">
        <w:r w:rsidRPr="000209B5">
          <w:rPr>
            <w:rStyle w:val="Hipervnculo"/>
          </w:rPr>
          <w:t>5.1 Pruebas de caja negra</w:t>
        </w:r>
        <w:r>
          <w:rPr>
            <w:webHidden/>
          </w:rPr>
          <w:tab/>
        </w:r>
        <w:r>
          <w:rPr>
            <w:webHidden/>
          </w:rPr>
          <w:fldChar w:fldCharType="begin"/>
        </w:r>
        <w:r>
          <w:rPr>
            <w:webHidden/>
          </w:rPr>
          <w:instrText xml:space="preserve"> PAGEREF _Toc486266045 \h </w:instrText>
        </w:r>
        <w:r>
          <w:rPr>
            <w:webHidden/>
          </w:rPr>
        </w:r>
        <w:r>
          <w:rPr>
            <w:webHidden/>
          </w:rPr>
          <w:fldChar w:fldCharType="separate"/>
        </w:r>
        <w:r w:rsidR="00EB45CD">
          <w:rPr>
            <w:webHidden/>
          </w:rPr>
          <w:t>29</w:t>
        </w:r>
        <w:r>
          <w:rPr>
            <w:webHidden/>
          </w:rPr>
          <w:fldChar w:fldCharType="end"/>
        </w:r>
      </w:hyperlink>
    </w:p>
    <w:p w14:paraId="44ACC2DA" w14:textId="77777777" w:rsidR="00FF2A73" w:rsidRDefault="00FF2A73">
      <w:pPr>
        <w:pStyle w:val="TDC2"/>
        <w:rPr>
          <w:rFonts w:asciiTheme="minorHAnsi" w:eastAsiaTheme="minorEastAsia" w:hAnsiTheme="minorHAnsi" w:cstheme="minorBidi"/>
          <w:color w:val="auto"/>
          <w:sz w:val="24"/>
          <w:szCs w:val="24"/>
        </w:rPr>
      </w:pPr>
      <w:hyperlink w:anchor="_Toc486266046" w:history="1">
        <w:r w:rsidRPr="000209B5">
          <w:rPr>
            <w:rStyle w:val="Hipervnculo"/>
          </w:rPr>
          <w:t>5.2 Pruebas de integración</w:t>
        </w:r>
        <w:r>
          <w:rPr>
            <w:webHidden/>
          </w:rPr>
          <w:tab/>
        </w:r>
        <w:r>
          <w:rPr>
            <w:webHidden/>
          </w:rPr>
          <w:fldChar w:fldCharType="begin"/>
        </w:r>
        <w:r>
          <w:rPr>
            <w:webHidden/>
          </w:rPr>
          <w:instrText xml:space="preserve"> PAGEREF _Toc486266046 \h </w:instrText>
        </w:r>
        <w:r>
          <w:rPr>
            <w:webHidden/>
          </w:rPr>
        </w:r>
        <w:r>
          <w:rPr>
            <w:webHidden/>
          </w:rPr>
          <w:fldChar w:fldCharType="separate"/>
        </w:r>
        <w:r w:rsidR="00EB45CD">
          <w:rPr>
            <w:webHidden/>
          </w:rPr>
          <w:t>29</w:t>
        </w:r>
        <w:r>
          <w:rPr>
            <w:webHidden/>
          </w:rPr>
          <w:fldChar w:fldCharType="end"/>
        </w:r>
      </w:hyperlink>
    </w:p>
    <w:p w14:paraId="32BBFA2A" w14:textId="77777777" w:rsidR="00FF2A73" w:rsidRDefault="00FF2A73">
      <w:pPr>
        <w:pStyle w:val="TDC1"/>
        <w:rPr>
          <w:rFonts w:asciiTheme="minorHAnsi" w:eastAsiaTheme="minorEastAsia" w:hAnsiTheme="minorHAnsi" w:cstheme="minorBidi"/>
          <w:noProof/>
          <w:sz w:val="24"/>
          <w:szCs w:val="24"/>
        </w:rPr>
      </w:pPr>
      <w:hyperlink w:anchor="_Toc486266048" w:history="1">
        <w:r w:rsidRPr="000209B5">
          <w:rPr>
            <w:rStyle w:val="Hipervnculo"/>
            <w:noProof/>
          </w:rPr>
          <w:t>6 Calidad de software</w:t>
        </w:r>
        <w:r>
          <w:rPr>
            <w:noProof/>
            <w:webHidden/>
          </w:rPr>
          <w:tab/>
        </w:r>
        <w:r>
          <w:rPr>
            <w:noProof/>
            <w:webHidden/>
          </w:rPr>
          <w:fldChar w:fldCharType="begin"/>
        </w:r>
        <w:r>
          <w:rPr>
            <w:noProof/>
            <w:webHidden/>
          </w:rPr>
          <w:instrText xml:space="preserve"> PAGEREF _Toc486266048 \h </w:instrText>
        </w:r>
        <w:r>
          <w:rPr>
            <w:noProof/>
            <w:webHidden/>
          </w:rPr>
        </w:r>
        <w:r>
          <w:rPr>
            <w:noProof/>
            <w:webHidden/>
          </w:rPr>
          <w:fldChar w:fldCharType="separate"/>
        </w:r>
        <w:r w:rsidR="00EB45CD">
          <w:rPr>
            <w:noProof/>
            <w:webHidden/>
          </w:rPr>
          <w:t>31</w:t>
        </w:r>
        <w:r>
          <w:rPr>
            <w:noProof/>
            <w:webHidden/>
          </w:rPr>
          <w:fldChar w:fldCharType="end"/>
        </w:r>
      </w:hyperlink>
    </w:p>
    <w:p w14:paraId="7078F658" w14:textId="77777777" w:rsidR="00FF2A73" w:rsidRDefault="00FF2A73">
      <w:pPr>
        <w:pStyle w:val="TDC1"/>
        <w:rPr>
          <w:rFonts w:asciiTheme="minorHAnsi" w:eastAsiaTheme="minorEastAsia" w:hAnsiTheme="minorHAnsi" w:cstheme="minorBidi"/>
          <w:noProof/>
          <w:sz w:val="24"/>
          <w:szCs w:val="24"/>
        </w:rPr>
      </w:pPr>
      <w:hyperlink w:anchor="_Toc486266052" w:history="1">
        <w:r w:rsidRPr="000209B5">
          <w:rPr>
            <w:rStyle w:val="Hipervnculo"/>
            <w:noProof/>
          </w:rPr>
          <w:t>7 Conclusiones y trabajo futuro</w:t>
        </w:r>
        <w:r>
          <w:rPr>
            <w:noProof/>
            <w:webHidden/>
          </w:rPr>
          <w:tab/>
        </w:r>
        <w:r>
          <w:rPr>
            <w:noProof/>
            <w:webHidden/>
          </w:rPr>
          <w:fldChar w:fldCharType="begin"/>
        </w:r>
        <w:r>
          <w:rPr>
            <w:noProof/>
            <w:webHidden/>
          </w:rPr>
          <w:instrText xml:space="preserve"> PAGEREF _Toc486266052 \h </w:instrText>
        </w:r>
        <w:r>
          <w:rPr>
            <w:noProof/>
            <w:webHidden/>
          </w:rPr>
        </w:r>
        <w:r>
          <w:rPr>
            <w:noProof/>
            <w:webHidden/>
          </w:rPr>
          <w:fldChar w:fldCharType="separate"/>
        </w:r>
        <w:r w:rsidR="00EB45CD">
          <w:rPr>
            <w:noProof/>
            <w:webHidden/>
          </w:rPr>
          <w:t>33</w:t>
        </w:r>
        <w:r>
          <w:rPr>
            <w:noProof/>
            <w:webHidden/>
          </w:rPr>
          <w:fldChar w:fldCharType="end"/>
        </w:r>
      </w:hyperlink>
    </w:p>
    <w:p w14:paraId="6B8F8D0B" w14:textId="77777777" w:rsidR="00FF2A73" w:rsidRDefault="00FF2A73">
      <w:pPr>
        <w:pStyle w:val="TDC2"/>
        <w:rPr>
          <w:rFonts w:asciiTheme="minorHAnsi" w:eastAsiaTheme="minorEastAsia" w:hAnsiTheme="minorHAnsi" w:cstheme="minorBidi"/>
          <w:color w:val="auto"/>
          <w:sz w:val="24"/>
          <w:szCs w:val="24"/>
        </w:rPr>
      </w:pPr>
      <w:hyperlink w:anchor="_Toc486266053" w:history="1">
        <w:r w:rsidRPr="000209B5">
          <w:rPr>
            <w:rStyle w:val="Hipervnculo"/>
          </w:rPr>
          <w:t>7.1 Conclusiones</w:t>
        </w:r>
        <w:r>
          <w:rPr>
            <w:webHidden/>
          </w:rPr>
          <w:tab/>
        </w:r>
        <w:r>
          <w:rPr>
            <w:webHidden/>
          </w:rPr>
          <w:fldChar w:fldCharType="begin"/>
        </w:r>
        <w:r>
          <w:rPr>
            <w:webHidden/>
          </w:rPr>
          <w:instrText xml:space="preserve"> PAGEREF _Toc486266053 \h </w:instrText>
        </w:r>
        <w:r>
          <w:rPr>
            <w:webHidden/>
          </w:rPr>
        </w:r>
        <w:r>
          <w:rPr>
            <w:webHidden/>
          </w:rPr>
          <w:fldChar w:fldCharType="separate"/>
        </w:r>
        <w:r w:rsidR="00EB45CD">
          <w:rPr>
            <w:webHidden/>
          </w:rPr>
          <w:t>33</w:t>
        </w:r>
        <w:r>
          <w:rPr>
            <w:webHidden/>
          </w:rPr>
          <w:fldChar w:fldCharType="end"/>
        </w:r>
      </w:hyperlink>
    </w:p>
    <w:p w14:paraId="7D22E198" w14:textId="77777777" w:rsidR="00FF2A73" w:rsidRDefault="00FF2A73">
      <w:pPr>
        <w:pStyle w:val="TDC2"/>
        <w:rPr>
          <w:rFonts w:asciiTheme="minorHAnsi" w:eastAsiaTheme="minorEastAsia" w:hAnsiTheme="minorHAnsi" w:cstheme="minorBidi"/>
          <w:color w:val="auto"/>
          <w:sz w:val="24"/>
          <w:szCs w:val="24"/>
        </w:rPr>
      </w:pPr>
      <w:hyperlink w:anchor="_Toc486266054" w:history="1">
        <w:r w:rsidRPr="000209B5">
          <w:rPr>
            <w:rStyle w:val="Hipervnculo"/>
          </w:rPr>
          <w:t>7.2 Trabajo futuro</w:t>
        </w:r>
        <w:r>
          <w:rPr>
            <w:webHidden/>
          </w:rPr>
          <w:tab/>
        </w:r>
        <w:r>
          <w:rPr>
            <w:webHidden/>
          </w:rPr>
          <w:fldChar w:fldCharType="begin"/>
        </w:r>
        <w:r>
          <w:rPr>
            <w:webHidden/>
          </w:rPr>
          <w:instrText xml:space="preserve"> PAGEREF _Toc486266054 \h </w:instrText>
        </w:r>
        <w:r>
          <w:rPr>
            <w:webHidden/>
          </w:rPr>
        </w:r>
        <w:r>
          <w:rPr>
            <w:webHidden/>
          </w:rPr>
          <w:fldChar w:fldCharType="separate"/>
        </w:r>
        <w:r w:rsidR="00EB45CD">
          <w:rPr>
            <w:webHidden/>
          </w:rPr>
          <w:t>33</w:t>
        </w:r>
        <w:r>
          <w:rPr>
            <w:webHidden/>
          </w:rPr>
          <w:fldChar w:fldCharType="end"/>
        </w:r>
      </w:hyperlink>
    </w:p>
    <w:p w14:paraId="3E357523" w14:textId="77777777" w:rsidR="00FF2A73" w:rsidRDefault="00FF2A73">
      <w:pPr>
        <w:pStyle w:val="TDC1"/>
        <w:rPr>
          <w:rFonts w:asciiTheme="minorHAnsi" w:eastAsiaTheme="minorEastAsia" w:hAnsiTheme="minorHAnsi" w:cstheme="minorBidi"/>
          <w:noProof/>
          <w:sz w:val="24"/>
          <w:szCs w:val="24"/>
        </w:rPr>
      </w:pPr>
      <w:hyperlink w:anchor="_Toc486266055" w:history="1">
        <w:r w:rsidRPr="000209B5">
          <w:rPr>
            <w:rStyle w:val="Hipervnculo"/>
            <w:noProof/>
          </w:rPr>
          <w:t>Referencias</w:t>
        </w:r>
        <w:r>
          <w:rPr>
            <w:noProof/>
            <w:webHidden/>
          </w:rPr>
          <w:tab/>
        </w:r>
        <w:r>
          <w:rPr>
            <w:noProof/>
            <w:webHidden/>
          </w:rPr>
          <w:fldChar w:fldCharType="begin"/>
        </w:r>
        <w:r>
          <w:rPr>
            <w:noProof/>
            <w:webHidden/>
          </w:rPr>
          <w:instrText xml:space="preserve"> PAGEREF _Toc486266055 \h </w:instrText>
        </w:r>
        <w:r>
          <w:rPr>
            <w:noProof/>
            <w:webHidden/>
          </w:rPr>
        </w:r>
        <w:r>
          <w:rPr>
            <w:noProof/>
            <w:webHidden/>
          </w:rPr>
          <w:fldChar w:fldCharType="separate"/>
        </w:r>
        <w:r w:rsidR="00EB45CD">
          <w:rPr>
            <w:noProof/>
            <w:webHidden/>
          </w:rPr>
          <w:t>35</w:t>
        </w:r>
        <w:r>
          <w:rPr>
            <w:noProof/>
            <w:webHidden/>
          </w:rPr>
          <w:fldChar w:fldCharType="end"/>
        </w:r>
      </w:hyperlink>
    </w:p>
    <w:p w14:paraId="23DB8F5E" w14:textId="77777777" w:rsidR="00FF2A73" w:rsidRDefault="00FF2A73">
      <w:pPr>
        <w:pStyle w:val="TDC1"/>
        <w:rPr>
          <w:rFonts w:asciiTheme="minorHAnsi" w:eastAsiaTheme="minorEastAsia" w:hAnsiTheme="minorHAnsi" w:cstheme="minorBidi"/>
          <w:noProof/>
          <w:sz w:val="24"/>
          <w:szCs w:val="24"/>
        </w:rPr>
      </w:pPr>
      <w:hyperlink w:anchor="_Toc486266056" w:history="1">
        <w:r w:rsidRPr="000209B5">
          <w:rPr>
            <w:rStyle w:val="Hipervnculo"/>
            <w:noProof/>
            <w:lang w:val="en-GB"/>
          </w:rPr>
          <w:t>Glosario</w:t>
        </w:r>
        <w:r>
          <w:rPr>
            <w:noProof/>
            <w:webHidden/>
          </w:rPr>
          <w:tab/>
        </w:r>
        <w:r>
          <w:rPr>
            <w:noProof/>
            <w:webHidden/>
          </w:rPr>
          <w:fldChar w:fldCharType="begin"/>
        </w:r>
        <w:r>
          <w:rPr>
            <w:noProof/>
            <w:webHidden/>
          </w:rPr>
          <w:instrText xml:space="preserve"> PAGEREF _Toc486266056 \h </w:instrText>
        </w:r>
        <w:r>
          <w:rPr>
            <w:noProof/>
            <w:webHidden/>
          </w:rPr>
        </w:r>
        <w:r>
          <w:rPr>
            <w:noProof/>
            <w:webHidden/>
          </w:rPr>
          <w:fldChar w:fldCharType="separate"/>
        </w:r>
        <w:r w:rsidR="00EB45CD">
          <w:rPr>
            <w:noProof/>
            <w:webHidden/>
          </w:rPr>
          <w:t>37</w:t>
        </w:r>
        <w:r>
          <w:rPr>
            <w:noProof/>
            <w:webHidden/>
          </w:rPr>
          <w:fldChar w:fldCharType="end"/>
        </w:r>
      </w:hyperlink>
    </w:p>
    <w:p w14:paraId="3917BFD9" w14:textId="77777777" w:rsidR="00FF2A73" w:rsidRDefault="00FF2A73">
      <w:pPr>
        <w:pStyle w:val="TDC1"/>
        <w:rPr>
          <w:rFonts w:asciiTheme="minorHAnsi" w:eastAsiaTheme="minorEastAsia" w:hAnsiTheme="minorHAnsi" w:cstheme="minorBidi"/>
          <w:noProof/>
          <w:sz w:val="24"/>
          <w:szCs w:val="24"/>
        </w:rPr>
      </w:pPr>
      <w:hyperlink w:anchor="_Toc486266057" w:history="1">
        <w:r w:rsidRPr="000209B5">
          <w:rPr>
            <w:rStyle w:val="Hipervnculo"/>
            <w:noProof/>
            <w:lang w:val="en"/>
          </w:rPr>
          <w:t>Anexos</w:t>
        </w:r>
        <w:r>
          <w:rPr>
            <w:noProof/>
            <w:webHidden/>
          </w:rPr>
          <w:tab/>
        </w:r>
        <w:r>
          <w:rPr>
            <w:noProof/>
            <w:webHidden/>
          </w:rPr>
          <w:fldChar w:fldCharType="begin"/>
        </w:r>
        <w:r>
          <w:rPr>
            <w:noProof/>
            <w:webHidden/>
          </w:rPr>
          <w:instrText xml:space="preserve"> PAGEREF _Toc486266057 \h </w:instrText>
        </w:r>
        <w:r>
          <w:rPr>
            <w:noProof/>
            <w:webHidden/>
          </w:rPr>
        </w:r>
        <w:r>
          <w:rPr>
            <w:noProof/>
            <w:webHidden/>
          </w:rPr>
          <w:fldChar w:fldCharType="separate"/>
        </w:r>
        <w:r w:rsidR="00EB45CD">
          <w:rPr>
            <w:noProof/>
            <w:webHidden/>
          </w:rPr>
          <w:t>I</w:t>
        </w:r>
        <w:r>
          <w:rPr>
            <w:noProof/>
            <w:webHidden/>
          </w:rPr>
          <w:fldChar w:fldCharType="end"/>
        </w:r>
      </w:hyperlink>
    </w:p>
    <w:p w14:paraId="5F27B23C" w14:textId="77777777" w:rsidR="00FF2A73" w:rsidRDefault="00FF2A73">
      <w:pPr>
        <w:pStyle w:val="TDC2"/>
        <w:rPr>
          <w:rFonts w:asciiTheme="minorHAnsi" w:eastAsiaTheme="minorEastAsia" w:hAnsiTheme="minorHAnsi" w:cstheme="minorBidi"/>
          <w:color w:val="auto"/>
          <w:sz w:val="24"/>
          <w:szCs w:val="24"/>
        </w:rPr>
      </w:pPr>
      <w:hyperlink w:anchor="_Toc486266058" w:history="1">
        <w:r w:rsidRPr="000209B5">
          <w:rPr>
            <w:rStyle w:val="Hipervnculo"/>
          </w:rPr>
          <w:t>A</w:t>
        </w:r>
        <w:r>
          <w:rPr>
            <w:rFonts w:asciiTheme="minorHAnsi" w:eastAsiaTheme="minorEastAsia" w:hAnsiTheme="minorHAnsi" w:cstheme="minorBidi"/>
            <w:color w:val="auto"/>
            <w:sz w:val="24"/>
            <w:szCs w:val="24"/>
          </w:rPr>
          <w:tab/>
        </w:r>
        <w:r w:rsidRPr="000209B5">
          <w:rPr>
            <w:rStyle w:val="Hipervnculo"/>
          </w:rPr>
          <w:t>Manual de instalación</w:t>
        </w:r>
        <w:r>
          <w:rPr>
            <w:webHidden/>
          </w:rPr>
          <w:tab/>
        </w:r>
        <w:r>
          <w:rPr>
            <w:webHidden/>
          </w:rPr>
          <w:fldChar w:fldCharType="begin"/>
        </w:r>
        <w:r>
          <w:rPr>
            <w:webHidden/>
          </w:rPr>
          <w:instrText xml:space="preserve"> PAGEREF _Toc486266058 \h </w:instrText>
        </w:r>
        <w:r>
          <w:rPr>
            <w:webHidden/>
          </w:rPr>
        </w:r>
        <w:r>
          <w:rPr>
            <w:webHidden/>
          </w:rPr>
          <w:fldChar w:fldCharType="separate"/>
        </w:r>
        <w:r w:rsidR="00EB45CD">
          <w:rPr>
            <w:webHidden/>
          </w:rPr>
          <w:t>I</w:t>
        </w:r>
        <w:r>
          <w:rPr>
            <w:webHidden/>
          </w:rPr>
          <w:fldChar w:fldCharType="end"/>
        </w:r>
      </w:hyperlink>
    </w:p>
    <w:p w14:paraId="10ED8FCD" w14:textId="77777777" w:rsidR="00FF2A73" w:rsidRDefault="00FF2A73">
      <w:pPr>
        <w:pStyle w:val="TDC2"/>
        <w:rPr>
          <w:rFonts w:asciiTheme="minorHAnsi" w:eastAsiaTheme="minorEastAsia" w:hAnsiTheme="minorHAnsi" w:cstheme="minorBidi"/>
          <w:color w:val="auto"/>
          <w:sz w:val="24"/>
          <w:szCs w:val="24"/>
        </w:rPr>
      </w:pPr>
      <w:hyperlink w:anchor="_Toc486266059" w:history="1">
        <w:r w:rsidRPr="000209B5">
          <w:rPr>
            <w:rStyle w:val="Hipervnculo"/>
          </w:rPr>
          <w:t>B</w:t>
        </w:r>
        <w:r>
          <w:rPr>
            <w:rFonts w:asciiTheme="minorHAnsi" w:eastAsiaTheme="minorEastAsia" w:hAnsiTheme="minorHAnsi" w:cstheme="minorBidi"/>
            <w:color w:val="auto"/>
            <w:sz w:val="24"/>
            <w:szCs w:val="24"/>
          </w:rPr>
          <w:tab/>
        </w:r>
        <w:r w:rsidRPr="000209B5">
          <w:rPr>
            <w:rStyle w:val="Hipervnculo"/>
          </w:rPr>
          <w:t>Manual del programador</w:t>
        </w:r>
        <w:r>
          <w:rPr>
            <w:webHidden/>
          </w:rPr>
          <w:tab/>
        </w:r>
        <w:r>
          <w:rPr>
            <w:webHidden/>
          </w:rPr>
          <w:fldChar w:fldCharType="begin"/>
        </w:r>
        <w:r>
          <w:rPr>
            <w:webHidden/>
          </w:rPr>
          <w:instrText xml:space="preserve"> PAGEREF _Toc486266059 \h </w:instrText>
        </w:r>
        <w:r>
          <w:rPr>
            <w:webHidden/>
          </w:rPr>
        </w:r>
        <w:r>
          <w:rPr>
            <w:webHidden/>
          </w:rPr>
          <w:fldChar w:fldCharType="separate"/>
        </w:r>
        <w:r w:rsidR="00EB45CD">
          <w:rPr>
            <w:webHidden/>
          </w:rPr>
          <w:t>III</w:t>
        </w:r>
        <w:r>
          <w:rPr>
            <w:webHidden/>
          </w:rPr>
          <w:fldChar w:fldCharType="end"/>
        </w:r>
      </w:hyperlink>
    </w:p>
    <w:p w14:paraId="04B26373" w14:textId="77777777" w:rsidR="00FF2A73" w:rsidRDefault="00FF2A73">
      <w:pPr>
        <w:pStyle w:val="TDC2"/>
        <w:rPr>
          <w:rFonts w:asciiTheme="minorHAnsi" w:eastAsiaTheme="minorEastAsia" w:hAnsiTheme="minorHAnsi" w:cstheme="minorBidi"/>
          <w:color w:val="auto"/>
          <w:sz w:val="24"/>
          <w:szCs w:val="24"/>
        </w:rPr>
      </w:pPr>
      <w:hyperlink w:anchor="_Toc486266060" w:history="1">
        <w:r w:rsidRPr="000209B5">
          <w:rPr>
            <w:rStyle w:val="Hipervnculo"/>
          </w:rPr>
          <w:t>C</w:t>
        </w:r>
        <w:r>
          <w:rPr>
            <w:rFonts w:asciiTheme="minorHAnsi" w:eastAsiaTheme="minorEastAsia" w:hAnsiTheme="minorHAnsi" w:cstheme="minorBidi"/>
            <w:color w:val="auto"/>
            <w:sz w:val="24"/>
            <w:szCs w:val="24"/>
          </w:rPr>
          <w:tab/>
        </w:r>
        <w:r w:rsidRPr="000209B5">
          <w:rPr>
            <w:rStyle w:val="Hipervnculo"/>
          </w:rPr>
          <w:t>Cobertura de las pruebas</w:t>
        </w:r>
        <w:r>
          <w:rPr>
            <w:webHidden/>
          </w:rPr>
          <w:tab/>
        </w:r>
        <w:r>
          <w:rPr>
            <w:webHidden/>
          </w:rPr>
          <w:fldChar w:fldCharType="begin"/>
        </w:r>
        <w:r>
          <w:rPr>
            <w:webHidden/>
          </w:rPr>
          <w:instrText xml:space="preserve"> PAGEREF _Toc486266060 \h </w:instrText>
        </w:r>
        <w:r>
          <w:rPr>
            <w:webHidden/>
          </w:rPr>
        </w:r>
        <w:r>
          <w:rPr>
            <w:webHidden/>
          </w:rPr>
          <w:fldChar w:fldCharType="separate"/>
        </w:r>
        <w:r w:rsidR="00EB45CD">
          <w:rPr>
            <w:webHidden/>
          </w:rPr>
          <w:t>- 1 -</w:t>
        </w:r>
        <w:r>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23594A83" w14:textId="77777777" w:rsidR="00DE71CB" w:rsidRDefault="00CA54F6">
      <w:pPr>
        <w:pStyle w:val="Tabladeilustraciones"/>
        <w:tabs>
          <w:tab w:val="right" w:leader="dot" w:pos="8779"/>
        </w:tabs>
        <w:rPr>
          <w:rFonts w:asciiTheme="minorHAnsi" w:eastAsiaTheme="minorEastAsia" w:hAnsiTheme="minorHAnsi" w:cstheme="minorBidi"/>
          <w:smallCaps w:val="0"/>
          <w:noProof/>
          <w:sz w:val="24"/>
          <w:szCs w:val="24"/>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65092" w:history="1">
        <w:r w:rsidR="00DE71CB" w:rsidRPr="00AE675F">
          <w:rPr>
            <w:rStyle w:val="Hipervnculo"/>
            <w:noProof/>
          </w:rPr>
          <w:t>Figura 1. Ejemplo de la primera declinación del ruso</w:t>
        </w:r>
        <w:r w:rsidR="00DE71CB">
          <w:rPr>
            <w:noProof/>
            <w:webHidden/>
          </w:rPr>
          <w:tab/>
        </w:r>
        <w:r w:rsidR="00DE71CB">
          <w:rPr>
            <w:noProof/>
            <w:webHidden/>
          </w:rPr>
          <w:fldChar w:fldCharType="begin"/>
        </w:r>
        <w:r w:rsidR="00DE71CB">
          <w:rPr>
            <w:noProof/>
            <w:webHidden/>
          </w:rPr>
          <w:instrText xml:space="preserve"> PAGEREF _Toc486265092 \h </w:instrText>
        </w:r>
        <w:r w:rsidR="00DE71CB">
          <w:rPr>
            <w:noProof/>
            <w:webHidden/>
          </w:rPr>
        </w:r>
        <w:r w:rsidR="00DE71CB">
          <w:rPr>
            <w:noProof/>
            <w:webHidden/>
          </w:rPr>
          <w:fldChar w:fldCharType="separate"/>
        </w:r>
        <w:r w:rsidR="00EB45CD">
          <w:rPr>
            <w:noProof/>
            <w:webHidden/>
          </w:rPr>
          <w:t>4</w:t>
        </w:r>
        <w:r w:rsidR="00DE71CB">
          <w:rPr>
            <w:noProof/>
            <w:webHidden/>
          </w:rPr>
          <w:fldChar w:fldCharType="end"/>
        </w:r>
      </w:hyperlink>
    </w:p>
    <w:p w14:paraId="338C45F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3" w:history="1">
        <w:r w:rsidRPr="00AE675F">
          <w:rPr>
            <w:rStyle w:val="Hipervnculo"/>
            <w:noProof/>
          </w:rPr>
          <w:t>Figura 2. Ejemplo de árbol de constituyentes en inglés mediante la herramienta de Stanford.</w:t>
        </w:r>
        <w:r>
          <w:rPr>
            <w:noProof/>
            <w:webHidden/>
          </w:rPr>
          <w:tab/>
        </w:r>
        <w:r>
          <w:rPr>
            <w:noProof/>
            <w:webHidden/>
          </w:rPr>
          <w:fldChar w:fldCharType="begin"/>
        </w:r>
        <w:r>
          <w:rPr>
            <w:noProof/>
            <w:webHidden/>
          </w:rPr>
          <w:instrText xml:space="preserve"> PAGEREF _Toc486265093 \h </w:instrText>
        </w:r>
        <w:r>
          <w:rPr>
            <w:noProof/>
            <w:webHidden/>
          </w:rPr>
        </w:r>
        <w:r>
          <w:rPr>
            <w:noProof/>
            <w:webHidden/>
          </w:rPr>
          <w:fldChar w:fldCharType="separate"/>
        </w:r>
        <w:r w:rsidR="00EB45CD">
          <w:rPr>
            <w:noProof/>
            <w:webHidden/>
          </w:rPr>
          <w:t>4</w:t>
        </w:r>
        <w:r>
          <w:rPr>
            <w:noProof/>
            <w:webHidden/>
          </w:rPr>
          <w:fldChar w:fldCharType="end"/>
        </w:r>
      </w:hyperlink>
    </w:p>
    <w:p w14:paraId="27655F1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4" w:history="1">
        <w:r w:rsidRPr="00AE675F">
          <w:rPr>
            <w:rStyle w:val="Hipervnculo"/>
            <w:noProof/>
          </w:rPr>
          <w:t>Figura 3. Primer ejemplo de árbol de constituyentes en español.</w:t>
        </w:r>
        <w:r>
          <w:rPr>
            <w:noProof/>
            <w:webHidden/>
          </w:rPr>
          <w:tab/>
        </w:r>
        <w:r>
          <w:rPr>
            <w:noProof/>
            <w:webHidden/>
          </w:rPr>
          <w:fldChar w:fldCharType="begin"/>
        </w:r>
        <w:r>
          <w:rPr>
            <w:noProof/>
            <w:webHidden/>
          </w:rPr>
          <w:instrText xml:space="preserve"> PAGEREF _Toc486265094 \h </w:instrText>
        </w:r>
        <w:r>
          <w:rPr>
            <w:noProof/>
            <w:webHidden/>
          </w:rPr>
        </w:r>
        <w:r>
          <w:rPr>
            <w:noProof/>
            <w:webHidden/>
          </w:rPr>
          <w:fldChar w:fldCharType="separate"/>
        </w:r>
        <w:r w:rsidR="00EB45CD">
          <w:rPr>
            <w:noProof/>
            <w:webHidden/>
          </w:rPr>
          <w:t>5</w:t>
        </w:r>
        <w:r>
          <w:rPr>
            <w:noProof/>
            <w:webHidden/>
          </w:rPr>
          <w:fldChar w:fldCharType="end"/>
        </w:r>
      </w:hyperlink>
    </w:p>
    <w:p w14:paraId="76FEA67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5" w:history="1">
        <w:r w:rsidRPr="00AE675F">
          <w:rPr>
            <w:rStyle w:val="Hipervnculo"/>
            <w:noProof/>
          </w:rPr>
          <w:t>Figura 4. Segundo ejemplo de árbol de constituyentes en español.</w:t>
        </w:r>
        <w:r>
          <w:rPr>
            <w:noProof/>
            <w:webHidden/>
          </w:rPr>
          <w:tab/>
        </w:r>
        <w:r>
          <w:rPr>
            <w:noProof/>
            <w:webHidden/>
          </w:rPr>
          <w:fldChar w:fldCharType="begin"/>
        </w:r>
        <w:r>
          <w:rPr>
            <w:noProof/>
            <w:webHidden/>
          </w:rPr>
          <w:instrText xml:space="preserve"> PAGEREF _Toc486265095 \h </w:instrText>
        </w:r>
        <w:r>
          <w:rPr>
            <w:noProof/>
            <w:webHidden/>
          </w:rPr>
        </w:r>
        <w:r>
          <w:rPr>
            <w:noProof/>
            <w:webHidden/>
          </w:rPr>
          <w:fldChar w:fldCharType="separate"/>
        </w:r>
        <w:r w:rsidR="00EB45CD">
          <w:rPr>
            <w:noProof/>
            <w:webHidden/>
          </w:rPr>
          <w:t>5</w:t>
        </w:r>
        <w:r>
          <w:rPr>
            <w:noProof/>
            <w:webHidden/>
          </w:rPr>
          <w:fldChar w:fldCharType="end"/>
        </w:r>
      </w:hyperlink>
    </w:p>
    <w:p w14:paraId="2244EF49"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6" w:history="1">
        <w:r w:rsidRPr="00AE675F">
          <w:rPr>
            <w:rStyle w:val="Hipervnculo"/>
            <w:noProof/>
          </w:rPr>
          <w:t>Figura 5. Árbol de dependencias en español</w:t>
        </w:r>
        <w:r>
          <w:rPr>
            <w:noProof/>
            <w:webHidden/>
          </w:rPr>
          <w:tab/>
        </w:r>
        <w:r>
          <w:rPr>
            <w:noProof/>
            <w:webHidden/>
          </w:rPr>
          <w:fldChar w:fldCharType="begin"/>
        </w:r>
        <w:r>
          <w:rPr>
            <w:noProof/>
            <w:webHidden/>
          </w:rPr>
          <w:instrText xml:space="preserve"> PAGEREF _Toc486265096 \h </w:instrText>
        </w:r>
        <w:r>
          <w:rPr>
            <w:noProof/>
            <w:webHidden/>
          </w:rPr>
        </w:r>
        <w:r>
          <w:rPr>
            <w:noProof/>
            <w:webHidden/>
          </w:rPr>
          <w:fldChar w:fldCharType="separate"/>
        </w:r>
        <w:r w:rsidR="00EB45CD">
          <w:rPr>
            <w:noProof/>
            <w:webHidden/>
          </w:rPr>
          <w:t>6</w:t>
        </w:r>
        <w:r>
          <w:rPr>
            <w:noProof/>
            <w:webHidden/>
          </w:rPr>
          <w:fldChar w:fldCharType="end"/>
        </w:r>
      </w:hyperlink>
    </w:p>
    <w:p w14:paraId="499C8515"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7" w:history="1">
        <w:r w:rsidRPr="00AE675F">
          <w:rPr>
            <w:rStyle w:val="Hipervnculo"/>
            <w:noProof/>
          </w:rPr>
          <w:t>Figura 6. Árbol de dependencias de Stanford</w:t>
        </w:r>
        <w:r>
          <w:rPr>
            <w:noProof/>
            <w:webHidden/>
          </w:rPr>
          <w:tab/>
        </w:r>
        <w:r>
          <w:rPr>
            <w:noProof/>
            <w:webHidden/>
          </w:rPr>
          <w:fldChar w:fldCharType="begin"/>
        </w:r>
        <w:r>
          <w:rPr>
            <w:noProof/>
            <w:webHidden/>
          </w:rPr>
          <w:instrText xml:space="preserve"> PAGEREF _Toc486265097 \h </w:instrText>
        </w:r>
        <w:r>
          <w:rPr>
            <w:noProof/>
            <w:webHidden/>
          </w:rPr>
        </w:r>
        <w:r>
          <w:rPr>
            <w:noProof/>
            <w:webHidden/>
          </w:rPr>
          <w:fldChar w:fldCharType="separate"/>
        </w:r>
        <w:r w:rsidR="00EB45CD">
          <w:rPr>
            <w:noProof/>
            <w:webHidden/>
          </w:rPr>
          <w:t>7</w:t>
        </w:r>
        <w:r>
          <w:rPr>
            <w:noProof/>
            <w:webHidden/>
          </w:rPr>
          <w:fldChar w:fldCharType="end"/>
        </w:r>
      </w:hyperlink>
    </w:p>
    <w:p w14:paraId="14AA4E0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8" w:history="1">
        <w:r w:rsidRPr="00AE675F">
          <w:rPr>
            <w:rStyle w:val="Hipervnculo"/>
            <w:noProof/>
          </w:rPr>
          <w:t>Figura 7. Árboles de dependencia de Google</w:t>
        </w:r>
        <w:r>
          <w:rPr>
            <w:noProof/>
            <w:webHidden/>
          </w:rPr>
          <w:tab/>
        </w:r>
        <w:r>
          <w:rPr>
            <w:noProof/>
            <w:webHidden/>
          </w:rPr>
          <w:fldChar w:fldCharType="begin"/>
        </w:r>
        <w:r>
          <w:rPr>
            <w:noProof/>
            <w:webHidden/>
          </w:rPr>
          <w:instrText xml:space="preserve"> PAGEREF _Toc486265098 \h </w:instrText>
        </w:r>
        <w:r>
          <w:rPr>
            <w:noProof/>
            <w:webHidden/>
          </w:rPr>
        </w:r>
        <w:r>
          <w:rPr>
            <w:noProof/>
            <w:webHidden/>
          </w:rPr>
          <w:fldChar w:fldCharType="separate"/>
        </w:r>
        <w:r w:rsidR="00EB45CD">
          <w:rPr>
            <w:noProof/>
            <w:webHidden/>
          </w:rPr>
          <w:t>8</w:t>
        </w:r>
        <w:r>
          <w:rPr>
            <w:noProof/>
            <w:webHidden/>
          </w:rPr>
          <w:fldChar w:fldCharType="end"/>
        </w:r>
      </w:hyperlink>
    </w:p>
    <w:p w14:paraId="647F0188"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9" w:history="1">
        <w:r w:rsidRPr="00AE675F">
          <w:rPr>
            <w:rStyle w:val="Hipervnculo"/>
            <w:noProof/>
          </w:rPr>
          <w:t xml:space="preserve">Figura 8. Representación del ejemplo de </w:t>
        </w:r>
        <w:r w:rsidRPr="00AE675F">
          <w:rPr>
            <w:rStyle w:val="Hipervnculo"/>
            <w:i/>
            <w:noProof/>
          </w:rPr>
          <w:t xml:space="preserve">Stanford Dependencies </w:t>
        </w:r>
        <w:r w:rsidRPr="00AE675F">
          <w:rPr>
            <w:rStyle w:val="Hipervnculo"/>
            <w:noProof/>
          </w:rPr>
          <w:t>generada con Graphviz</w:t>
        </w:r>
        <w:r>
          <w:rPr>
            <w:noProof/>
            <w:webHidden/>
          </w:rPr>
          <w:tab/>
        </w:r>
        <w:r>
          <w:rPr>
            <w:noProof/>
            <w:webHidden/>
          </w:rPr>
          <w:fldChar w:fldCharType="begin"/>
        </w:r>
        <w:r>
          <w:rPr>
            <w:noProof/>
            <w:webHidden/>
          </w:rPr>
          <w:instrText xml:space="preserve"> PAGEREF _Toc486265099 \h </w:instrText>
        </w:r>
        <w:r>
          <w:rPr>
            <w:noProof/>
            <w:webHidden/>
          </w:rPr>
        </w:r>
        <w:r>
          <w:rPr>
            <w:noProof/>
            <w:webHidden/>
          </w:rPr>
          <w:fldChar w:fldCharType="separate"/>
        </w:r>
        <w:r w:rsidR="00EB45CD">
          <w:rPr>
            <w:noProof/>
            <w:webHidden/>
          </w:rPr>
          <w:t>10</w:t>
        </w:r>
        <w:r>
          <w:rPr>
            <w:noProof/>
            <w:webHidden/>
          </w:rPr>
          <w:fldChar w:fldCharType="end"/>
        </w:r>
      </w:hyperlink>
    </w:p>
    <w:p w14:paraId="776AACB3"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0" w:history="1">
        <w:r w:rsidRPr="00AE675F">
          <w:rPr>
            <w:rStyle w:val="Hipervnculo"/>
            <w:noProof/>
          </w:rPr>
          <w:t xml:space="preserve">Figura 9. Representación de las relaciones de dependencias con formato CoNLL de </w:t>
        </w:r>
        <w:r w:rsidRPr="00AE675F">
          <w:rPr>
            <w:rStyle w:val="Hipervnculo"/>
            <w:i/>
            <w:noProof/>
          </w:rPr>
          <w:t>Universal Dependencies</w:t>
        </w:r>
        <w:r>
          <w:rPr>
            <w:noProof/>
            <w:webHidden/>
          </w:rPr>
          <w:tab/>
        </w:r>
        <w:r>
          <w:rPr>
            <w:noProof/>
            <w:webHidden/>
          </w:rPr>
          <w:fldChar w:fldCharType="begin"/>
        </w:r>
        <w:r>
          <w:rPr>
            <w:noProof/>
            <w:webHidden/>
          </w:rPr>
          <w:instrText xml:space="preserve"> PAGEREF _Toc486265100 \h </w:instrText>
        </w:r>
        <w:r>
          <w:rPr>
            <w:noProof/>
            <w:webHidden/>
          </w:rPr>
        </w:r>
        <w:r>
          <w:rPr>
            <w:noProof/>
            <w:webHidden/>
          </w:rPr>
          <w:fldChar w:fldCharType="separate"/>
        </w:r>
        <w:r w:rsidR="00EB45CD">
          <w:rPr>
            <w:noProof/>
            <w:webHidden/>
          </w:rPr>
          <w:t>11</w:t>
        </w:r>
        <w:r>
          <w:rPr>
            <w:noProof/>
            <w:webHidden/>
          </w:rPr>
          <w:fldChar w:fldCharType="end"/>
        </w:r>
      </w:hyperlink>
    </w:p>
    <w:p w14:paraId="5270374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1" w:history="1">
        <w:r w:rsidRPr="00AE675F">
          <w:rPr>
            <w:rStyle w:val="Hipervnculo"/>
            <w:noProof/>
          </w:rPr>
          <w:t>Figura 10. Representación de grafo del ejemplo de Universal Dependencies generada con Graphviz</w:t>
        </w:r>
        <w:r>
          <w:rPr>
            <w:noProof/>
            <w:webHidden/>
          </w:rPr>
          <w:tab/>
        </w:r>
        <w:r>
          <w:rPr>
            <w:noProof/>
            <w:webHidden/>
          </w:rPr>
          <w:fldChar w:fldCharType="begin"/>
        </w:r>
        <w:r>
          <w:rPr>
            <w:noProof/>
            <w:webHidden/>
          </w:rPr>
          <w:instrText xml:space="preserve"> PAGEREF _Toc486265101 \h </w:instrText>
        </w:r>
        <w:r>
          <w:rPr>
            <w:noProof/>
            <w:webHidden/>
          </w:rPr>
        </w:r>
        <w:r>
          <w:rPr>
            <w:noProof/>
            <w:webHidden/>
          </w:rPr>
          <w:fldChar w:fldCharType="separate"/>
        </w:r>
        <w:r w:rsidR="00EB45CD">
          <w:rPr>
            <w:noProof/>
            <w:webHidden/>
          </w:rPr>
          <w:t>11</w:t>
        </w:r>
        <w:r>
          <w:rPr>
            <w:noProof/>
            <w:webHidden/>
          </w:rPr>
          <w:fldChar w:fldCharType="end"/>
        </w:r>
      </w:hyperlink>
    </w:p>
    <w:p w14:paraId="3604859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2" w:history="1">
        <w:r w:rsidRPr="00AE675F">
          <w:rPr>
            <w:rStyle w:val="Hipervnculo"/>
            <w:noProof/>
          </w:rPr>
          <w:t>Figura 12. Representación del árbol de constituyentes de ejemplo</w:t>
        </w:r>
        <w:r>
          <w:rPr>
            <w:noProof/>
            <w:webHidden/>
          </w:rPr>
          <w:tab/>
        </w:r>
        <w:r>
          <w:rPr>
            <w:noProof/>
            <w:webHidden/>
          </w:rPr>
          <w:fldChar w:fldCharType="begin"/>
        </w:r>
        <w:r>
          <w:rPr>
            <w:noProof/>
            <w:webHidden/>
          </w:rPr>
          <w:instrText xml:space="preserve"> PAGEREF _Toc486265102 \h </w:instrText>
        </w:r>
        <w:r>
          <w:rPr>
            <w:noProof/>
            <w:webHidden/>
          </w:rPr>
        </w:r>
        <w:r>
          <w:rPr>
            <w:noProof/>
            <w:webHidden/>
          </w:rPr>
          <w:fldChar w:fldCharType="separate"/>
        </w:r>
        <w:r w:rsidR="00EB45CD">
          <w:rPr>
            <w:noProof/>
            <w:webHidden/>
          </w:rPr>
          <w:t>14</w:t>
        </w:r>
        <w:r>
          <w:rPr>
            <w:noProof/>
            <w:webHidden/>
          </w:rPr>
          <w:fldChar w:fldCharType="end"/>
        </w:r>
      </w:hyperlink>
    </w:p>
    <w:p w14:paraId="6684D40E"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3" w:history="1">
        <w:r w:rsidRPr="00AE675F">
          <w:rPr>
            <w:rStyle w:val="Hipervnculo"/>
            <w:noProof/>
          </w:rPr>
          <w:t>Figura 13. Sintagma preposicional</w:t>
        </w:r>
        <w:r>
          <w:rPr>
            <w:noProof/>
            <w:webHidden/>
          </w:rPr>
          <w:tab/>
        </w:r>
        <w:r>
          <w:rPr>
            <w:noProof/>
            <w:webHidden/>
          </w:rPr>
          <w:fldChar w:fldCharType="begin"/>
        </w:r>
        <w:r>
          <w:rPr>
            <w:noProof/>
            <w:webHidden/>
          </w:rPr>
          <w:instrText xml:space="preserve"> PAGEREF _Toc486265103 \h </w:instrText>
        </w:r>
        <w:r>
          <w:rPr>
            <w:noProof/>
            <w:webHidden/>
          </w:rPr>
        </w:r>
        <w:r>
          <w:rPr>
            <w:noProof/>
            <w:webHidden/>
          </w:rPr>
          <w:fldChar w:fldCharType="separate"/>
        </w:r>
        <w:r w:rsidR="00EB45CD">
          <w:rPr>
            <w:noProof/>
            <w:webHidden/>
          </w:rPr>
          <w:t>14</w:t>
        </w:r>
        <w:r>
          <w:rPr>
            <w:noProof/>
            <w:webHidden/>
          </w:rPr>
          <w:fldChar w:fldCharType="end"/>
        </w:r>
      </w:hyperlink>
    </w:p>
    <w:p w14:paraId="10C808C3"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4" w:history="1">
        <w:r w:rsidRPr="00AE675F">
          <w:rPr>
            <w:rStyle w:val="Hipervnculo"/>
            <w:noProof/>
          </w:rPr>
          <w:t>Figura 14. Sintagma nominal</w:t>
        </w:r>
        <w:r>
          <w:rPr>
            <w:noProof/>
            <w:webHidden/>
          </w:rPr>
          <w:tab/>
        </w:r>
        <w:r>
          <w:rPr>
            <w:noProof/>
            <w:webHidden/>
          </w:rPr>
          <w:fldChar w:fldCharType="begin"/>
        </w:r>
        <w:r>
          <w:rPr>
            <w:noProof/>
            <w:webHidden/>
          </w:rPr>
          <w:instrText xml:space="preserve"> PAGEREF _Toc486265104 \h </w:instrText>
        </w:r>
        <w:r>
          <w:rPr>
            <w:noProof/>
            <w:webHidden/>
          </w:rPr>
        </w:r>
        <w:r>
          <w:rPr>
            <w:noProof/>
            <w:webHidden/>
          </w:rPr>
          <w:fldChar w:fldCharType="separate"/>
        </w:r>
        <w:r w:rsidR="00EB45CD">
          <w:rPr>
            <w:noProof/>
            <w:webHidden/>
          </w:rPr>
          <w:t>15</w:t>
        </w:r>
        <w:r>
          <w:rPr>
            <w:noProof/>
            <w:webHidden/>
          </w:rPr>
          <w:fldChar w:fldCharType="end"/>
        </w:r>
      </w:hyperlink>
    </w:p>
    <w:p w14:paraId="6504D4F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5" w:history="1">
        <w:r w:rsidRPr="00AE675F">
          <w:rPr>
            <w:rStyle w:val="Hipervnculo"/>
            <w:noProof/>
          </w:rPr>
          <w:t>Figura 15. Árbol de constituyentes con sujeto elidido.</w:t>
        </w:r>
        <w:r>
          <w:rPr>
            <w:noProof/>
            <w:webHidden/>
          </w:rPr>
          <w:tab/>
        </w:r>
        <w:r>
          <w:rPr>
            <w:noProof/>
            <w:webHidden/>
          </w:rPr>
          <w:fldChar w:fldCharType="begin"/>
        </w:r>
        <w:r>
          <w:rPr>
            <w:noProof/>
            <w:webHidden/>
          </w:rPr>
          <w:instrText xml:space="preserve"> PAGEREF _Toc486265105 \h </w:instrText>
        </w:r>
        <w:r>
          <w:rPr>
            <w:noProof/>
            <w:webHidden/>
          </w:rPr>
        </w:r>
        <w:r>
          <w:rPr>
            <w:noProof/>
            <w:webHidden/>
          </w:rPr>
          <w:fldChar w:fldCharType="separate"/>
        </w:r>
        <w:r w:rsidR="00EB45CD">
          <w:rPr>
            <w:noProof/>
            <w:webHidden/>
          </w:rPr>
          <w:t>17</w:t>
        </w:r>
        <w:r>
          <w:rPr>
            <w:noProof/>
            <w:webHidden/>
          </w:rPr>
          <w:fldChar w:fldCharType="end"/>
        </w:r>
      </w:hyperlink>
    </w:p>
    <w:p w14:paraId="056BD7F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6" w:history="1">
        <w:r w:rsidRPr="00AE675F">
          <w:rPr>
            <w:rStyle w:val="Hipervnculo"/>
            <w:noProof/>
          </w:rPr>
          <w:t>Figura 16. Subárbol que se usará para reflejar el seguimiento del algoritmo.</w:t>
        </w:r>
        <w:r>
          <w:rPr>
            <w:noProof/>
            <w:webHidden/>
          </w:rPr>
          <w:tab/>
        </w:r>
        <w:r>
          <w:rPr>
            <w:noProof/>
            <w:webHidden/>
          </w:rPr>
          <w:fldChar w:fldCharType="begin"/>
        </w:r>
        <w:r>
          <w:rPr>
            <w:noProof/>
            <w:webHidden/>
          </w:rPr>
          <w:instrText xml:space="preserve"> PAGEREF _Toc486265106 \h </w:instrText>
        </w:r>
        <w:r>
          <w:rPr>
            <w:noProof/>
            <w:webHidden/>
          </w:rPr>
        </w:r>
        <w:r>
          <w:rPr>
            <w:noProof/>
            <w:webHidden/>
          </w:rPr>
          <w:fldChar w:fldCharType="separate"/>
        </w:r>
        <w:r w:rsidR="00EB45CD">
          <w:rPr>
            <w:noProof/>
            <w:webHidden/>
          </w:rPr>
          <w:t>17</w:t>
        </w:r>
        <w:r>
          <w:rPr>
            <w:noProof/>
            <w:webHidden/>
          </w:rPr>
          <w:fldChar w:fldCharType="end"/>
        </w:r>
      </w:hyperlink>
    </w:p>
    <w:p w14:paraId="1547C67E"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7" w:history="1">
        <w:r w:rsidRPr="00AE675F">
          <w:rPr>
            <w:rStyle w:val="Hipervnculo"/>
            <w:b/>
            <w:noProof/>
          </w:rPr>
          <w:t>Figura 17. Árbol con problema de pronombre</w:t>
        </w:r>
        <w:r>
          <w:rPr>
            <w:noProof/>
            <w:webHidden/>
          </w:rPr>
          <w:tab/>
        </w:r>
        <w:r>
          <w:rPr>
            <w:noProof/>
            <w:webHidden/>
          </w:rPr>
          <w:fldChar w:fldCharType="begin"/>
        </w:r>
        <w:r>
          <w:rPr>
            <w:noProof/>
            <w:webHidden/>
          </w:rPr>
          <w:instrText xml:space="preserve"> PAGEREF _Toc486265107 \h </w:instrText>
        </w:r>
        <w:r>
          <w:rPr>
            <w:noProof/>
            <w:webHidden/>
          </w:rPr>
        </w:r>
        <w:r>
          <w:rPr>
            <w:noProof/>
            <w:webHidden/>
          </w:rPr>
          <w:fldChar w:fldCharType="separate"/>
        </w:r>
        <w:r w:rsidR="00EB45CD">
          <w:rPr>
            <w:noProof/>
            <w:webHidden/>
          </w:rPr>
          <w:t>20</w:t>
        </w:r>
        <w:r>
          <w:rPr>
            <w:noProof/>
            <w:webHidden/>
          </w:rPr>
          <w:fldChar w:fldCharType="end"/>
        </w:r>
      </w:hyperlink>
    </w:p>
    <w:p w14:paraId="7D967B0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8" w:history="1">
        <w:r w:rsidRPr="00AE675F">
          <w:rPr>
            <w:rStyle w:val="Hipervnculo"/>
            <w:noProof/>
          </w:rPr>
          <w:t>Figura 18. Plantilla en formato CoNLL en español</w:t>
        </w:r>
        <w:r>
          <w:rPr>
            <w:noProof/>
            <w:webHidden/>
          </w:rPr>
          <w:tab/>
        </w:r>
        <w:r>
          <w:rPr>
            <w:noProof/>
            <w:webHidden/>
          </w:rPr>
          <w:fldChar w:fldCharType="begin"/>
        </w:r>
        <w:r>
          <w:rPr>
            <w:noProof/>
            <w:webHidden/>
          </w:rPr>
          <w:instrText xml:space="preserve"> PAGEREF _Toc486265108 \h </w:instrText>
        </w:r>
        <w:r>
          <w:rPr>
            <w:noProof/>
            <w:webHidden/>
          </w:rPr>
        </w:r>
        <w:r>
          <w:rPr>
            <w:noProof/>
            <w:webHidden/>
          </w:rPr>
          <w:fldChar w:fldCharType="separate"/>
        </w:r>
        <w:r w:rsidR="00EB45CD">
          <w:rPr>
            <w:noProof/>
            <w:webHidden/>
          </w:rPr>
          <w:t>21</w:t>
        </w:r>
        <w:r>
          <w:rPr>
            <w:noProof/>
            <w:webHidden/>
          </w:rPr>
          <w:fldChar w:fldCharType="end"/>
        </w:r>
      </w:hyperlink>
    </w:p>
    <w:p w14:paraId="10F9CE27"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9" w:history="1">
        <w:r w:rsidRPr="00AE675F">
          <w:rPr>
            <w:rStyle w:val="Hipervnculo"/>
            <w:noProof/>
          </w:rPr>
          <w:t>Figura 19. Fichero de oraciones originales en texto plano</w:t>
        </w:r>
        <w:r>
          <w:rPr>
            <w:noProof/>
            <w:webHidden/>
          </w:rPr>
          <w:tab/>
        </w:r>
        <w:r>
          <w:rPr>
            <w:noProof/>
            <w:webHidden/>
          </w:rPr>
          <w:fldChar w:fldCharType="begin"/>
        </w:r>
        <w:r>
          <w:rPr>
            <w:noProof/>
            <w:webHidden/>
          </w:rPr>
          <w:instrText xml:space="preserve"> PAGEREF _Toc486265109 \h </w:instrText>
        </w:r>
        <w:r>
          <w:rPr>
            <w:noProof/>
            <w:webHidden/>
          </w:rPr>
        </w:r>
        <w:r>
          <w:rPr>
            <w:noProof/>
            <w:webHidden/>
          </w:rPr>
          <w:fldChar w:fldCharType="separate"/>
        </w:r>
        <w:r w:rsidR="00EB45CD">
          <w:rPr>
            <w:noProof/>
            <w:webHidden/>
          </w:rPr>
          <w:t>22</w:t>
        </w:r>
        <w:r>
          <w:rPr>
            <w:noProof/>
            <w:webHidden/>
          </w:rPr>
          <w:fldChar w:fldCharType="end"/>
        </w:r>
      </w:hyperlink>
    </w:p>
    <w:p w14:paraId="5A665A2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0" w:history="1">
        <w:r w:rsidRPr="00AE675F">
          <w:rPr>
            <w:rStyle w:val="Hipervnculo"/>
            <w:noProof/>
          </w:rPr>
          <w:t>Figura 20. Fichero de oraciones como árboles de constituyentes</w:t>
        </w:r>
        <w:r>
          <w:rPr>
            <w:noProof/>
            <w:webHidden/>
          </w:rPr>
          <w:tab/>
        </w:r>
        <w:r>
          <w:rPr>
            <w:noProof/>
            <w:webHidden/>
          </w:rPr>
          <w:fldChar w:fldCharType="begin"/>
        </w:r>
        <w:r>
          <w:rPr>
            <w:noProof/>
            <w:webHidden/>
          </w:rPr>
          <w:instrText xml:space="preserve"> PAGEREF _Toc486265110 \h </w:instrText>
        </w:r>
        <w:r>
          <w:rPr>
            <w:noProof/>
            <w:webHidden/>
          </w:rPr>
        </w:r>
        <w:r>
          <w:rPr>
            <w:noProof/>
            <w:webHidden/>
          </w:rPr>
          <w:fldChar w:fldCharType="separate"/>
        </w:r>
        <w:r w:rsidR="00EB45CD">
          <w:rPr>
            <w:noProof/>
            <w:webHidden/>
          </w:rPr>
          <w:t>22</w:t>
        </w:r>
        <w:r>
          <w:rPr>
            <w:noProof/>
            <w:webHidden/>
          </w:rPr>
          <w:fldChar w:fldCharType="end"/>
        </w:r>
      </w:hyperlink>
    </w:p>
    <w:p w14:paraId="239D558C"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1" w:history="1">
        <w:r w:rsidRPr="00AE675F">
          <w:rPr>
            <w:rStyle w:val="Hipervnculo"/>
            <w:noProof/>
          </w:rPr>
          <w:t>Figura 21. Fichero de relaciones</w:t>
        </w:r>
        <w:r>
          <w:rPr>
            <w:noProof/>
            <w:webHidden/>
          </w:rPr>
          <w:tab/>
        </w:r>
        <w:r>
          <w:rPr>
            <w:noProof/>
            <w:webHidden/>
          </w:rPr>
          <w:fldChar w:fldCharType="begin"/>
        </w:r>
        <w:r>
          <w:rPr>
            <w:noProof/>
            <w:webHidden/>
          </w:rPr>
          <w:instrText xml:space="preserve"> PAGEREF _Toc486265111 \h </w:instrText>
        </w:r>
        <w:r>
          <w:rPr>
            <w:noProof/>
            <w:webHidden/>
          </w:rPr>
        </w:r>
        <w:r>
          <w:rPr>
            <w:noProof/>
            <w:webHidden/>
          </w:rPr>
          <w:fldChar w:fldCharType="separate"/>
        </w:r>
        <w:r w:rsidR="00EB45CD">
          <w:rPr>
            <w:noProof/>
            <w:webHidden/>
          </w:rPr>
          <w:t>22</w:t>
        </w:r>
        <w:r>
          <w:rPr>
            <w:noProof/>
            <w:webHidden/>
          </w:rPr>
          <w:fldChar w:fldCharType="end"/>
        </w:r>
      </w:hyperlink>
    </w:p>
    <w:p w14:paraId="65E7AB5B"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2" w:history="1">
        <w:r w:rsidRPr="00AE675F">
          <w:rPr>
            <w:rStyle w:val="Hipervnculo"/>
            <w:noProof/>
          </w:rPr>
          <w:t>Figura 22. Formato CoNLL tras aplicar el algoritmo</w:t>
        </w:r>
        <w:r>
          <w:rPr>
            <w:noProof/>
            <w:webHidden/>
          </w:rPr>
          <w:tab/>
        </w:r>
        <w:r>
          <w:rPr>
            <w:noProof/>
            <w:webHidden/>
          </w:rPr>
          <w:fldChar w:fldCharType="begin"/>
        </w:r>
        <w:r>
          <w:rPr>
            <w:noProof/>
            <w:webHidden/>
          </w:rPr>
          <w:instrText xml:space="preserve"> PAGEREF _Toc486265112 \h </w:instrText>
        </w:r>
        <w:r>
          <w:rPr>
            <w:noProof/>
            <w:webHidden/>
          </w:rPr>
        </w:r>
        <w:r>
          <w:rPr>
            <w:noProof/>
            <w:webHidden/>
          </w:rPr>
          <w:fldChar w:fldCharType="separate"/>
        </w:r>
        <w:r w:rsidR="00EB45CD">
          <w:rPr>
            <w:noProof/>
            <w:webHidden/>
          </w:rPr>
          <w:t>23</w:t>
        </w:r>
        <w:r>
          <w:rPr>
            <w:noProof/>
            <w:webHidden/>
          </w:rPr>
          <w:fldChar w:fldCharType="end"/>
        </w:r>
      </w:hyperlink>
    </w:p>
    <w:p w14:paraId="03A5B78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3" w:history="1">
        <w:r w:rsidRPr="00AE675F">
          <w:rPr>
            <w:rStyle w:val="Hipervnculo"/>
            <w:noProof/>
          </w:rPr>
          <w:t>Figura 23. Clase principal de ejecución del algoritmo</w:t>
        </w:r>
        <w:r>
          <w:rPr>
            <w:noProof/>
            <w:webHidden/>
          </w:rPr>
          <w:tab/>
        </w:r>
        <w:r>
          <w:rPr>
            <w:noProof/>
            <w:webHidden/>
          </w:rPr>
          <w:fldChar w:fldCharType="begin"/>
        </w:r>
        <w:r>
          <w:rPr>
            <w:noProof/>
            <w:webHidden/>
          </w:rPr>
          <w:instrText xml:space="preserve"> PAGEREF _Toc486265113 \h </w:instrText>
        </w:r>
        <w:r>
          <w:rPr>
            <w:noProof/>
            <w:webHidden/>
          </w:rPr>
        </w:r>
        <w:r>
          <w:rPr>
            <w:noProof/>
            <w:webHidden/>
          </w:rPr>
          <w:fldChar w:fldCharType="separate"/>
        </w:r>
        <w:r w:rsidR="00EB45CD">
          <w:rPr>
            <w:noProof/>
            <w:webHidden/>
          </w:rPr>
          <w:t>23</w:t>
        </w:r>
        <w:r>
          <w:rPr>
            <w:noProof/>
            <w:webHidden/>
          </w:rPr>
          <w:fldChar w:fldCharType="end"/>
        </w:r>
      </w:hyperlink>
    </w:p>
    <w:p w14:paraId="077F4882"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4" w:history="1">
        <w:r w:rsidRPr="00AE675F">
          <w:rPr>
            <w:rStyle w:val="Hipervnculo"/>
            <w:noProof/>
          </w:rPr>
          <w:t>Figura 24. Diagrama de clases de la lectura del fichero de etiquetas</w:t>
        </w:r>
        <w:r>
          <w:rPr>
            <w:noProof/>
            <w:webHidden/>
          </w:rPr>
          <w:tab/>
        </w:r>
        <w:r>
          <w:rPr>
            <w:noProof/>
            <w:webHidden/>
          </w:rPr>
          <w:fldChar w:fldCharType="begin"/>
        </w:r>
        <w:r>
          <w:rPr>
            <w:noProof/>
            <w:webHidden/>
          </w:rPr>
          <w:instrText xml:space="preserve"> PAGEREF _Toc486265114 \h </w:instrText>
        </w:r>
        <w:r>
          <w:rPr>
            <w:noProof/>
            <w:webHidden/>
          </w:rPr>
        </w:r>
        <w:r>
          <w:rPr>
            <w:noProof/>
            <w:webHidden/>
          </w:rPr>
          <w:fldChar w:fldCharType="separate"/>
        </w:r>
        <w:r w:rsidR="00EB45CD">
          <w:rPr>
            <w:noProof/>
            <w:webHidden/>
          </w:rPr>
          <w:t>24</w:t>
        </w:r>
        <w:r>
          <w:rPr>
            <w:noProof/>
            <w:webHidden/>
          </w:rPr>
          <w:fldChar w:fldCharType="end"/>
        </w:r>
      </w:hyperlink>
    </w:p>
    <w:p w14:paraId="390D641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5" w:history="1">
        <w:r w:rsidRPr="00AE675F">
          <w:rPr>
            <w:rStyle w:val="Hipervnculo"/>
            <w:b/>
            <w:i/>
            <w:noProof/>
          </w:rPr>
          <w:t>Figura 25. Representación mediante corchetes de un árbol de constituyentes</w:t>
        </w:r>
        <w:r>
          <w:rPr>
            <w:noProof/>
            <w:webHidden/>
          </w:rPr>
          <w:tab/>
        </w:r>
        <w:r>
          <w:rPr>
            <w:noProof/>
            <w:webHidden/>
          </w:rPr>
          <w:fldChar w:fldCharType="begin"/>
        </w:r>
        <w:r>
          <w:rPr>
            <w:noProof/>
            <w:webHidden/>
          </w:rPr>
          <w:instrText xml:space="preserve"> PAGEREF _Toc486265115 \h </w:instrText>
        </w:r>
        <w:r>
          <w:rPr>
            <w:noProof/>
            <w:webHidden/>
          </w:rPr>
        </w:r>
        <w:r>
          <w:rPr>
            <w:noProof/>
            <w:webHidden/>
          </w:rPr>
          <w:fldChar w:fldCharType="separate"/>
        </w:r>
        <w:r w:rsidR="00EB45CD">
          <w:rPr>
            <w:noProof/>
            <w:webHidden/>
          </w:rPr>
          <w:t>25</w:t>
        </w:r>
        <w:r>
          <w:rPr>
            <w:noProof/>
            <w:webHidden/>
          </w:rPr>
          <w:fldChar w:fldCharType="end"/>
        </w:r>
      </w:hyperlink>
    </w:p>
    <w:p w14:paraId="51C691E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6" w:history="1">
        <w:r w:rsidRPr="00AE675F">
          <w:rPr>
            <w:rStyle w:val="Hipervnculo"/>
            <w:noProof/>
          </w:rPr>
          <w:t xml:space="preserve">Figura 26. Clase </w:t>
        </w:r>
        <w:r w:rsidRPr="00AE675F">
          <w:rPr>
            <w:rStyle w:val="Hipervnculo"/>
            <w:i/>
            <w:noProof/>
          </w:rPr>
          <w:t>Relation</w:t>
        </w:r>
        <w:r>
          <w:rPr>
            <w:noProof/>
            <w:webHidden/>
          </w:rPr>
          <w:tab/>
        </w:r>
        <w:r>
          <w:rPr>
            <w:noProof/>
            <w:webHidden/>
          </w:rPr>
          <w:fldChar w:fldCharType="begin"/>
        </w:r>
        <w:r>
          <w:rPr>
            <w:noProof/>
            <w:webHidden/>
          </w:rPr>
          <w:instrText xml:space="preserve"> PAGEREF _Toc486265116 \h </w:instrText>
        </w:r>
        <w:r>
          <w:rPr>
            <w:noProof/>
            <w:webHidden/>
          </w:rPr>
        </w:r>
        <w:r>
          <w:rPr>
            <w:noProof/>
            <w:webHidden/>
          </w:rPr>
          <w:fldChar w:fldCharType="separate"/>
        </w:r>
        <w:r w:rsidR="00EB45CD">
          <w:rPr>
            <w:noProof/>
            <w:webHidden/>
          </w:rPr>
          <w:t>25</w:t>
        </w:r>
        <w:r>
          <w:rPr>
            <w:noProof/>
            <w:webHidden/>
          </w:rPr>
          <w:fldChar w:fldCharType="end"/>
        </w:r>
      </w:hyperlink>
    </w:p>
    <w:p w14:paraId="49D88EA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7" w:history="1">
        <w:r w:rsidRPr="00AE675F">
          <w:rPr>
            <w:rStyle w:val="Hipervnculo"/>
            <w:noProof/>
          </w:rPr>
          <w:t xml:space="preserve">Figura 27. Diagrama de clases enfocado en la clase </w:t>
        </w:r>
        <w:r w:rsidRPr="00AE675F">
          <w:rPr>
            <w:rStyle w:val="Hipervnculo"/>
            <w:i/>
            <w:noProof/>
          </w:rPr>
          <w:t>ConstToDepend</w:t>
        </w:r>
        <w:r>
          <w:rPr>
            <w:noProof/>
            <w:webHidden/>
          </w:rPr>
          <w:tab/>
        </w:r>
        <w:r>
          <w:rPr>
            <w:noProof/>
            <w:webHidden/>
          </w:rPr>
          <w:fldChar w:fldCharType="begin"/>
        </w:r>
        <w:r>
          <w:rPr>
            <w:noProof/>
            <w:webHidden/>
          </w:rPr>
          <w:instrText xml:space="preserve"> PAGEREF _Toc486265117 \h </w:instrText>
        </w:r>
        <w:r>
          <w:rPr>
            <w:noProof/>
            <w:webHidden/>
          </w:rPr>
        </w:r>
        <w:r>
          <w:rPr>
            <w:noProof/>
            <w:webHidden/>
          </w:rPr>
          <w:fldChar w:fldCharType="separate"/>
        </w:r>
        <w:r w:rsidR="00EB45CD">
          <w:rPr>
            <w:noProof/>
            <w:webHidden/>
          </w:rPr>
          <w:t>26</w:t>
        </w:r>
        <w:r>
          <w:rPr>
            <w:noProof/>
            <w:webHidden/>
          </w:rPr>
          <w:fldChar w:fldCharType="end"/>
        </w:r>
      </w:hyperlink>
    </w:p>
    <w:p w14:paraId="13E4A16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8" w:history="1">
        <w:r w:rsidRPr="00AE675F">
          <w:rPr>
            <w:rStyle w:val="Hipervnculo"/>
            <w:noProof/>
          </w:rPr>
          <w:t xml:space="preserve">Figura 28. Código del método </w:t>
        </w:r>
        <w:r w:rsidRPr="00AE675F">
          <w:rPr>
            <w:rStyle w:val="Hipervnculo"/>
            <w:i/>
            <w:noProof/>
          </w:rPr>
          <w:t>recursiveFunction(Node): ArrayList&lt;Relation&gt;</w:t>
        </w:r>
        <w:r>
          <w:rPr>
            <w:noProof/>
            <w:webHidden/>
          </w:rPr>
          <w:tab/>
        </w:r>
        <w:r>
          <w:rPr>
            <w:noProof/>
            <w:webHidden/>
          </w:rPr>
          <w:fldChar w:fldCharType="begin"/>
        </w:r>
        <w:r>
          <w:rPr>
            <w:noProof/>
            <w:webHidden/>
          </w:rPr>
          <w:instrText xml:space="preserve"> PAGEREF _Toc486265118 \h </w:instrText>
        </w:r>
        <w:r>
          <w:rPr>
            <w:noProof/>
            <w:webHidden/>
          </w:rPr>
        </w:r>
        <w:r>
          <w:rPr>
            <w:noProof/>
            <w:webHidden/>
          </w:rPr>
          <w:fldChar w:fldCharType="separate"/>
        </w:r>
        <w:r w:rsidR="00EB45CD">
          <w:rPr>
            <w:noProof/>
            <w:webHidden/>
          </w:rPr>
          <w:t>26</w:t>
        </w:r>
        <w:r>
          <w:rPr>
            <w:noProof/>
            <w:webHidden/>
          </w:rPr>
          <w:fldChar w:fldCharType="end"/>
        </w:r>
      </w:hyperlink>
    </w:p>
    <w:p w14:paraId="45111AB4"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9" w:history="1">
        <w:r w:rsidRPr="00AE675F">
          <w:rPr>
            <w:rStyle w:val="Hipervnculo"/>
            <w:noProof/>
          </w:rPr>
          <w:t xml:space="preserve">Figura 29. Código del método </w:t>
        </w:r>
        <w:r w:rsidRPr="00AE675F">
          <w:rPr>
            <w:rStyle w:val="Hipervnculo"/>
            <w:i/>
            <w:noProof/>
          </w:rPr>
          <w:t>createRelation(Node): Relation</w:t>
        </w:r>
        <w:r>
          <w:rPr>
            <w:noProof/>
            <w:webHidden/>
          </w:rPr>
          <w:tab/>
        </w:r>
        <w:r>
          <w:rPr>
            <w:noProof/>
            <w:webHidden/>
          </w:rPr>
          <w:fldChar w:fldCharType="begin"/>
        </w:r>
        <w:r>
          <w:rPr>
            <w:noProof/>
            <w:webHidden/>
          </w:rPr>
          <w:instrText xml:space="preserve"> PAGEREF _Toc486265119 \h </w:instrText>
        </w:r>
        <w:r>
          <w:rPr>
            <w:noProof/>
            <w:webHidden/>
          </w:rPr>
        </w:r>
        <w:r>
          <w:rPr>
            <w:noProof/>
            <w:webHidden/>
          </w:rPr>
          <w:fldChar w:fldCharType="separate"/>
        </w:r>
        <w:r w:rsidR="00EB45CD">
          <w:rPr>
            <w:noProof/>
            <w:webHidden/>
          </w:rPr>
          <w:t>27</w:t>
        </w:r>
        <w:r>
          <w:rPr>
            <w:noProof/>
            <w:webHidden/>
          </w:rPr>
          <w:fldChar w:fldCharType="end"/>
        </w:r>
      </w:hyperlink>
    </w:p>
    <w:p w14:paraId="3C3A31E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20" w:history="1">
        <w:r w:rsidRPr="00AE675F">
          <w:rPr>
            <w:rStyle w:val="Hipervnculo"/>
            <w:noProof/>
          </w:rPr>
          <w:t xml:space="preserve">Figura 30. Código del método </w:t>
        </w:r>
        <w:r w:rsidRPr="00AE675F">
          <w:rPr>
            <w:rStyle w:val="Hipervnculo"/>
            <w:i/>
            <w:noProof/>
          </w:rPr>
          <w:t>completeRelation(ArrayList&lt;Relation&gt;): void</w:t>
        </w:r>
        <w:r>
          <w:rPr>
            <w:noProof/>
            <w:webHidden/>
          </w:rPr>
          <w:tab/>
        </w:r>
        <w:r>
          <w:rPr>
            <w:noProof/>
            <w:webHidden/>
          </w:rPr>
          <w:fldChar w:fldCharType="begin"/>
        </w:r>
        <w:r>
          <w:rPr>
            <w:noProof/>
            <w:webHidden/>
          </w:rPr>
          <w:instrText xml:space="preserve"> PAGEREF _Toc486265120 \h </w:instrText>
        </w:r>
        <w:r>
          <w:rPr>
            <w:noProof/>
            <w:webHidden/>
          </w:rPr>
        </w:r>
        <w:r>
          <w:rPr>
            <w:noProof/>
            <w:webHidden/>
          </w:rPr>
          <w:fldChar w:fldCharType="separate"/>
        </w:r>
        <w:r w:rsidR="00EB45CD">
          <w:rPr>
            <w:noProof/>
            <w:webHidden/>
          </w:rPr>
          <w:t>28</w:t>
        </w:r>
        <w:r>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2" w:name="tablas"/>
      <w:bookmarkEnd w:id="2"/>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11765FE6" w14:textId="77777777" w:rsidR="00F353E2" w:rsidRDefault="009C5443">
      <w:pPr>
        <w:pStyle w:val="Tabladeilustraciones"/>
        <w:tabs>
          <w:tab w:val="right" w:leader="dot" w:pos="8779"/>
        </w:tabs>
        <w:rPr>
          <w:rFonts w:asciiTheme="minorHAnsi" w:eastAsiaTheme="minorEastAsia" w:hAnsiTheme="minorHAnsi" w:cstheme="minorBidi"/>
          <w:smallCaps w:val="0"/>
          <w:noProof/>
          <w:sz w:val="24"/>
        </w:rPr>
      </w:pPr>
      <w:r>
        <w:rPr>
          <w:b/>
          <w:bCs/>
          <w:szCs w:val="22"/>
        </w:rPr>
        <w:fldChar w:fldCharType="begin"/>
      </w:r>
      <w:r>
        <w:rPr>
          <w:b/>
          <w:bCs/>
          <w:szCs w:val="22"/>
        </w:rPr>
        <w:instrText xml:space="preserve"> TOC \h \z \c "Tabla" </w:instrText>
      </w:r>
      <w:r>
        <w:rPr>
          <w:b/>
          <w:bCs/>
          <w:szCs w:val="22"/>
        </w:rPr>
        <w:fldChar w:fldCharType="separate"/>
      </w:r>
      <w:hyperlink w:anchor="_Toc486264431" w:history="1">
        <w:r w:rsidR="00F353E2" w:rsidRPr="00DE454D">
          <w:rPr>
            <w:rStyle w:val="Hipervnculo"/>
            <w:b/>
            <w:noProof/>
          </w:rPr>
          <w:t>Tabla 1. Tabla resumen de cláusulas de constituyentes</w:t>
        </w:r>
        <w:r w:rsidR="00F353E2">
          <w:rPr>
            <w:noProof/>
            <w:webHidden/>
          </w:rPr>
          <w:tab/>
        </w:r>
        <w:r w:rsidR="00F353E2">
          <w:rPr>
            <w:noProof/>
            <w:webHidden/>
          </w:rPr>
          <w:fldChar w:fldCharType="begin"/>
        </w:r>
        <w:r w:rsidR="00F353E2">
          <w:rPr>
            <w:noProof/>
            <w:webHidden/>
          </w:rPr>
          <w:instrText xml:space="preserve"> PAGEREF _Toc486264431 \h </w:instrText>
        </w:r>
        <w:r w:rsidR="00F353E2">
          <w:rPr>
            <w:noProof/>
            <w:webHidden/>
          </w:rPr>
        </w:r>
        <w:r w:rsidR="00F353E2">
          <w:rPr>
            <w:noProof/>
            <w:webHidden/>
          </w:rPr>
          <w:fldChar w:fldCharType="separate"/>
        </w:r>
        <w:r w:rsidR="00EB45CD">
          <w:rPr>
            <w:noProof/>
            <w:webHidden/>
          </w:rPr>
          <w:t>16</w:t>
        </w:r>
        <w:r w:rsidR="00F353E2">
          <w:rPr>
            <w:noProof/>
            <w:webHidden/>
          </w:rPr>
          <w:fldChar w:fldCharType="end"/>
        </w:r>
      </w:hyperlink>
    </w:p>
    <w:p w14:paraId="0549C38A" w14:textId="77777777" w:rsidR="00F353E2" w:rsidRDefault="00F353E2">
      <w:pPr>
        <w:pStyle w:val="Tabladeilustraciones"/>
        <w:tabs>
          <w:tab w:val="right" w:leader="dot" w:pos="8779"/>
        </w:tabs>
        <w:rPr>
          <w:rFonts w:asciiTheme="minorHAnsi" w:eastAsiaTheme="minorEastAsia" w:hAnsiTheme="minorHAnsi" w:cstheme="minorBidi"/>
          <w:smallCaps w:val="0"/>
          <w:noProof/>
          <w:sz w:val="24"/>
        </w:rPr>
      </w:pPr>
      <w:hyperlink w:anchor="_Toc486264432" w:history="1">
        <w:r w:rsidRPr="00DE454D">
          <w:rPr>
            <w:rStyle w:val="Hipervnculo"/>
            <w:noProof/>
          </w:rPr>
          <w:t>Tabla 2. Tabla resumen de las pruebas de caja negra</w:t>
        </w:r>
        <w:r>
          <w:rPr>
            <w:noProof/>
            <w:webHidden/>
          </w:rPr>
          <w:tab/>
        </w:r>
        <w:r>
          <w:rPr>
            <w:noProof/>
            <w:webHidden/>
          </w:rPr>
          <w:fldChar w:fldCharType="begin"/>
        </w:r>
        <w:r>
          <w:rPr>
            <w:noProof/>
            <w:webHidden/>
          </w:rPr>
          <w:instrText xml:space="preserve"> PAGEREF _Toc486264432 \h </w:instrText>
        </w:r>
        <w:r>
          <w:rPr>
            <w:noProof/>
            <w:webHidden/>
          </w:rPr>
        </w:r>
        <w:r>
          <w:rPr>
            <w:noProof/>
            <w:webHidden/>
          </w:rPr>
          <w:fldChar w:fldCharType="separate"/>
        </w:r>
        <w:r w:rsidR="00EB45CD">
          <w:rPr>
            <w:noProof/>
            <w:webHidden/>
          </w:rPr>
          <w:t>29</w:t>
        </w:r>
        <w:r>
          <w:rPr>
            <w:noProof/>
            <w:webHidden/>
          </w:rPr>
          <w:fldChar w:fldCharType="end"/>
        </w:r>
      </w:hyperlink>
    </w:p>
    <w:p w14:paraId="79DF3575" w14:textId="77777777" w:rsidR="00F353E2" w:rsidRDefault="00F353E2">
      <w:pPr>
        <w:pStyle w:val="Tabladeilustraciones"/>
        <w:tabs>
          <w:tab w:val="right" w:leader="dot" w:pos="8779"/>
        </w:tabs>
        <w:rPr>
          <w:rFonts w:asciiTheme="minorHAnsi" w:eastAsiaTheme="minorEastAsia" w:hAnsiTheme="minorHAnsi" w:cstheme="minorBidi"/>
          <w:smallCaps w:val="0"/>
          <w:noProof/>
          <w:sz w:val="24"/>
        </w:rPr>
      </w:pPr>
      <w:hyperlink w:anchor="_Toc486264433" w:history="1">
        <w:r w:rsidRPr="00DE454D">
          <w:rPr>
            <w:rStyle w:val="Hipervnculo"/>
            <w:noProof/>
          </w:rPr>
          <w:t>Tabla 3. Tabla resumen del análisis de la herramienta Kiuwan</w:t>
        </w:r>
        <w:r>
          <w:rPr>
            <w:noProof/>
            <w:webHidden/>
          </w:rPr>
          <w:tab/>
        </w:r>
        <w:r>
          <w:rPr>
            <w:noProof/>
            <w:webHidden/>
          </w:rPr>
          <w:fldChar w:fldCharType="begin"/>
        </w:r>
        <w:r>
          <w:rPr>
            <w:noProof/>
            <w:webHidden/>
          </w:rPr>
          <w:instrText xml:space="preserve"> PAGEREF _Toc486264433 \h </w:instrText>
        </w:r>
        <w:r>
          <w:rPr>
            <w:noProof/>
            <w:webHidden/>
          </w:rPr>
        </w:r>
        <w:r>
          <w:rPr>
            <w:noProof/>
            <w:webHidden/>
          </w:rPr>
          <w:fldChar w:fldCharType="separate"/>
        </w:r>
        <w:r w:rsidR="00EB45CD">
          <w:rPr>
            <w:noProof/>
            <w:webHidden/>
          </w:rPr>
          <w:t>31</w:t>
        </w:r>
        <w:r>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3" w:name="_INTRODUCCION"/>
      <w:bookmarkStart w:id="4" w:name="_Toc39142087"/>
      <w:bookmarkStart w:id="5" w:name="_Ref39698822"/>
      <w:bookmarkStart w:id="6" w:name="_Ref39698829"/>
      <w:bookmarkStart w:id="7" w:name="_Ref39698833"/>
      <w:bookmarkStart w:id="8" w:name="_Ref39996301"/>
      <w:bookmarkStart w:id="9" w:name="_Toc43291892"/>
      <w:bookmarkStart w:id="10" w:name="_Toc45169679"/>
      <w:bookmarkStart w:id="11" w:name="_Ref485396129"/>
      <w:bookmarkStart w:id="12" w:name="_Toc486266017"/>
      <w:bookmarkEnd w:id="3"/>
      <w:r w:rsidRPr="003B4822">
        <w:lastRenderedPageBreak/>
        <w:t>Introducción</w:t>
      </w:r>
      <w:bookmarkEnd w:id="4"/>
      <w:bookmarkEnd w:id="5"/>
      <w:bookmarkEnd w:id="6"/>
      <w:bookmarkEnd w:id="7"/>
      <w:bookmarkEnd w:id="8"/>
      <w:bookmarkEnd w:id="9"/>
      <w:bookmarkEnd w:id="10"/>
      <w:bookmarkEnd w:id="11"/>
      <w:bookmarkEnd w:id="12"/>
    </w:p>
    <w:p w14:paraId="7F86A3B8" w14:textId="365546C5" w:rsidR="00371494" w:rsidRPr="00371494" w:rsidRDefault="002556F8" w:rsidP="00C22EBF">
      <w:pPr>
        <w:pStyle w:val="Ttulo2"/>
        <w:ind w:right="-261"/>
      </w:pPr>
      <w:bookmarkStart w:id="13" w:name="_Toc486266018"/>
      <w:r>
        <w:t>Motivación</w:t>
      </w:r>
      <w:bookmarkEnd w:id="13"/>
    </w:p>
    <w:p w14:paraId="00ACA5E2" w14:textId="77777777" w:rsidR="006D2770" w:rsidRPr="008B58EF" w:rsidRDefault="007653D2" w:rsidP="00A019DF">
      <w:pPr>
        <w:ind w:left="113"/>
        <w:rPr>
          <w:sz w:val="22"/>
          <w:szCs w:val="22"/>
        </w:rPr>
      </w:pPr>
      <w:commentRangeStart w:id="14"/>
      <w:r w:rsidRPr="008B58EF">
        <w:rPr>
          <w:sz w:val="22"/>
          <w:szCs w:val="22"/>
        </w:rPr>
        <w:t>E</w:t>
      </w:r>
      <w:r w:rsidR="00D76C69" w:rsidRPr="008B58EF">
        <w:rPr>
          <w:sz w:val="22"/>
          <w:szCs w:val="22"/>
        </w:rPr>
        <w:t xml:space="preserve">ste trabajo </w:t>
      </w:r>
      <w:commentRangeEnd w:id="14"/>
      <w:r w:rsidRPr="008B58EF">
        <w:rPr>
          <w:rStyle w:val="Refdecomentario"/>
          <w:sz w:val="22"/>
          <w:szCs w:val="22"/>
        </w:rPr>
        <w:commentReference w:id="14"/>
      </w:r>
      <w:r w:rsidR="006D2770" w:rsidRPr="008B58EF">
        <w:rPr>
          <w:sz w:val="22"/>
          <w:szCs w:val="22"/>
        </w:rPr>
        <w:t>surge debido a la problemática que presenta en algunas ocasiones el modelo de gramática de constituyentes que es la representación predominante de lo que conocemos como análisis sintáctico.</w:t>
      </w:r>
    </w:p>
    <w:p w14:paraId="7A648F03" w14:textId="77777777" w:rsidR="003F3F81" w:rsidRPr="008B58EF" w:rsidRDefault="003F3F81" w:rsidP="00A019DF">
      <w:pPr>
        <w:ind w:left="113"/>
        <w:rPr>
          <w:sz w:val="22"/>
          <w:szCs w:val="22"/>
        </w:rPr>
      </w:pPr>
    </w:p>
    <w:p w14:paraId="7ECF63F8" w14:textId="77777777" w:rsidR="003F3F81" w:rsidRPr="008B58EF" w:rsidRDefault="003F3F81" w:rsidP="00A019DF">
      <w:pPr>
        <w:ind w:left="113"/>
        <w:rPr>
          <w:sz w:val="22"/>
          <w:szCs w:val="22"/>
        </w:rPr>
      </w:pPr>
      <w:r w:rsidRPr="008B58EF">
        <w:rPr>
          <w:sz w:val="22"/>
          <w:szCs w:val="22"/>
        </w:rP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rsidRPr="008B58EF">
        <w:rPr>
          <w:sz w:val="22"/>
          <w:szCs w:val="22"/>
        </w:rPr>
        <w:t>,</w:t>
      </w:r>
      <w:r w:rsidRPr="008B58EF">
        <w:rPr>
          <w:sz w:val="22"/>
          <w:szCs w:val="22"/>
        </w:rP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Pr="008B58EF" w:rsidRDefault="006D2770" w:rsidP="00A019DF">
      <w:pPr>
        <w:ind w:left="113"/>
        <w:rPr>
          <w:sz w:val="22"/>
          <w:szCs w:val="22"/>
        </w:rPr>
      </w:pPr>
    </w:p>
    <w:p w14:paraId="755A164E" w14:textId="77777777" w:rsidR="00DD5F57" w:rsidRPr="008B58EF" w:rsidRDefault="00996CCC" w:rsidP="00DD5F57">
      <w:pPr>
        <w:ind w:left="113"/>
        <w:rPr>
          <w:sz w:val="22"/>
          <w:szCs w:val="22"/>
        </w:rPr>
      </w:pPr>
      <w:r w:rsidRPr="008B58EF">
        <w:rPr>
          <w:sz w:val="22"/>
          <w:szCs w:val="22"/>
        </w:rPr>
        <w:t>El modelo predominante hasta ahora ha sido la gramática de cons</w:t>
      </w:r>
      <w:r w:rsidR="00DD5F57" w:rsidRPr="008B58EF">
        <w:rPr>
          <w:sz w:val="22"/>
          <w:szCs w:val="22"/>
        </w:rPr>
        <w:t>t</w:t>
      </w:r>
      <w:r w:rsidRPr="008B58EF">
        <w:rPr>
          <w:sz w:val="22"/>
          <w:szCs w:val="22"/>
        </w:rPr>
        <w:t>ituyentes</w:t>
      </w:r>
      <w:r w:rsidR="00DD5F57" w:rsidRPr="008B58EF">
        <w:rPr>
          <w:sz w:val="22"/>
          <w:szCs w:val="22"/>
        </w:rPr>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Pr="008B58EF" w:rsidRDefault="00DD5F57" w:rsidP="00DD5F57">
      <w:pPr>
        <w:ind w:left="113"/>
        <w:rPr>
          <w:sz w:val="22"/>
          <w:szCs w:val="22"/>
        </w:rPr>
      </w:pPr>
    </w:p>
    <w:p w14:paraId="2D66738E" w14:textId="77777777" w:rsidR="00263F96" w:rsidRPr="008B58EF" w:rsidRDefault="00DD5F57" w:rsidP="00DD5F57">
      <w:pPr>
        <w:ind w:left="113"/>
        <w:rPr>
          <w:sz w:val="22"/>
          <w:szCs w:val="22"/>
        </w:rPr>
      </w:pPr>
      <w:r w:rsidRPr="008B58EF">
        <w:rPr>
          <w:sz w:val="22"/>
          <w:szCs w:val="22"/>
        </w:rPr>
        <w:t>Sin embargo, nuevos estudios revelan que no es tan eficaz para otras lenguas con una estructura tan definida y fija como</w:t>
      </w:r>
      <w:r w:rsidR="00263F96" w:rsidRPr="008B58EF">
        <w:rPr>
          <w:sz w:val="22"/>
          <w:szCs w:val="22"/>
        </w:rPr>
        <w:t xml:space="preserve"> el </w:t>
      </w:r>
      <w:commentRangeStart w:id="15"/>
      <w:r w:rsidR="00263F96" w:rsidRPr="008B58EF">
        <w:rPr>
          <w:sz w:val="22"/>
          <w:szCs w:val="22"/>
        </w:rPr>
        <w:t>inglés</w:t>
      </w:r>
      <w:commentRangeEnd w:id="15"/>
      <w:r w:rsidR="007653D2" w:rsidRPr="008B58EF">
        <w:rPr>
          <w:rStyle w:val="Refdecomentario"/>
          <w:sz w:val="22"/>
          <w:szCs w:val="22"/>
        </w:rPr>
        <w:commentReference w:id="15"/>
      </w:r>
      <w:r w:rsidR="00263F96" w:rsidRPr="008B58EF">
        <w:rPr>
          <w:sz w:val="22"/>
          <w:szCs w:val="22"/>
        </w:rPr>
        <w:t xml:space="preserve">. </w:t>
      </w:r>
      <w:r w:rsidR="006D2770" w:rsidRPr="008B58EF">
        <w:rPr>
          <w:sz w:val="22"/>
          <w:szCs w:val="22"/>
        </w:rPr>
        <w:t xml:space="preserve"> </w:t>
      </w:r>
      <w:r w:rsidR="00263F96" w:rsidRPr="008B58EF">
        <w:rPr>
          <w:sz w:val="22"/>
          <w:szCs w:val="22"/>
        </w:rPr>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Pr="008B58EF" w:rsidRDefault="00263F96" w:rsidP="00A019DF">
      <w:pPr>
        <w:ind w:left="113"/>
        <w:rPr>
          <w:sz w:val="22"/>
          <w:szCs w:val="22"/>
        </w:rPr>
      </w:pPr>
    </w:p>
    <w:p w14:paraId="185C81D7" w14:textId="77777777" w:rsidR="00263F96" w:rsidRPr="008B58EF" w:rsidRDefault="00263F96" w:rsidP="00A019DF">
      <w:pPr>
        <w:ind w:left="113"/>
        <w:rPr>
          <w:sz w:val="22"/>
          <w:szCs w:val="22"/>
        </w:rPr>
      </w:pPr>
      <w:r w:rsidRPr="008B58EF">
        <w:rPr>
          <w:sz w:val="22"/>
          <w:szCs w:val="22"/>
        </w:rP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Pr="008B58EF" w:rsidRDefault="00263F96" w:rsidP="00A019DF">
      <w:pPr>
        <w:ind w:left="113"/>
        <w:rPr>
          <w:sz w:val="22"/>
          <w:szCs w:val="22"/>
        </w:rPr>
      </w:pPr>
    </w:p>
    <w:p w14:paraId="50266E72" w14:textId="77777777" w:rsidR="0035490D" w:rsidRPr="008B58EF" w:rsidRDefault="0035490D" w:rsidP="00A019DF">
      <w:pPr>
        <w:ind w:left="113"/>
        <w:rPr>
          <w:sz w:val="22"/>
          <w:szCs w:val="22"/>
        </w:rPr>
      </w:pPr>
      <w:r w:rsidRPr="008B58EF">
        <w:rPr>
          <w:sz w:val="22"/>
          <w:szCs w:val="22"/>
        </w:rPr>
        <w:t xml:space="preserve">El elemento principal con el que se trabaja es un </w:t>
      </w:r>
      <w:proofErr w:type="spellStart"/>
      <w:r w:rsidRPr="008B58EF">
        <w:rPr>
          <w:sz w:val="22"/>
          <w:szCs w:val="22"/>
        </w:rPr>
        <w:t>treebank</w:t>
      </w:r>
      <w:proofErr w:type="spellEnd"/>
      <w:r w:rsidR="00996CCC" w:rsidRPr="008B58EF">
        <w:rPr>
          <w:sz w:val="22"/>
          <w:szCs w:val="22"/>
        </w:rPr>
        <w:t>,</w:t>
      </w:r>
      <w:r w:rsidRPr="008B58EF">
        <w:rPr>
          <w:sz w:val="22"/>
          <w:szCs w:val="22"/>
        </w:rPr>
        <w:t xml:space="preserve"> que se puede describir como un archivo que recopila numerosas frases donde cada oración es representada con una misma estructura, normalmente árboles, y que es previamente anotada ajustándose a la gramática formal empleada. Los </w:t>
      </w:r>
      <w:proofErr w:type="spellStart"/>
      <w:r w:rsidRPr="008B58EF">
        <w:rPr>
          <w:sz w:val="22"/>
          <w:szCs w:val="22"/>
        </w:rPr>
        <w:t>treebank</w:t>
      </w:r>
      <w:r w:rsidR="00996CCC" w:rsidRPr="008B58EF">
        <w:rPr>
          <w:sz w:val="22"/>
          <w:szCs w:val="22"/>
        </w:rPr>
        <w:t>s</w:t>
      </w:r>
      <w:proofErr w:type="spellEnd"/>
      <w:r w:rsidRPr="008B58EF">
        <w:rPr>
          <w:sz w:val="22"/>
          <w:szCs w:val="22"/>
        </w:rPr>
        <w:t xml:space="preserve"> siempre están en continua evolución, ya que se van añadiendo nuevos ejemplos que se van teniendo en cuenta o bien para la posible corrección de fallos.</w:t>
      </w:r>
    </w:p>
    <w:p w14:paraId="6D67F968" w14:textId="77777777" w:rsidR="0035490D" w:rsidRPr="008B58EF" w:rsidRDefault="0035490D" w:rsidP="00A019DF">
      <w:pPr>
        <w:ind w:left="113"/>
        <w:rPr>
          <w:sz w:val="22"/>
          <w:szCs w:val="22"/>
        </w:rPr>
      </w:pPr>
    </w:p>
    <w:p w14:paraId="48D7FD7F" w14:textId="77777777" w:rsidR="00996CCC" w:rsidRPr="008B58EF" w:rsidRDefault="00996CCC" w:rsidP="00A019DF">
      <w:pPr>
        <w:ind w:left="113"/>
        <w:rPr>
          <w:sz w:val="22"/>
          <w:szCs w:val="22"/>
        </w:rPr>
      </w:pPr>
      <w:r w:rsidRPr="008B58EF">
        <w:rPr>
          <w:sz w:val="22"/>
          <w:szCs w:val="22"/>
        </w:rPr>
        <w:t xml:space="preserve">Con los </w:t>
      </w:r>
      <w:r w:rsidR="0044326B" w:rsidRPr="008B58EF">
        <w:rPr>
          <w:sz w:val="22"/>
          <w:szCs w:val="22"/>
        </w:rPr>
        <w:t xml:space="preserve">problemas </w:t>
      </w:r>
      <w:r w:rsidRPr="008B58EF">
        <w:rPr>
          <w:sz w:val="22"/>
          <w:szCs w:val="22"/>
        </w:rPr>
        <w:t xml:space="preserve">comentados anteriormente </w:t>
      </w:r>
      <w:r w:rsidR="0044326B" w:rsidRPr="008B58EF">
        <w:rPr>
          <w:sz w:val="22"/>
          <w:szCs w:val="22"/>
        </w:rPr>
        <w:t>se plantea la transformación de</w:t>
      </w:r>
      <w:r w:rsidRPr="008B58EF">
        <w:rPr>
          <w:sz w:val="22"/>
          <w:szCs w:val="22"/>
        </w:rPr>
        <w:t>l</w:t>
      </w:r>
      <w:r w:rsidR="0044326B" w:rsidRPr="008B58EF">
        <w:rPr>
          <w:sz w:val="22"/>
          <w:szCs w:val="22"/>
        </w:rPr>
        <w:t xml:space="preserve"> </w:t>
      </w:r>
      <w:commentRangeStart w:id="16"/>
      <w:proofErr w:type="spellStart"/>
      <w:r w:rsidR="0044326B" w:rsidRPr="008B58EF">
        <w:rPr>
          <w:sz w:val="22"/>
          <w:szCs w:val="22"/>
        </w:rPr>
        <w:t>treebank</w:t>
      </w:r>
      <w:proofErr w:type="spellEnd"/>
      <w:r w:rsidR="0044326B" w:rsidRPr="008B58EF">
        <w:rPr>
          <w:sz w:val="22"/>
          <w:szCs w:val="22"/>
        </w:rPr>
        <w:t xml:space="preserve"> de constituyentes</w:t>
      </w:r>
      <w:commentRangeEnd w:id="16"/>
      <w:r w:rsidR="007653D2" w:rsidRPr="008B58EF">
        <w:rPr>
          <w:rStyle w:val="Refdecomentario"/>
          <w:sz w:val="22"/>
          <w:szCs w:val="22"/>
        </w:rPr>
        <w:commentReference w:id="16"/>
      </w:r>
      <w:r w:rsidRPr="008B58EF">
        <w:rPr>
          <w:sz w:val="22"/>
          <w:szCs w:val="22"/>
        </w:rPr>
        <w:t>,</w:t>
      </w:r>
      <w:r w:rsidR="0044326B" w:rsidRPr="008B58EF">
        <w:rPr>
          <w:sz w:val="22"/>
          <w:szCs w:val="22"/>
        </w:rPr>
        <w:t xml:space="preserve"> </w:t>
      </w:r>
      <w:r w:rsidRPr="008B58EF">
        <w:rPr>
          <w:sz w:val="22"/>
          <w:szCs w:val="22"/>
        </w:rPr>
        <w:t xml:space="preserve">desarrollado por el departamento de lingüística de la Universidad Autónoma de Madrid, </w:t>
      </w:r>
      <w:r w:rsidR="0044326B" w:rsidRPr="008B58EF">
        <w:rPr>
          <w:sz w:val="22"/>
          <w:szCs w:val="22"/>
        </w:rPr>
        <w:t>a uno de dependencias, en el cual las relaciones existen entre términos y no entre sube</w:t>
      </w:r>
      <w:r w:rsidRPr="008B58EF">
        <w:rPr>
          <w:sz w:val="22"/>
          <w:szCs w:val="22"/>
        </w:rPr>
        <w:t xml:space="preserve">structuras dentro de la oración. </w:t>
      </w:r>
    </w:p>
    <w:p w14:paraId="2124CE93" w14:textId="77777777" w:rsidR="00996CCC" w:rsidRPr="008B58EF" w:rsidRDefault="00996CCC" w:rsidP="00A019DF">
      <w:pPr>
        <w:ind w:left="113"/>
        <w:rPr>
          <w:sz w:val="22"/>
          <w:szCs w:val="22"/>
        </w:rPr>
      </w:pPr>
    </w:p>
    <w:p w14:paraId="1C15A449" w14:textId="77777777" w:rsidR="0044326B" w:rsidRPr="008B58EF" w:rsidRDefault="00996CCC" w:rsidP="00A019DF">
      <w:pPr>
        <w:ind w:left="113"/>
        <w:rPr>
          <w:sz w:val="22"/>
          <w:szCs w:val="22"/>
        </w:rPr>
      </w:pPr>
      <w:r w:rsidRPr="008B58EF">
        <w:rPr>
          <w:sz w:val="22"/>
          <w:szCs w:val="22"/>
        </w:rPr>
        <w:t xml:space="preserve">La finalidad futura cuando se complete todo el </w:t>
      </w:r>
      <w:proofErr w:type="spellStart"/>
      <w:r w:rsidRPr="008B58EF">
        <w:rPr>
          <w:sz w:val="22"/>
          <w:szCs w:val="22"/>
        </w:rPr>
        <w:t>treebank</w:t>
      </w:r>
      <w:proofErr w:type="spellEnd"/>
      <w:r w:rsidRPr="008B58EF">
        <w:rPr>
          <w:sz w:val="22"/>
          <w:szCs w:val="22"/>
        </w:rPr>
        <w:t xml:space="preserve"> es poder realizar entrenamientos mediante modelos de aprendizaje automático para algunos de los analizadores sintácticos existentes, de esta forma se podría comprobar que como fallos que ocurrían con los modelos de constituyentes se solventan con las dependencias, haciendo que el aprendizaje para lenguas con rica morfología. </w:t>
      </w:r>
    </w:p>
    <w:p w14:paraId="6B0D7D23" w14:textId="17A02595" w:rsidR="00371494" w:rsidRPr="00371494" w:rsidRDefault="007C3D8F" w:rsidP="00C22EBF">
      <w:pPr>
        <w:pStyle w:val="Ttulo2"/>
        <w:ind w:right="-33"/>
      </w:pPr>
      <w:r w:rsidRPr="00E513E8">
        <w:tab/>
      </w:r>
      <w:bookmarkStart w:id="17" w:name="_Toc486266019"/>
      <w:r w:rsidRPr="00E513E8">
        <w:t>Objetivos</w:t>
      </w:r>
      <w:bookmarkEnd w:id="17"/>
    </w:p>
    <w:p w14:paraId="5CD58C37" w14:textId="77777777" w:rsidR="00E33256" w:rsidRPr="008B58EF" w:rsidRDefault="00E33256" w:rsidP="00A019DF">
      <w:pPr>
        <w:ind w:left="113"/>
        <w:rPr>
          <w:sz w:val="22"/>
          <w:szCs w:val="22"/>
        </w:rPr>
      </w:pPr>
      <w:r w:rsidRPr="008B58EF">
        <w:rPr>
          <w:sz w:val="22"/>
          <w:szCs w:val="22"/>
        </w:rPr>
        <w:t xml:space="preserve">El objetivo de este proyecto consiste en crear </w:t>
      </w:r>
      <w:r w:rsidR="00CD69EA" w:rsidRPr="008B58EF">
        <w:rPr>
          <w:sz w:val="22"/>
          <w:szCs w:val="22"/>
        </w:rPr>
        <w:t xml:space="preserve">un algoritmo capaz de realizar </w:t>
      </w:r>
      <w:r w:rsidRPr="008B58EF">
        <w:rPr>
          <w:sz w:val="22"/>
          <w:szCs w:val="22"/>
        </w:rPr>
        <w:t xml:space="preserve">una </w:t>
      </w:r>
      <w:r w:rsidR="00CD69EA" w:rsidRPr="008B58EF">
        <w:rPr>
          <w:sz w:val="22"/>
          <w:szCs w:val="22"/>
        </w:rPr>
        <w:t xml:space="preserve">transformación de </w:t>
      </w:r>
      <w:r w:rsidRPr="008B58EF">
        <w:rPr>
          <w:sz w:val="22"/>
          <w:szCs w:val="22"/>
        </w:rPr>
        <w:t xml:space="preserve">un </w:t>
      </w:r>
      <w:proofErr w:type="spellStart"/>
      <w:r w:rsidRPr="008B58EF">
        <w:rPr>
          <w:sz w:val="22"/>
          <w:szCs w:val="22"/>
        </w:rPr>
        <w:t>treebank</w:t>
      </w:r>
      <w:proofErr w:type="spellEnd"/>
      <w:r w:rsidRPr="008B58EF">
        <w:rPr>
          <w:sz w:val="22"/>
          <w:szCs w:val="22"/>
        </w:rPr>
        <w:t xml:space="preserve"> de constituyentes del español </w:t>
      </w:r>
      <w:r w:rsidR="00CD69EA" w:rsidRPr="008B58EF">
        <w:rPr>
          <w:sz w:val="22"/>
          <w:szCs w:val="22"/>
        </w:rPr>
        <w:t>a</w:t>
      </w:r>
      <w:r w:rsidRPr="008B58EF">
        <w:rPr>
          <w:sz w:val="22"/>
          <w:szCs w:val="22"/>
        </w:rPr>
        <w:t xml:space="preserve"> uno de dependencias para la misma lengua.</w:t>
      </w:r>
    </w:p>
    <w:p w14:paraId="0770FC84" w14:textId="77777777" w:rsidR="00E33256" w:rsidRDefault="00E33256" w:rsidP="00A019DF">
      <w:pPr>
        <w:ind w:left="113"/>
      </w:pPr>
    </w:p>
    <w:p w14:paraId="149401F6" w14:textId="77777777" w:rsidR="00E33256" w:rsidRPr="008B58EF" w:rsidRDefault="006A3AE3" w:rsidP="00A019DF">
      <w:pPr>
        <w:ind w:left="113"/>
        <w:rPr>
          <w:sz w:val="21"/>
        </w:rPr>
      </w:pPr>
      <w:r w:rsidRPr="008B58EF">
        <w:rPr>
          <w:sz w:val="21"/>
        </w:rPr>
        <w:lastRenderedPageBreak/>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Pr="008B58EF" w:rsidRDefault="006A3AE3" w:rsidP="00A019DF">
      <w:pPr>
        <w:ind w:left="113"/>
        <w:rPr>
          <w:sz w:val="21"/>
        </w:rPr>
      </w:pPr>
    </w:p>
    <w:p w14:paraId="0688663A" w14:textId="6924AE4F" w:rsidR="00E33256" w:rsidRPr="008B58EF" w:rsidRDefault="006A3AE3" w:rsidP="00A019DF">
      <w:pPr>
        <w:ind w:left="113"/>
        <w:rPr>
          <w:sz w:val="21"/>
        </w:rPr>
      </w:pPr>
      <w:r w:rsidRPr="008B58EF">
        <w:rPr>
          <w:sz w:val="21"/>
        </w:rPr>
        <w:t xml:space="preserve">Para realizar la transformación entre los modelos, se han seleccionado dos representaciones diferentes para el mostrar la </w:t>
      </w:r>
      <w:proofErr w:type="spellStart"/>
      <w:r w:rsidRPr="008B58EF">
        <w:rPr>
          <w:sz w:val="21"/>
        </w:rPr>
        <w:t>treebank</w:t>
      </w:r>
      <w:proofErr w:type="spellEnd"/>
      <w:r w:rsidRPr="008B58EF">
        <w:rPr>
          <w:sz w:val="21"/>
        </w:rPr>
        <w:t xml:space="preserve"> de dependencias, una usada por la </w:t>
      </w:r>
      <w:commentRangeStart w:id="18"/>
      <w:r w:rsidRPr="008B58EF">
        <w:rPr>
          <w:sz w:val="21"/>
        </w:rPr>
        <w:t>Universidad de Stanford</w:t>
      </w:r>
      <w:commentRangeEnd w:id="18"/>
      <w:r w:rsidR="00CD69EA" w:rsidRPr="008B58EF">
        <w:rPr>
          <w:rStyle w:val="Refdecomentario"/>
          <w:sz w:val="18"/>
        </w:rPr>
        <w:commentReference w:id="18"/>
      </w:r>
      <w:r w:rsidR="001828F4" w:rsidRPr="008B58EF">
        <w:rPr>
          <w:rStyle w:val="Refdenotaalpie"/>
          <w:sz w:val="21"/>
        </w:rPr>
        <w:footnoteReference w:id="1"/>
      </w:r>
      <w:r w:rsidR="00E85EF3" w:rsidRPr="008B58EF">
        <w:rPr>
          <w:sz w:val="21"/>
        </w:rPr>
        <w:t>,</w:t>
      </w:r>
      <w:r w:rsidRPr="008B58EF">
        <w:rPr>
          <w:sz w:val="21"/>
        </w:rPr>
        <w:t xml:space="preserve"> la cual se ha escogido por su sencillez a la hora de mostrar las relaciones entre elementos, y otra que pese a ser un poco más compleja, es la que se pretende usar de manera universal</w:t>
      </w:r>
      <w:r w:rsidR="0029189D" w:rsidRPr="008B58EF">
        <w:rPr>
          <w:sz w:val="21"/>
        </w:rPr>
        <w:t xml:space="preserve"> por la plataforma Universal </w:t>
      </w:r>
      <w:proofErr w:type="spellStart"/>
      <w:r w:rsidR="0029189D" w:rsidRPr="008B58EF">
        <w:rPr>
          <w:sz w:val="21"/>
        </w:rPr>
        <w:t>Dependencies</w:t>
      </w:r>
      <w:proofErr w:type="spellEnd"/>
      <w:r w:rsidR="001828F4" w:rsidRPr="008B58EF">
        <w:rPr>
          <w:rStyle w:val="Refdenotaalpie"/>
          <w:sz w:val="21"/>
        </w:rPr>
        <w:footnoteReference w:id="2"/>
      </w:r>
      <w:r w:rsidRPr="008B58EF">
        <w:rPr>
          <w:sz w:val="21"/>
        </w:rPr>
        <w:t>.</w:t>
      </w:r>
    </w:p>
    <w:p w14:paraId="39C671F3" w14:textId="77777777" w:rsidR="006A3AE3" w:rsidRPr="008B58EF" w:rsidRDefault="006A3AE3" w:rsidP="00A019DF">
      <w:pPr>
        <w:ind w:left="113"/>
        <w:rPr>
          <w:sz w:val="21"/>
        </w:rPr>
      </w:pPr>
    </w:p>
    <w:p w14:paraId="0D0E3792" w14:textId="77777777" w:rsidR="006A3AE3" w:rsidRPr="008B58EF" w:rsidRDefault="006A3AE3" w:rsidP="00A019DF">
      <w:pPr>
        <w:ind w:left="113"/>
        <w:rPr>
          <w:sz w:val="21"/>
        </w:rPr>
      </w:pPr>
      <w:r w:rsidRPr="008B58EF">
        <w:rPr>
          <w:sz w:val="21"/>
        </w:rPr>
        <w:t xml:space="preserve">La transformación entre las diferentes representaciones nombradas anteriormente se ha realizado </w:t>
      </w:r>
      <w:r w:rsidR="00CD69EA" w:rsidRPr="008B58EF">
        <w:rPr>
          <w:sz w:val="21"/>
        </w:rPr>
        <w:t xml:space="preserve">diseñando e implementando </w:t>
      </w:r>
      <w:r w:rsidRPr="008B58EF">
        <w:rPr>
          <w:sz w:val="21"/>
        </w:rPr>
        <w:t>un algoritmo en Java, que partiendo del modelo de constituyentes obtendrá las representaciones en el formato de depende</w:t>
      </w:r>
      <w:r w:rsidR="00836D2E" w:rsidRPr="008B58EF">
        <w:rPr>
          <w:sz w:val="21"/>
        </w:rPr>
        <w:t>n</w:t>
      </w:r>
      <w:r w:rsidRPr="008B58EF">
        <w:rPr>
          <w:sz w:val="21"/>
        </w:rPr>
        <w:t>cias.</w:t>
      </w:r>
    </w:p>
    <w:p w14:paraId="757689AB" w14:textId="77777777" w:rsidR="0029189D" w:rsidRPr="0029189D" w:rsidRDefault="007C3D8F" w:rsidP="006D2770">
      <w:pPr>
        <w:pStyle w:val="Ttulo2"/>
        <w:ind w:right="-33"/>
      </w:pPr>
      <w:r w:rsidRPr="00E513E8">
        <w:tab/>
      </w:r>
      <w:bookmarkStart w:id="19" w:name="_Toc486266020"/>
      <w:r w:rsidRPr="00E513E8">
        <w:t>Organización de la memoria</w:t>
      </w:r>
      <w:bookmarkEnd w:id="19"/>
    </w:p>
    <w:p w14:paraId="5F8C56B6" w14:textId="77777777" w:rsidR="00E93405" w:rsidRPr="008B58EF" w:rsidRDefault="005E3826" w:rsidP="004B22D8">
      <w:pPr>
        <w:ind w:left="113"/>
        <w:rPr>
          <w:sz w:val="22"/>
          <w:szCs w:val="22"/>
        </w:rPr>
      </w:pPr>
      <w:r w:rsidRPr="008B58EF">
        <w:rPr>
          <w:sz w:val="22"/>
          <w:szCs w:val="22"/>
        </w:rPr>
        <w:t>La memoria consta de los siguientes capítulos:</w:t>
      </w:r>
    </w:p>
    <w:p w14:paraId="7719761B" w14:textId="5779EB11"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Estado del arte se introducen una serie de conceptos clave y el marco actual en el que esta agregado este proyecto. </w:t>
      </w:r>
      <w:r w:rsidRPr="008B58EF">
        <w:rPr>
          <w:rFonts w:ascii="MS Mincho" w:eastAsia="MS Mincho" w:hAnsi="MS Mincho" w:cs="MS Mincho"/>
          <w:sz w:val="22"/>
          <w:szCs w:val="22"/>
        </w:rPr>
        <w:t> </w:t>
      </w:r>
    </w:p>
    <w:p w14:paraId="26D4D688" w14:textId="0F64A28B"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Diseño se proporciona un diseño de las herramientas implementadas durante el proyecto. </w:t>
      </w:r>
      <w:r w:rsidRPr="008B58EF">
        <w:rPr>
          <w:rFonts w:ascii="MS Mincho" w:eastAsia="MS Mincho" w:hAnsi="MS Mincho" w:cs="MS Mincho"/>
          <w:sz w:val="22"/>
          <w:szCs w:val="22"/>
        </w:rPr>
        <w:t> </w:t>
      </w:r>
    </w:p>
    <w:p w14:paraId="4E36E876" w14:textId="09BFF1FE"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Desarrollo se explican las estructuras de las herramientas y los algoritmos más </w:t>
      </w:r>
      <w:r w:rsidRPr="008B58EF">
        <w:rPr>
          <w:rFonts w:ascii="MS Mincho" w:eastAsia="MS Mincho" w:hAnsi="MS Mincho" w:cs="MS Mincho"/>
          <w:sz w:val="22"/>
          <w:szCs w:val="22"/>
        </w:rPr>
        <w:t> </w:t>
      </w:r>
      <w:r w:rsidRPr="008B58EF">
        <w:rPr>
          <w:sz w:val="22"/>
          <w:szCs w:val="22"/>
        </w:rPr>
        <w:t xml:space="preserve">relevantes que las mismas utilizan. </w:t>
      </w:r>
      <w:r w:rsidRPr="008B58EF">
        <w:rPr>
          <w:rFonts w:ascii="MS Mincho" w:eastAsia="MS Mincho" w:hAnsi="MS Mincho" w:cs="MS Mincho"/>
          <w:sz w:val="22"/>
          <w:szCs w:val="22"/>
        </w:rPr>
        <w:t> </w:t>
      </w:r>
    </w:p>
    <w:p w14:paraId="2B80D487" w14:textId="1E37517F" w:rsidR="004B22D8" w:rsidRPr="008B58EF"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P</w:t>
      </w:r>
      <w:r w:rsidR="004B22D8" w:rsidRPr="008B58EF">
        <w:rPr>
          <w:sz w:val="22"/>
          <w:szCs w:val="22"/>
        </w:rPr>
        <w:t xml:space="preserve">ruebas muestra las pruebas que certifican las herramientas creadas. </w:t>
      </w:r>
      <w:r w:rsidR="004B22D8" w:rsidRPr="008B58EF">
        <w:rPr>
          <w:rFonts w:ascii="MS Mincho" w:eastAsia="MS Mincho" w:hAnsi="MS Mincho" w:cs="MS Mincho"/>
          <w:sz w:val="22"/>
          <w:szCs w:val="22"/>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8B58EF">
        <w:rPr>
          <w:sz w:val="22"/>
          <w:szCs w:val="22"/>
        </w:rPr>
        <w:t>Calidad de software</w:t>
      </w:r>
      <w:r w:rsidR="004B22D8" w:rsidRPr="008B58EF">
        <w:rPr>
          <w:sz w:val="22"/>
          <w:szCs w:val="22"/>
        </w:rPr>
        <w:t xml:space="preserve"> </w:t>
      </w:r>
      <w:r w:rsidRPr="008B58EF">
        <w:rPr>
          <w:sz w:val="22"/>
          <w:szCs w:val="22"/>
        </w:rPr>
        <w:t>se muestran los análisis de calidad obtenidos mediante diferentes herramientas.</w:t>
      </w:r>
      <w:r w:rsidR="004B22D8" w:rsidRPr="008B58EF">
        <w:rPr>
          <w:sz w:val="22"/>
          <w:szCs w:val="22"/>
        </w:rPr>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pPr>
    </w:p>
    <w:p w14:paraId="3A28B95D" w14:textId="77777777" w:rsidR="005A4DC8" w:rsidRDefault="005A4DC8" w:rsidP="00A019DF">
      <w:pPr>
        <w:pStyle w:val="Tabla10ArialCar"/>
        <w:ind w:right="-33"/>
        <w:rPr>
          <w:b/>
        </w:rPr>
      </w:pPr>
    </w:p>
    <w:p w14:paraId="475BF6AF" w14:textId="77777777" w:rsidR="005A4DC8" w:rsidRPr="002556F8" w:rsidRDefault="005A4DC8" w:rsidP="00A019DF">
      <w:pPr>
        <w:pStyle w:val="Tabla10ArialCar"/>
        <w:ind w:right="-33"/>
      </w:pPr>
    </w:p>
    <w:p w14:paraId="2E135F82" w14:textId="77777777" w:rsidR="002556F8" w:rsidRDefault="002556F8" w:rsidP="00A019DF">
      <w:pPr>
        <w:pStyle w:val="Ttulo1"/>
        <w:rPr>
          <w:b w:val="0"/>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0" w:name="_Toc39142091"/>
      <w:bookmarkStart w:id="21" w:name="_Toc43291896"/>
      <w:bookmarkStart w:id="22" w:name="_Toc45169683"/>
      <w:bookmarkStart w:id="23" w:name="_Toc486266021"/>
      <w:r w:rsidRPr="003B4822">
        <w:lastRenderedPageBreak/>
        <w:t>Estado del arte</w:t>
      </w:r>
      <w:bookmarkEnd w:id="20"/>
      <w:bookmarkEnd w:id="21"/>
      <w:bookmarkEnd w:id="22"/>
      <w:bookmarkEnd w:id="23"/>
    </w:p>
    <w:p w14:paraId="4B486235" w14:textId="7B15EA0F" w:rsidR="00AB4ECA" w:rsidRDefault="00836D2E" w:rsidP="00180BAC">
      <w:pPr>
        <w:pStyle w:val="Ttulo2"/>
        <w:ind w:left="142" w:firstLine="0"/>
      </w:pPr>
      <w:bookmarkStart w:id="24" w:name="_Toc486266022"/>
      <w:commentRangeStart w:id="25"/>
      <w:r>
        <w:t>Análisis sintáctico</w:t>
      </w:r>
      <w:commentRangeEnd w:id="25"/>
      <w:r w:rsidR="00AE5CFC">
        <w:rPr>
          <w:rStyle w:val="Refdecomentario"/>
          <w:rFonts w:ascii="Times New Roman" w:hAnsi="Times New Roman" w:cs="Times New Roman"/>
          <w:b w:val="0"/>
          <w:bCs w:val="0"/>
          <w:i w:val="0"/>
          <w:iCs w:val="0"/>
        </w:rPr>
        <w:commentReference w:id="25"/>
      </w:r>
      <w:bookmarkEnd w:id="24"/>
    </w:p>
    <w:p w14:paraId="32EC7B0C" w14:textId="77777777" w:rsidR="00754804" w:rsidRPr="008B58EF" w:rsidRDefault="00AB4ECA" w:rsidP="006B18BA">
      <w:pPr>
        <w:ind w:left="142"/>
        <w:rPr>
          <w:sz w:val="22"/>
          <w:szCs w:val="22"/>
        </w:rPr>
      </w:pPr>
      <w:r w:rsidRPr="008B58EF">
        <w:rPr>
          <w:sz w:val="22"/>
          <w:szCs w:val="22"/>
        </w:rPr>
        <w:t>Como anteriormente se ha comentado, el análisis sintáctico consiste en analizar la estructura que presentan las</w:t>
      </w:r>
      <w:r w:rsidR="00180BAC" w:rsidRPr="008B58EF">
        <w:rPr>
          <w:sz w:val="22"/>
          <w:szCs w:val="22"/>
        </w:rPr>
        <w:t xml:space="preserve"> palabras en las</w:t>
      </w:r>
      <w:r w:rsidRPr="008B58EF">
        <w:rPr>
          <w:sz w:val="22"/>
          <w:szCs w:val="22"/>
        </w:rPr>
        <w:t xml:space="preserve"> oraciones en una lengua</w:t>
      </w:r>
      <w:r w:rsidR="00180BAC" w:rsidRPr="008B58EF">
        <w:rPr>
          <w:sz w:val="22"/>
          <w:szCs w:val="22"/>
        </w:rPr>
        <w:t>,</w:t>
      </w:r>
      <w:r w:rsidRPr="008B58EF">
        <w:rPr>
          <w:sz w:val="22"/>
          <w:szCs w:val="22"/>
        </w:rPr>
        <w:t xml:space="preserve"> para obtener reglas, principios y normas</w:t>
      </w:r>
      <w:r w:rsidR="00180BAC" w:rsidRPr="008B58EF">
        <w:rPr>
          <w:sz w:val="22"/>
          <w:szCs w:val="22"/>
        </w:rPr>
        <w:t xml:space="preserve"> que dan lugar a la combinación de las mismas. </w:t>
      </w:r>
    </w:p>
    <w:p w14:paraId="35395580" w14:textId="77777777" w:rsidR="00180BAC" w:rsidRPr="008B58EF" w:rsidRDefault="00180BAC" w:rsidP="006B18BA">
      <w:pPr>
        <w:ind w:left="142"/>
        <w:rPr>
          <w:sz w:val="22"/>
          <w:szCs w:val="22"/>
        </w:rPr>
      </w:pPr>
    </w:p>
    <w:p w14:paraId="7391D6AE" w14:textId="77777777" w:rsidR="00180BAC" w:rsidRPr="008B58EF" w:rsidRDefault="00180BAC" w:rsidP="006B18BA">
      <w:pPr>
        <w:ind w:left="142"/>
        <w:rPr>
          <w:sz w:val="22"/>
          <w:szCs w:val="22"/>
        </w:rPr>
      </w:pPr>
      <w:r w:rsidRPr="008B58EF">
        <w:rPr>
          <w:sz w:val="22"/>
          <w:szCs w:val="22"/>
        </w:rPr>
        <w:t xml:space="preserve">El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Pr="008B58EF" w:rsidRDefault="00180BAC" w:rsidP="006B18BA">
      <w:pPr>
        <w:ind w:left="142"/>
        <w:rPr>
          <w:sz w:val="22"/>
          <w:szCs w:val="22"/>
        </w:rPr>
      </w:pPr>
    </w:p>
    <w:p w14:paraId="5515FE7B" w14:textId="77777777" w:rsidR="00180BAC" w:rsidRPr="008B58EF" w:rsidRDefault="00180BAC" w:rsidP="006B18BA">
      <w:pPr>
        <w:ind w:left="142"/>
        <w:rPr>
          <w:sz w:val="22"/>
          <w:szCs w:val="22"/>
        </w:rPr>
      </w:pPr>
      <w:r w:rsidRPr="008B58EF">
        <w:rPr>
          <w:sz w:val="22"/>
          <w:szCs w:val="22"/>
        </w:rP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Pr="008B58EF" w:rsidRDefault="000A4622" w:rsidP="006B18BA">
      <w:pPr>
        <w:ind w:left="142"/>
        <w:rPr>
          <w:sz w:val="22"/>
          <w:szCs w:val="22"/>
        </w:rPr>
      </w:pPr>
    </w:p>
    <w:p w14:paraId="298ABEBD" w14:textId="57984399" w:rsidR="000A4622" w:rsidRPr="008B58EF" w:rsidRDefault="000A4622" w:rsidP="006B18BA">
      <w:pPr>
        <w:ind w:left="142"/>
        <w:rPr>
          <w:sz w:val="22"/>
          <w:szCs w:val="22"/>
        </w:rPr>
      </w:pPr>
      <w:r w:rsidRPr="008B58EF">
        <w:rPr>
          <w:sz w:val="22"/>
          <w:szCs w:val="22"/>
        </w:rPr>
        <w:t xml:space="preserve">En los analizadores sintácticos </w:t>
      </w:r>
      <w:r w:rsidR="00857AAB" w:rsidRPr="008B58EF">
        <w:rPr>
          <w:sz w:val="22"/>
          <w:szCs w:val="22"/>
        </w:rPr>
        <w:t xml:space="preserve">actuales hace uso de dos procesos denominados </w:t>
      </w:r>
      <w:r w:rsidR="00857AAB" w:rsidRPr="008B58EF">
        <w:rPr>
          <w:i/>
          <w:sz w:val="22"/>
          <w:szCs w:val="22"/>
        </w:rPr>
        <w:t xml:space="preserve">Text </w:t>
      </w:r>
      <w:proofErr w:type="spellStart"/>
      <w:r w:rsidR="00857AAB" w:rsidRPr="008B58EF">
        <w:rPr>
          <w:i/>
          <w:sz w:val="22"/>
          <w:szCs w:val="22"/>
        </w:rPr>
        <w:t>Segmentation</w:t>
      </w:r>
      <w:proofErr w:type="spellEnd"/>
      <w:r w:rsidR="00857AAB" w:rsidRPr="008B58EF">
        <w:rPr>
          <w:i/>
          <w:sz w:val="22"/>
          <w:szCs w:val="22"/>
        </w:rPr>
        <w:t xml:space="preserve"> (segmentación del texto)</w:t>
      </w:r>
      <w:r w:rsidR="00857AAB" w:rsidRPr="008B58EF">
        <w:rPr>
          <w:sz w:val="22"/>
          <w:szCs w:val="22"/>
        </w:rPr>
        <w:t xml:space="preserve"> y </w:t>
      </w:r>
      <w:proofErr w:type="spellStart"/>
      <w:r w:rsidR="00857AAB" w:rsidRPr="008B58EF">
        <w:rPr>
          <w:i/>
          <w:sz w:val="22"/>
          <w:szCs w:val="22"/>
        </w:rPr>
        <w:t>Morphological</w:t>
      </w:r>
      <w:proofErr w:type="spellEnd"/>
      <w:r w:rsidR="00857AAB" w:rsidRPr="008B58EF">
        <w:rPr>
          <w:i/>
          <w:sz w:val="22"/>
          <w:szCs w:val="22"/>
        </w:rPr>
        <w:t xml:space="preserve"> </w:t>
      </w:r>
      <w:proofErr w:type="spellStart"/>
      <w:r w:rsidR="00857AAB" w:rsidRPr="008B58EF">
        <w:rPr>
          <w:i/>
          <w:sz w:val="22"/>
          <w:szCs w:val="22"/>
        </w:rPr>
        <w:t>Analysis</w:t>
      </w:r>
      <w:proofErr w:type="spellEnd"/>
      <w:r w:rsidR="00857AAB" w:rsidRPr="008B58EF">
        <w:rPr>
          <w:rStyle w:val="Refdecomentario"/>
          <w:sz w:val="22"/>
          <w:szCs w:val="22"/>
        </w:rPr>
        <w:commentReference w:id="26"/>
      </w:r>
      <w:r w:rsidR="00857AAB" w:rsidRPr="008B58EF">
        <w:rPr>
          <w:i/>
          <w:sz w:val="22"/>
          <w:szCs w:val="22"/>
        </w:rPr>
        <w:t xml:space="preserve"> (análisis morfológico), </w:t>
      </w:r>
      <w:r w:rsidR="00857AAB" w:rsidRPr="008B58EF">
        <w:rPr>
          <w:sz w:val="22"/>
          <w:szCs w:val="22"/>
        </w:rPr>
        <w:t xml:space="preserve">que han debido particularizarse para diferentes idiomas debido a que presentan algunas diferencias respecto al inglés, idioma </w:t>
      </w:r>
      <w:del w:id="27" w:author="Rebeca de la Paz Gonzales" w:date="2017-06-24T10:23:00Z">
        <w:r w:rsidR="00857AAB" w:rsidRPr="008B58EF" w:rsidDel="006D3C16">
          <w:rPr>
            <w:sz w:val="22"/>
            <w:szCs w:val="22"/>
          </w:rPr>
          <w:delText xml:space="preserve">de referencia </w:delText>
        </w:r>
      </w:del>
      <w:r w:rsidR="00857AAB" w:rsidRPr="008B58EF">
        <w:rPr>
          <w:sz w:val="22"/>
          <w:szCs w:val="22"/>
        </w:rPr>
        <w:t>utilizado como primera opción para el desarrollo de estos analizadores</w:t>
      </w:r>
      <w:r w:rsidR="00857AAB" w:rsidRPr="008B58EF">
        <w:rPr>
          <w:i/>
          <w:sz w:val="22"/>
          <w:szCs w:val="22"/>
        </w:rPr>
        <w:t>.</w:t>
      </w:r>
    </w:p>
    <w:p w14:paraId="4AC41B0C" w14:textId="77777777" w:rsidR="000A4622" w:rsidRPr="008B58EF" w:rsidRDefault="000A4622" w:rsidP="000A4622">
      <w:pPr>
        <w:ind w:left="142"/>
        <w:rPr>
          <w:sz w:val="22"/>
          <w:szCs w:val="22"/>
        </w:rPr>
      </w:pPr>
    </w:p>
    <w:p w14:paraId="604E72A6" w14:textId="3D61FC80" w:rsidR="000A4622" w:rsidRPr="008B58EF" w:rsidRDefault="00857AAB" w:rsidP="000A4622">
      <w:pPr>
        <w:ind w:left="142"/>
        <w:rPr>
          <w:sz w:val="22"/>
          <w:szCs w:val="22"/>
        </w:rPr>
      </w:pPr>
      <w:r w:rsidRPr="008B58EF">
        <w:rPr>
          <w:sz w:val="22"/>
          <w:szCs w:val="22"/>
        </w:rPr>
        <w:t xml:space="preserve">La segmentación del texto es la parte desarrollada en el </w:t>
      </w:r>
      <w:commentRangeStart w:id="28"/>
      <w:r w:rsidR="000A4622" w:rsidRPr="008B58EF">
        <w:rPr>
          <w:sz w:val="22"/>
          <w:szCs w:val="22"/>
        </w:rPr>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8"/>
      <w:r w:rsidR="000A4622" w:rsidRPr="008B58EF">
        <w:rPr>
          <w:rStyle w:val="Refdecomentario"/>
          <w:sz w:val="22"/>
          <w:szCs w:val="22"/>
        </w:rPr>
        <w:commentReference w:id="28"/>
      </w:r>
      <w:r w:rsidRPr="008B58EF">
        <w:rPr>
          <w:sz w:val="22"/>
          <w:szCs w:val="22"/>
        </w:rPr>
        <w:t xml:space="preserve"> Aunque este ejemplo se puede generalizar, ya que </w:t>
      </w:r>
      <w:ins w:id="29" w:author="Rebeca de la Paz Gonzales" w:date="2017-06-24T10:24:00Z">
        <w:r w:rsidR="00615CD3" w:rsidRPr="008B58EF">
          <w:rPr>
            <w:sz w:val="22"/>
            <w:szCs w:val="22"/>
          </w:rPr>
          <w:t xml:space="preserve">la segmentación </w:t>
        </w:r>
      </w:ins>
      <w:del w:id="30" w:author="Rebeca de la Paz Gonzales" w:date="2017-06-24T10:23:00Z">
        <w:r w:rsidRPr="008B58EF" w:rsidDel="00E33FAC">
          <w:rPr>
            <w:sz w:val="22"/>
            <w:szCs w:val="22"/>
          </w:rPr>
          <w:delText xml:space="preserve">este proceso </w:delText>
        </w:r>
      </w:del>
      <w:del w:id="31" w:author="Rebeca de la Paz Gonzales" w:date="2017-06-24T10:24:00Z">
        <w:r w:rsidRPr="008B58EF" w:rsidDel="00615CD3">
          <w:rPr>
            <w:sz w:val="22"/>
            <w:szCs w:val="22"/>
          </w:rPr>
          <w:delText xml:space="preserve">suele ser </w:delText>
        </w:r>
      </w:del>
      <w:ins w:id="32" w:author="Rebeca de la Paz Gonzales" w:date="2017-06-24T10:24:00Z">
        <w:r w:rsidR="00615CD3" w:rsidRPr="008B58EF">
          <w:rPr>
            <w:sz w:val="22"/>
            <w:szCs w:val="22"/>
          </w:rPr>
          <w:t xml:space="preserve">es </w:t>
        </w:r>
      </w:ins>
      <w:r w:rsidRPr="008B58EF">
        <w:rPr>
          <w:sz w:val="22"/>
          <w:szCs w:val="22"/>
        </w:rPr>
        <w:t>más sencill</w:t>
      </w:r>
      <w:ins w:id="33" w:author="Rebeca de la Paz Gonzales" w:date="2017-06-24T10:24:00Z">
        <w:r w:rsidR="00615CD3" w:rsidRPr="008B58EF">
          <w:rPr>
            <w:sz w:val="22"/>
            <w:szCs w:val="22"/>
          </w:rPr>
          <w:t xml:space="preserve">a en el caso de </w:t>
        </w:r>
      </w:ins>
      <w:del w:id="34" w:author="Rebeca de la Paz Gonzales" w:date="2017-06-24T10:24:00Z">
        <w:r w:rsidRPr="008B58EF" w:rsidDel="00615CD3">
          <w:rPr>
            <w:sz w:val="22"/>
            <w:szCs w:val="22"/>
          </w:rPr>
          <w:delText>o en</w:delText>
        </w:r>
      </w:del>
      <w:ins w:id="35" w:author="Rebeca de la Paz Gonzales" w:date="2017-06-24T10:24:00Z">
        <w:r w:rsidR="00615CD3" w:rsidRPr="008B58EF">
          <w:rPr>
            <w:sz w:val="22"/>
            <w:szCs w:val="22"/>
          </w:rPr>
          <w:t>las</w:t>
        </w:r>
      </w:ins>
      <w:r w:rsidRPr="008B58EF">
        <w:rPr>
          <w:sz w:val="22"/>
          <w:szCs w:val="22"/>
        </w:rPr>
        <w:t xml:space="preserve"> lenguas occidentales </w:t>
      </w:r>
      <w:del w:id="36" w:author="Rebeca de la Paz Gonzales" w:date="2017-06-25T16:24:00Z">
        <w:r w:rsidRPr="008B58EF" w:rsidDel="00164935">
          <w:rPr>
            <w:sz w:val="22"/>
            <w:szCs w:val="22"/>
          </w:rPr>
          <w:delText>en comparación</w:delText>
        </w:r>
      </w:del>
      <w:ins w:id="37" w:author="Rebeca de la Paz Gonzales" w:date="2017-06-25T16:24:00Z">
        <w:r w:rsidR="00164935" w:rsidRPr="008B58EF">
          <w:rPr>
            <w:sz w:val="22"/>
            <w:szCs w:val="22"/>
          </w:rPr>
          <w:t>comparado</w:t>
        </w:r>
      </w:ins>
      <w:r w:rsidRPr="008B58EF">
        <w:rPr>
          <w:sz w:val="22"/>
          <w:szCs w:val="22"/>
        </w:rPr>
        <w:t xml:space="preserve"> con las lenguas asiáticas</w:t>
      </w:r>
      <w:del w:id="38" w:author="Rebeca de la Paz Gonzales" w:date="2017-06-24T10:25:00Z">
        <w:r w:rsidRPr="008B58EF" w:rsidDel="00615CD3">
          <w:rPr>
            <w:sz w:val="22"/>
            <w:szCs w:val="22"/>
          </w:rPr>
          <w:delText>, por lo que no solo se reduce a la comparación con el inglés.</w:delText>
        </w:r>
      </w:del>
      <w:ins w:id="39" w:author="Rebeca de la Paz Gonzales" w:date="2017-06-24T10:25:00Z">
        <w:r w:rsidR="00615CD3" w:rsidRPr="008B58EF">
          <w:rPr>
            <w:sz w:val="22"/>
            <w:szCs w:val="22"/>
          </w:rPr>
          <w:t>.</w:t>
        </w:r>
      </w:ins>
    </w:p>
    <w:p w14:paraId="3C913B99" w14:textId="77777777" w:rsidR="000A4622" w:rsidRPr="008B58EF" w:rsidRDefault="000A4622" w:rsidP="000A4622">
      <w:pPr>
        <w:ind w:left="142"/>
        <w:rPr>
          <w:sz w:val="22"/>
          <w:szCs w:val="22"/>
        </w:rPr>
      </w:pPr>
    </w:p>
    <w:p w14:paraId="2AA828A3" w14:textId="19A48E6E" w:rsidR="000A4622" w:rsidRPr="008B58EF" w:rsidRDefault="00857AAB" w:rsidP="000A4622">
      <w:pPr>
        <w:ind w:left="142"/>
        <w:rPr>
          <w:sz w:val="22"/>
          <w:szCs w:val="22"/>
        </w:rPr>
      </w:pPr>
      <w:r w:rsidRPr="008B58EF">
        <w:rPr>
          <w:sz w:val="22"/>
          <w:szCs w:val="22"/>
        </w:rPr>
        <w:t xml:space="preserve">El otro proceso comentado es el análisis morfológico, algo que no es tenido muy en cuenta en inglés ya que es un idioma en el que esta </w:t>
      </w:r>
      <w:r w:rsidR="000A4622" w:rsidRPr="008B58EF">
        <w:rPr>
          <w:sz w:val="22"/>
          <w:szCs w:val="22"/>
        </w:rPr>
        <w:t xml:space="preserve">característica apenas aparece. </w:t>
      </w:r>
      <w:r w:rsidRPr="008B58EF">
        <w:rPr>
          <w:sz w:val="22"/>
          <w:szCs w:val="22"/>
        </w:rPr>
        <w:t>E</w:t>
      </w:r>
      <w:r w:rsidR="000A4622" w:rsidRPr="008B58EF">
        <w:rPr>
          <w:sz w:val="22"/>
          <w:szCs w:val="22"/>
        </w:rPr>
        <w:t xml:space="preserve">ste </w:t>
      </w:r>
      <w:del w:id="40" w:author="Rebeca de la Paz Gonzales" w:date="2017-06-24T10:26:00Z">
        <w:r w:rsidRPr="008B58EF" w:rsidDel="008F6F52">
          <w:rPr>
            <w:sz w:val="22"/>
            <w:szCs w:val="22"/>
          </w:rPr>
          <w:delText>trabajo</w:delText>
        </w:r>
        <w:r w:rsidR="000A4622" w:rsidRPr="008B58EF" w:rsidDel="008F6F52">
          <w:rPr>
            <w:sz w:val="22"/>
            <w:szCs w:val="22"/>
          </w:rPr>
          <w:delText xml:space="preserve"> </w:delText>
        </w:r>
      </w:del>
      <w:ins w:id="41" w:author="Rebeca de la Paz Gonzales" w:date="2017-06-24T10:26:00Z">
        <w:r w:rsidR="008F6F52" w:rsidRPr="008B58EF">
          <w:rPr>
            <w:sz w:val="22"/>
            <w:szCs w:val="22"/>
          </w:rPr>
          <w:t xml:space="preserve">análisis </w:t>
        </w:r>
      </w:ins>
      <w:r w:rsidR="000A4622" w:rsidRPr="008B58EF">
        <w:rPr>
          <w:sz w:val="22"/>
          <w:szCs w:val="22"/>
        </w:rPr>
        <w:t xml:space="preserve">se lleva cabo en lenguas como el ruso, </w:t>
      </w:r>
      <w:ins w:id="42" w:author="Rebeca de la Paz Gonzales" w:date="2017-06-24T10:27:00Z">
        <w:r w:rsidR="008F6F52" w:rsidRPr="008B58EF">
          <w:rPr>
            <w:sz w:val="22"/>
            <w:szCs w:val="22"/>
          </w:rPr>
          <w:t xml:space="preserve">que </w:t>
        </w:r>
      </w:ins>
      <w:r w:rsidR="000A4622" w:rsidRPr="008B58EF">
        <w:rPr>
          <w:sz w:val="22"/>
          <w:szCs w:val="22"/>
        </w:rPr>
        <w:t xml:space="preserve">es un idioma muy inflexible, pues está basado en declinaciones, </w:t>
      </w:r>
      <w:ins w:id="43" w:author="Rebeca de la Paz Gonzales" w:date="2017-06-24T10:27:00Z">
        <w:r w:rsidR="000F60F3" w:rsidRPr="008B58EF">
          <w:rPr>
            <w:sz w:val="22"/>
            <w:szCs w:val="22"/>
          </w:rPr>
          <w:t xml:space="preserve">es decir, </w:t>
        </w:r>
      </w:ins>
      <w:r w:rsidR="000A4622" w:rsidRPr="008B58EF">
        <w:rPr>
          <w:sz w:val="22"/>
          <w:szCs w:val="22"/>
        </w:rPr>
        <w:t>la morfología puede ser un indicador de género, número, plural, etc.</w:t>
      </w:r>
    </w:p>
    <w:p w14:paraId="102BB6B5" w14:textId="77777777" w:rsidR="000A4622" w:rsidRPr="008B58EF" w:rsidRDefault="000A4622" w:rsidP="000A4622">
      <w:pPr>
        <w:ind w:left="142"/>
        <w:rPr>
          <w:sz w:val="22"/>
          <w:szCs w:val="22"/>
        </w:rPr>
      </w:pPr>
    </w:p>
    <w:p w14:paraId="780CE7C9" w14:textId="77777777" w:rsidR="000A4622" w:rsidRPr="008B58EF" w:rsidRDefault="000A4622" w:rsidP="000A4622">
      <w:pPr>
        <w:ind w:left="142"/>
        <w:rPr>
          <w:sz w:val="22"/>
          <w:szCs w:val="22"/>
        </w:rPr>
      </w:pPr>
      <w:r w:rsidRPr="008B58EF">
        <w:rPr>
          <w:sz w:val="22"/>
          <w:szCs w:val="22"/>
        </w:rP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4"/>
      <w:r w:rsidRPr="008B58EF">
        <w:rPr>
          <w:sz w:val="22"/>
          <w:szCs w:val="22"/>
        </w:rPr>
        <w:t>indirecto</w:t>
      </w:r>
      <w:commentRangeEnd w:id="44"/>
      <w:r w:rsidRPr="008B58EF">
        <w:rPr>
          <w:rStyle w:val="Refdecomentario"/>
          <w:sz w:val="22"/>
          <w:szCs w:val="22"/>
        </w:rPr>
        <w:commentReference w:id="44"/>
      </w:r>
      <w:r w:rsidRPr="008B58EF">
        <w:rPr>
          <w:sz w:val="22"/>
          <w:szCs w:val="22"/>
        </w:rPr>
        <w:t>.</w:t>
      </w:r>
    </w:p>
    <w:p w14:paraId="22250667" w14:textId="77777777" w:rsidR="00954122" w:rsidRPr="008B58EF" w:rsidRDefault="00954122" w:rsidP="000A4622">
      <w:pPr>
        <w:ind w:left="142"/>
        <w:rPr>
          <w:sz w:val="22"/>
          <w:szCs w:val="22"/>
        </w:rPr>
      </w:pPr>
    </w:p>
    <w:p w14:paraId="017364FB" w14:textId="77777777" w:rsidR="00954122" w:rsidRPr="008B58EF" w:rsidRDefault="00954122" w:rsidP="000A4622">
      <w:pPr>
        <w:ind w:left="142"/>
        <w:rPr>
          <w:sz w:val="22"/>
          <w:szCs w:val="22"/>
        </w:rPr>
      </w:pPr>
      <w:r w:rsidRPr="008B58EF">
        <w:rPr>
          <w:sz w:val="22"/>
          <w:szCs w:val="22"/>
        </w:rPr>
        <w:t>Por ejemplo, en ruso, la declinación consta de seis casos gramaticales que dependen si se refiere a un elemento masculino, femenino o neutro, singular o plural.</w:t>
      </w:r>
    </w:p>
    <w:p w14:paraId="42F59034" w14:textId="77777777" w:rsidR="00954122" w:rsidRPr="008B58EF" w:rsidRDefault="00954122" w:rsidP="000A4622">
      <w:pPr>
        <w:ind w:left="142"/>
        <w:rPr>
          <w:sz w:val="22"/>
          <w:szCs w:val="22"/>
        </w:rPr>
      </w:pPr>
    </w:p>
    <w:p w14:paraId="167147BA" w14:textId="153E0E4F" w:rsidR="00762F73" w:rsidRPr="008B58EF" w:rsidRDefault="00954122" w:rsidP="000F3606">
      <w:pPr>
        <w:ind w:left="142"/>
        <w:rPr>
          <w:sz w:val="22"/>
          <w:szCs w:val="22"/>
        </w:rPr>
      </w:pPr>
      <w:r w:rsidRPr="008B58EF">
        <w:rPr>
          <w:sz w:val="22"/>
          <w:szCs w:val="22"/>
        </w:rPr>
        <w:t>Un ejemplo de la primera declinación de ruso, en el que se puede apreciar como una misma palabra tiene una terminación diferente dependiendo del caso al que se refiera, ya sea genitiv</w:t>
      </w:r>
      <w:r w:rsidR="000F3606" w:rsidRPr="008B58EF">
        <w:rPr>
          <w:sz w:val="22"/>
          <w:szCs w:val="22"/>
        </w:rPr>
        <w:t xml:space="preserve">o (género), nominativo, dativo, </w:t>
      </w:r>
      <w:proofErr w:type="gramStart"/>
      <w:r w:rsidR="000F3606" w:rsidRPr="008B58EF">
        <w:rPr>
          <w:sz w:val="22"/>
          <w:szCs w:val="22"/>
        </w:rPr>
        <w:t>etc..</w:t>
      </w:r>
      <w:proofErr w:type="gramEnd"/>
      <w:r w:rsidR="00762F73" w:rsidRPr="008B58EF">
        <w:rPr>
          <w:sz w:val="22"/>
          <w:szCs w:val="22"/>
        </w:rPr>
        <w:t xml:space="preserve"> </w:t>
      </w:r>
    </w:p>
    <w:p w14:paraId="6030D9DD" w14:textId="77777777" w:rsidR="00762F73" w:rsidRDefault="00762F73" w:rsidP="000F3606">
      <w:pPr>
        <w:ind w:left="142"/>
      </w:pPr>
    </w:p>
    <w:p w14:paraId="5143B9E1" w14:textId="5227E926" w:rsidR="00954122" w:rsidRDefault="00B32A16" w:rsidP="000F3606">
      <w:pPr>
        <w:ind w:left="142"/>
        <w:jc w:val="center"/>
      </w:pPr>
      <w:r w:rsidRPr="006808C5">
        <w:rPr>
          <w:noProof/>
        </w:rPr>
        <w:lastRenderedPageBreak/>
        <w:drawing>
          <wp:inline distT="0" distB="0" distL="0" distR="0" wp14:anchorId="13695C28" wp14:editId="7602DDE4">
            <wp:extent cx="4645365" cy="2095863"/>
            <wp:effectExtent l="0" t="0" r="3175" b="1270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4539" cy="2136096"/>
                    </a:xfrm>
                    <a:prstGeom prst="rect">
                      <a:avLst/>
                    </a:prstGeom>
                    <a:noFill/>
                    <a:ln>
                      <a:noFill/>
                    </a:ln>
                  </pic:spPr>
                </pic:pic>
              </a:graphicData>
            </a:graphic>
          </wp:inline>
        </w:drawing>
      </w:r>
    </w:p>
    <w:p w14:paraId="2E3EBFC3" w14:textId="12DAE824" w:rsidR="00954122" w:rsidRDefault="00954122" w:rsidP="00954122">
      <w:pPr>
        <w:pStyle w:val="Epgrafe"/>
      </w:pPr>
      <w:bookmarkStart w:id="45" w:name="_Toc48626509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w:t>
      </w:r>
      <w:r>
        <w:fldChar w:fldCharType="end"/>
      </w:r>
      <w:r>
        <w:t>. Ejemplo de la primera declinación del ruso</w:t>
      </w:r>
      <w:r w:rsidR="001524C7">
        <w:rPr>
          <w:rStyle w:val="Refdenotaalpie"/>
        </w:rPr>
        <w:footnoteReference w:id="3"/>
      </w:r>
      <w:bookmarkEnd w:id="45"/>
    </w:p>
    <w:p w14:paraId="571E1707" w14:textId="275DEE24" w:rsidR="008901E4" w:rsidRPr="008901E4" w:rsidRDefault="00836D2E" w:rsidP="00A019DF">
      <w:pPr>
        <w:pStyle w:val="Ttulo3"/>
      </w:pPr>
      <w:bookmarkStart w:id="46" w:name="_Toc486266023"/>
      <w:r>
        <w:t>Constituyentes</w:t>
      </w:r>
      <w:bookmarkEnd w:id="46"/>
    </w:p>
    <w:p w14:paraId="38663A0A" w14:textId="77777777" w:rsidR="002978E8" w:rsidRPr="008B58EF" w:rsidRDefault="00515974" w:rsidP="0028447A">
      <w:pPr>
        <w:ind w:left="284"/>
        <w:rPr>
          <w:sz w:val="22"/>
          <w:szCs w:val="22"/>
        </w:rPr>
      </w:pPr>
      <w:r w:rsidRPr="008B58EF">
        <w:rPr>
          <w:sz w:val="22"/>
          <w:szCs w:val="22"/>
        </w:rPr>
        <w:t>En este modelo la oración se fragmenta en constitu</w:t>
      </w:r>
      <w:r w:rsidR="00945F93" w:rsidRPr="008B58EF">
        <w:rPr>
          <w:sz w:val="22"/>
          <w:szCs w:val="22"/>
        </w:rPr>
        <w:t>y</w:t>
      </w:r>
      <w:r w:rsidR="004F7852" w:rsidRPr="008B58EF">
        <w:rPr>
          <w:sz w:val="22"/>
          <w:szCs w:val="22"/>
        </w:rPr>
        <w:t>entes inmediatos, de forma que</w:t>
      </w:r>
      <w:r w:rsidR="00945F93" w:rsidRPr="008B58EF">
        <w:rPr>
          <w:sz w:val="22"/>
          <w:szCs w:val="22"/>
        </w:rPr>
        <w:t xml:space="preserve"> en el análisis sintáctico se pueden reconocer diferentes unidades sintácticas, como </w:t>
      </w:r>
      <w:r w:rsidR="004F7852" w:rsidRPr="008B58EF">
        <w:rPr>
          <w:sz w:val="22"/>
          <w:szCs w:val="22"/>
        </w:rPr>
        <w:t xml:space="preserve">palabras, sintagmas, cláusulas u </w:t>
      </w:r>
      <w:r w:rsidR="00945F93" w:rsidRPr="008B58EF">
        <w:rPr>
          <w:sz w:val="22"/>
          <w:szCs w:val="22"/>
        </w:rPr>
        <w:t>oraciones.</w:t>
      </w:r>
    </w:p>
    <w:p w14:paraId="44CD6AF3" w14:textId="77777777" w:rsidR="004F7852" w:rsidRPr="008B58EF" w:rsidRDefault="00634413" w:rsidP="0028447A">
      <w:pPr>
        <w:pStyle w:val="NormalWeb"/>
        <w:ind w:left="284"/>
        <w:rPr>
          <w:sz w:val="22"/>
          <w:szCs w:val="22"/>
        </w:rPr>
      </w:pPr>
      <w:r w:rsidRPr="008B58EF">
        <w:rPr>
          <w:sz w:val="22"/>
          <w:szCs w:val="22"/>
        </w:rPr>
        <w:t>Un constituyente sintáctico es una palabra, o una agrupación</w:t>
      </w:r>
      <w:r w:rsidR="004F7852" w:rsidRPr="008B58EF">
        <w:rPr>
          <w:sz w:val="22"/>
          <w:szCs w:val="22"/>
        </w:rPr>
        <w:t xml:space="preserve"> </w:t>
      </w:r>
      <w:r w:rsidRPr="008B58EF">
        <w:rPr>
          <w:sz w:val="22"/>
          <w:szCs w:val="22"/>
        </w:rPr>
        <w:t xml:space="preserve">de </w:t>
      </w:r>
      <w:hyperlink r:id="rId21" w:tooltip="Palabra" w:history="1">
        <w:r w:rsidRPr="008B58EF">
          <w:rPr>
            <w:sz w:val="22"/>
            <w:szCs w:val="22"/>
          </w:rPr>
          <w:t>palabras</w:t>
        </w:r>
      </w:hyperlink>
      <w:r w:rsidRPr="008B58EF">
        <w:rPr>
          <w:sz w:val="22"/>
          <w:szCs w:val="22"/>
        </w:rPr>
        <w:t xml:space="preserve">, que funciona en conjunto como una unidad dentro de la estructura jerárquica de una </w:t>
      </w:r>
      <w:hyperlink r:id="rId22" w:tooltip="Oración (gramática)" w:history="1">
        <w:r w:rsidRPr="008B58EF">
          <w:rPr>
            <w:sz w:val="22"/>
            <w:szCs w:val="22"/>
          </w:rPr>
          <w:t>oración</w:t>
        </w:r>
      </w:hyperlink>
      <w:r w:rsidRPr="008B58EF">
        <w:rPr>
          <w:sz w:val="22"/>
          <w:szCs w:val="22"/>
        </w:rPr>
        <w:t xml:space="preserve">. Un constituyente puede descomponerse frecuentemente en dos </w:t>
      </w:r>
      <w:proofErr w:type="spellStart"/>
      <w:r w:rsidRPr="008B58EF">
        <w:rPr>
          <w:sz w:val="22"/>
          <w:szCs w:val="22"/>
        </w:rPr>
        <w:t>subsecuencias</w:t>
      </w:r>
      <w:proofErr w:type="spellEnd"/>
      <w:r w:rsidRPr="008B58EF">
        <w:rPr>
          <w:sz w:val="22"/>
          <w:szCs w:val="22"/>
        </w:rPr>
        <w:t xml:space="preserve"> o más, cada una de las cuales es, a su vez, otro constituyente. El conjunto de todos los constituyentes de una oración es un </w:t>
      </w:r>
      <w:hyperlink r:id="rId23" w:tooltip="Conjunto parcialmente ordenado" w:history="1">
        <w:r w:rsidRPr="008B58EF">
          <w:rPr>
            <w:sz w:val="22"/>
            <w:szCs w:val="22"/>
          </w:rPr>
          <w:t>conjunto parcialmente ordenado</w:t>
        </w:r>
      </w:hyperlink>
      <w:r w:rsidRPr="008B58EF">
        <w:rPr>
          <w:sz w:val="22"/>
          <w:szCs w:val="22"/>
        </w:rPr>
        <w:t xml:space="preserve">, en donde el orden se basa en la </w:t>
      </w:r>
      <w:proofErr w:type="spellStart"/>
      <w:r w:rsidRPr="008B58EF">
        <w:rPr>
          <w:sz w:val="22"/>
          <w:szCs w:val="22"/>
        </w:rPr>
        <w:t>descomponibilidad</w:t>
      </w:r>
      <w:proofErr w:type="spellEnd"/>
      <w:r w:rsidRPr="008B58EF">
        <w:rPr>
          <w:sz w:val="22"/>
          <w:szCs w:val="22"/>
        </w:rPr>
        <w:t xml:space="preserve"> de los constituyentes en </w:t>
      </w:r>
      <w:r w:rsidR="004F7852" w:rsidRPr="008B58EF">
        <w:rPr>
          <w:sz w:val="22"/>
          <w:szCs w:val="22"/>
        </w:rPr>
        <w:t>otros</w:t>
      </w:r>
      <w:r w:rsidRPr="008B58EF">
        <w:rPr>
          <w:sz w:val="22"/>
          <w:szCs w:val="22"/>
        </w:rPr>
        <w:t>.</w:t>
      </w:r>
    </w:p>
    <w:p w14:paraId="178CB389" w14:textId="77777777" w:rsidR="004F7852" w:rsidRPr="008B58EF" w:rsidRDefault="004F7852" w:rsidP="0028447A">
      <w:pPr>
        <w:ind w:left="284"/>
        <w:rPr>
          <w:sz w:val="22"/>
          <w:szCs w:val="22"/>
        </w:rPr>
      </w:pPr>
      <w:r w:rsidRPr="008B58EF">
        <w:rPr>
          <w:sz w:val="22"/>
          <w:szCs w:val="22"/>
        </w:rP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Pr="008B58EF" w:rsidRDefault="004F7852" w:rsidP="0028447A">
      <w:pPr>
        <w:ind w:left="284"/>
        <w:rPr>
          <w:sz w:val="22"/>
          <w:szCs w:val="22"/>
        </w:rPr>
      </w:pPr>
    </w:p>
    <w:p w14:paraId="53CBAB8B" w14:textId="3A572D0F" w:rsidR="00634413" w:rsidRPr="008B58EF" w:rsidRDefault="004F7852" w:rsidP="0028447A">
      <w:pPr>
        <w:ind w:left="284"/>
        <w:rPr>
          <w:sz w:val="22"/>
          <w:szCs w:val="22"/>
        </w:rPr>
      </w:pPr>
      <w:r w:rsidRPr="008B58EF">
        <w:rPr>
          <w:sz w:val="22"/>
          <w:szCs w:val="22"/>
        </w:rPr>
        <w:t xml:space="preserve">La gramática de constituyentes tiene una representación en forma de </w:t>
      </w:r>
      <w:commentRangeStart w:id="47"/>
      <w:r w:rsidRPr="008B58EF">
        <w:rPr>
          <w:sz w:val="22"/>
          <w:szCs w:val="22"/>
        </w:rPr>
        <w:t>árbol</w:t>
      </w:r>
      <w:ins w:id="48" w:author="Rebeca de la Paz Gonzales" w:date="2017-06-24T10:29:00Z">
        <w:r w:rsidR="000F60F3" w:rsidRPr="008B58EF">
          <w:rPr>
            <w:sz w:val="22"/>
            <w:szCs w:val="22"/>
          </w:rPr>
          <w:t>,</w:t>
        </w:r>
      </w:ins>
      <w:r w:rsidRPr="008B58EF">
        <w:rPr>
          <w:sz w:val="22"/>
          <w:szCs w:val="22"/>
        </w:rPr>
        <w:t xml:space="preserve"> </w:t>
      </w:r>
      <w:commentRangeEnd w:id="47"/>
      <w:r w:rsidR="00E718F3" w:rsidRPr="008B58EF">
        <w:rPr>
          <w:rStyle w:val="Refdecomentario"/>
          <w:sz w:val="22"/>
          <w:szCs w:val="22"/>
        </w:rPr>
        <w:commentReference w:id="47"/>
      </w:r>
      <w:r w:rsidR="00754804" w:rsidRPr="008B58EF">
        <w:rPr>
          <w:sz w:val="22"/>
          <w:szCs w:val="22"/>
        </w:rPr>
        <w:t xml:space="preserve">en el </w:t>
      </w:r>
      <w:del w:id="49" w:author="Rebeca de la Paz Gonzales" w:date="2017-06-24T10:29:00Z">
        <w:r w:rsidR="00754804" w:rsidRPr="008B58EF" w:rsidDel="000F60F3">
          <w:rPr>
            <w:sz w:val="22"/>
            <w:szCs w:val="22"/>
          </w:rPr>
          <w:delText xml:space="preserve">que </w:delText>
        </w:r>
      </w:del>
      <w:ins w:id="50" w:author="Rebeca de la Paz Gonzales" w:date="2017-06-24T10:29:00Z">
        <w:r w:rsidR="000F60F3" w:rsidRPr="008B58EF">
          <w:rPr>
            <w:sz w:val="22"/>
            <w:szCs w:val="22"/>
          </w:rPr>
          <w:t xml:space="preserve">cual </w:t>
        </w:r>
      </w:ins>
      <w:r w:rsidR="00754804" w:rsidRPr="008B58EF">
        <w:rPr>
          <w:sz w:val="22"/>
          <w:szCs w:val="22"/>
        </w:rPr>
        <w:t xml:space="preserve">se muestra </w:t>
      </w:r>
      <w:del w:id="51" w:author="Rebeca de la Paz Gonzales" w:date="2017-06-24T10:29:00Z">
        <w:r w:rsidRPr="008B58EF" w:rsidDel="000F60F3">
          <w:rPr>
            <w:sz w:val="22"/>
            <w:szCs w:val="22"/>
          </w:rPr>
          <w:delText xml:space="preserve">una representación de </w:delText>
        </w:r>
      </w:del>
      <w:r w:rsidRPr="008B58EF">
        <w:rPr>
          <w:sz w:val="22"/>
          <w:szCs w:val="22"/>
        </w:rPr>
        <w:t xml:space="preserve">las funciones gramaticales como categorías por su posición dentro el </w:t>
      </w:r>
      <w:del w:id="52" w:author="Rebeca de la Paz Gonzales" w:date="2017-06-24T10:30:00Z">
        <w:r w:rsidRPr="008B58EF" w:rsidDel="000F60F3">
          <w:rPr>
            <w:sz w:val="22"/>
            <w:szCs w:val="22"/>
          </w:rPr>
          <w:delText>árbol</w:delText>
        </w:r>
      </w:del>
      <w:ins w:id="53" w:author="Rebeca de la Paz Gonzales" w:date="2017-06-24T10:30:00Z">
        <w:r w:rsidR="000F60F3" w:rsidRPr="008B58EF">
          <w:rPr>
            <w:sz w:val="22"/>
            <w:szCs w:val="22"/>
          </w:rPr>
          <w:t>éste</w:t>
        </w:r>
      </w:ins>
      <w:r w:rsidRPr="008B58EF">
        <w:rPr>
          <w:sz w:val="22"/>
          <w:szCs w:val="22"/>
        </w:rPr>
        <w:t xml:space="preserve">. La representación </w:t>
      </w:r>
      <w:ins w:id="54" w:author="Rebeca de la Paz Gonzales" w:date="2017-06-24T10:30:00Z">
        <w:r w:rsidR="000F60F3" w:rsidRPr="008B58EF">
          <w:rPr>
            <w:sz w:val="22"/>
            <w:szCs w:val="22"/>
          </w:rPr>
          <w:t xml:space="preserve">en árbol </w:t>
        </w:r>
      </w:ins>
      <w:r w:rsidRPr="008B58EF">
        <w:rPr>
          <w:sz w:val="22"/>
          <w:szCs w:val="22"/>
        </w:rPr>
        <w:t xml:space="preserve">es una de las </w:t>
      </w:r>
      <w:del w:id="55" w:author="Rebeca de la Paz Gonzales" w:date="2017-06-24T10:30:00Z">
        <w:r w:rsidRPr="008B58EF" w:rsidDel="000F60F3">
          <w:rPr>
            <w:sz w:val="22"/>
            <w:szCs w:val="22"/>
          </w:rPr>
          <w:delText xml:space="preserve">representaciones </w:delText>
        </w:r>
      </w:del>
      <w:r w:rsidRPr="008B58EF">
        <w:rPr>
          <w:sz w:val="22"/>
          <w:szCs w:val="22"/>
        </w:rPr>
        <w:t>más usadas, pues muestra de forma jerárquica las relaciones entre los constituyentes.</w:t>
      </w:r>
      <w:r w:rsidR="00634413" w:rsidRPr="008B58EF">
        <w:rPr>
          <w:sz w:val="22"/>
          <w:szCs w:val="22"/>
        </w:rPr>
        <w:t xml:space="preserve"> Más formalmente, un árbol sintáctico es un </w:t>
      </w:r>
      <w:hyperlink r:id="rId24" w:tooltip="Árbol (teoría de grafos)" w:history="1">
        <w:r w:rsidR="00634413" w:rsidRPr="008B58EF">
          <w:rPr>
            <w:sz w:val="22"/>
            <w:szCs w:val="22"/>
          </w:rPr>
          <w:t>grafo</w:t>
        </w:r>
      </w:hyperlink>
      <w:r w:rsidR="00634413" w:rsidRPr="008B58EF">
        <w:rPr>
          <w:sz w:val="22"/>
          <w:szCs w:val="22"/>
        </w:rPr>
        <w:t xml:space="preserve"> que </w:t>
      </w:r>
      <w:hyperlink r:id="rId25" w:anchor="Interpretaci.C3.B3n.2C_representaci.C3.B3n_y_axiomatizaci.C3.B3n" w:tooltip="Interpretación" w:history="1">
        <w:r w:rsidR="00634413" w:rsidRPr="008B58EF">
          <w:rPr>
            <w:sz w:val="22"/>
            <w:szCs w:val="22"/>
          </w:rPr>
          <w:t>representa</w:t>
        </w:r>
      </w:hyperlink>
      <w:r w:rsidR="00634413" w:rsidRPr="008B58EF">
        <w:rPr>
          <w:sz w:val="22"/>
          <w:szCs w:val="22"/>
        </w:rPr>
        <w:t xml:space="preserve"> esta relación de orden parcial.</w:t>
      </w:r>
      <w:ins w:id="56" w:author="Rebeca de la Paz Gonzales" w:date="2017-06-24T10:30:00Z">
        <w:r w:rsidR="000F60F3" w:rsidRPr="008B58EF">
          <w:rPr>
            <w:sz w:val="22"/>
            <w:szCs w:val="22"/>
          </w:rPr>
          <w:t xml:space="preserve"> Otr</w:t>
        </w:r>
      </w:ins>
      <w:ins w:id="57" w:author="Rebeca de la Paz Gonzales" w:date="2017-06-24T10:31:00Z">
        <w:r w:rsidR="000F60F3" w:rsidRPr="008B58EF">
          <w:rPr>
            <w:sz w:val="22"/>
            <w:szCs w:val="22"/>
          </w:rPr>
          <w:t>o tipo de representación es mediante un</w:t>
        </w:r>
      </w:ins>
      <w:ins w:id="58" w:author="Rebeca de la Paz Gonzales" w:date="2017-06-24T10:33:00Z">
        <w:r w:rsidR="00A11563" w:rsidRPr="008B58EF">
          <w:rPr>
            <w:sz w:val="22"/>
            <w:szCs w:val="22"/>
          </w:rPr>
          <w:t>a</w:t>
        </w:r>
      </w:ins>
      <w:ins w:id="59" w:author="Rebeca de la Paz Gonzales" w:date="2017-06-24T10:31:00Z">
        <w:r w:rsidR="000F60F3" w:rsidRPr="008B58EF">
          <w:rPr>
            <w:sz w:val="22"/>
            <w:szCs w:val="22"/>
          </w:rPr>
          <w:t xml:space="preserve"> estructura encadenada de corchetes o paréntesis, </w:t>
        </w:r>
      </w:ins>
      <w:ins w:id="60" w:author="Rebeca de la Paz Gonzales" w:date="2017-06-24T10:32:00Z">
        <w:r w:rsidR="000F60F3" w:rsidRPr="008B58EF">
          <w:rPr>
            <w:sz w:val="22"/>
            <w:szCs w:val="22"/>
          </w:rPr>
          <w:t>en la que es más complicado distinguir la composición de los constituyentes</w:t>
        </w:r>
      </w:ins>
      <w:ins w:id="61" w:author="Rebeca de la Paz Gonzales" w:date="2017-06-24T10:31:00Z">
        <w:r w:rsidR="000F60F3" w:rsidRPr="008B58EF">
          <w:rPr>
            <w:sz w:val="22"/>
            <w:szCs w:val="22"/>
          </w:rPr>
          <w:t>.</w:t>
        </w:r>
      </w:ins>
    </w:p>
    <w:p w14:paraId="4780D7E6" w14:textId="77777777" w:rsidR="00634413" w:rsidRPr="008B58EF" w:rsidRDefault="00634413" w:rsidP="0028447A">
      <w:pPr>
        <w:ind w:left="284"/>
        <w:rPr>
          <w:i/>
          <w:sz w:val="22"/>
          <w:szCs w:val="22"/>
        </w:rPr>
      </w:pPr>
    </w:p>
    <w:p w14:paraId="34E77BAE" w14:textId="1B9B1577" w:rsidR="004F7852" w:rsidRPr="008B58EF" w:rsidDel="00C805DA" w:rsidRDefault="00634413" w:rsidP="0028447A">
      <w:pPr>
        <w:ind w:left="284"/>
        <w:rPr>
          <w:del w:id="62" w:author="Rebeca de la Paz Gonzales" w:date="2017-06-24T10:36:00Z"/>
          <w:sz w:val="22"/>
          <w:szCs w:val="22"/>
        </w:rPr>
      </w:pPr>
      <w:r w:rsidRPr="008B58EF">
        <w:rPr>
          <w:sz w:val="22"/>
          <w:szCs w:val="22"/>
        </w:rPr>
        <w:t>La representación en forma de árbol</w:t>
      </w:r>
      <w:ins w:id="63" w:author="Rebeca de la Paz Gonzales" w:date="2017-06-24T10:33:00Z">
        <w:r w:rsidR="00A11563" w:rsidRPr="008B58EF">
          <w:rPr>
            <w:sz w:val="22"/>
            <w:szCs w:val="22"/>
          </w:rPr>
          <w:t xml:space="preserve"> parte de un constituyente principal, que ser</w:t>
        </w:r>
      </w:ins>
      <w:ins w:id="64" w:author="Rebeca de la Paz Gonzales" w:date="2017-06-24T10:34:00Z">
        <w:r w:rsidR="00A11563" w:rsidRPr="008B58EF">
          <w:rPr>
            <w:sz w:val="22"/>
            <w:szCs w:val="22"/>
          </w:rPr>
          <w:t xml:space="preserve">ía la propia oración, </w:t>
        </w:r>
      </w:ins>
      <w:ins w:id="65" w:author="Rebeca de la Paz Gonzales" w:date="2017-06-24T10:35:00Z">
        <w:r w:rsidR="00A11563" w:rsidRPr="008B58EF">
          <w:rPr>
            <w:sz w:val="22"/>
            <w:szCs w:val="22"/>
          </w:rPr>
          <w:t xml:space="preserve">para después realizar una </w:t>
        </w:r>
      </w:ins>
      <w:del w:id="66" w:author="Rebeca de la Paz Gonzales" w:date="2017-06-24T10:33:00Z">
        <w:r w:rsidRPr="008B58EF" w:rsidDel="00A11563">
          <w:rPr>
            <w:sz w:val="22"/>
            <w:szCs w:val="22"/>
          </w:rPr>
          <w:delText xml:space="preserve"> es la más común, por ello uno de las estructuras que a menudo se encuentra es la primera </w:delText>
        </w:r>
      </w:del>
      <w:r w:rsidRPr="008B58EF">
        <w:rPr>
          <w:sz w:val="22"/>
          <w:szCs w:val="22"/>
        </w:rPr>
        <w:t xml:space="preserve">división de la </w:t>
      </w:r>
      <w:del w:id="67" w:author="Rebeca de la Paz Gonzales" w:date="2017-06-24T10:35:00Z">
        <w:r w:rsidRPr="008B58EF" w:rsidDel="00A11563">
          <w:rPr>
            <w:sz w:val="22"/>
            <w:szCs w:val="22"/>
          </w:rPr>
          <w:delText xml:space="preserve">oración </w:delText>
        </w:r>
      </w:del>
      <w:ins w:id="68" w:author="Rebeca de la Paz Gonzales" w:date="2017-06-24T10:35:00Z">
        <w:r w:rsidR="00A11563" w:rsidRPr="008B58EF">
          <w:rPr>
            <w:sz w:val="22"/>
            <w:szCs w:val="22"/>
          </w:rPr>
          <w:t xml:space="preserve">misma </w:t>
        </w:r>
      </w:ins>
      <w:r w:rsidRPr="008B58EF">
        <w:rPr>
          <w:sz w:val="22"/>
          <w:szCs w:val="22"/>
        </w:rPr>
        <w:t xml:space="preserve">en sintagma nominal, sujeto y sintagma verbal, predicado. Esta estructura es muy común en algunos idiomas, como el inglés, motivo por el cual el modelo </w:t>
      </w:r>
      <w:r w:rsidR="00AE5CFC" w:rsidRPr="008B58EF">
        <w:rPr>
          <w:sz w:val="22"/>
          <w:szCs w:val="22"/>
        </w:rPr>
        <w:t xml:space="preserve">de </w:t>
      </w:r>
      <w:r w:rsidRPr="008B58EF">
        <w:rPr>
          <w:sz w:val="22"/>
          <w:szCs w:val="22"/>
        </w:rPr>
        <w:t>constituyentes es tan bueno p</w:t>
      </w:r>
      <w:r w:rsidR="004F7852" w:rsidRPr="008B58EF">
        <w:rPr>
          <w:sz w:val="22"/>
          <w:szCs w:val="22"/>
        </w:rPr>
        <w:t xml:space="preserve">ara </w:t>
      </w:r>
      <w:r w:rsidR="00E718F3" w:rsidRPr="008B58EF">
        <w:rPr>
          <w:sz w:val="22"/>
          <w:szCs w:val="22"/>
        </w:rPr>
        <w:t xml:space="preserve">representar sintácticamente </w:t>
      </w:r>
      <w:r w:rsidR="004F7852" w:rsidRPr="008B58EF">
        <w:rPr>
          <w:sz w:val="22"/>
          <w:szCs w:val="22"/>
        </w:rPr>
        <w:t>est</w:t>
      </w:r>
      <w:r w:rsidR="00AE5CFC" w:rsidRPr="008B58EF">
        <w:rPr>
          <w:sz w:val="22"/>
          <w:szCs w:val="22"/>
        </w:rPr>
        <w:t>a</w:t>
      </w:r>
      <w:r w:rsidR="004F7852" w:rsidRPr="008B58EF">
        <w:rPr>
          <w:sz w:val="22"/>
          <w:szCs w:val="22"/>
        </w:rPr>
        <w:t xml:space="preserve"> lengua, mientras que para lenguas con</w:t>
      </w:r>
      <w:ins w:id="69" w:author="Rebeca de la Paz Gonzales" w:date="2017-06-24T10:35:00Z">
        <w:r w:rsidR="00C805DA" w:rsidRPr="008B58EF">
          <w:rPr>
            <w:sz w:val="22"/>
            <w:szCs w:val="22"/>
          </w:rPr>
          <w:t xml:space="preserve"> una</w:t>
        </w:r>
      </w:ins>
      <w:r w:rsidR="004F7852" w:rsidRPr="008B58EF">
        <w:rPr>
          <w:sz w:val="22"/>
          <w:szCs w:val="22"/>
        </w:rPr>
        <w:t xml:space="preserve"> </w:t>
      </w:r>
      <w:ins w:id="70" w:author="Rebeca de la Paz Gonzales" w:date="2017-06-24T10:35:00Z">
        <w:r w:rsidR="00C805DA" w:rsidRPr="008B58EF">
          <w:rPr>
            <w:sz w:val="22"/>
            <w:szCs w:val="22"/>
          </w:rPr>
          <w:t xml:space="preserve">morfología más </w:t>
        </w:r>
      </w:ins>
      <w:r w:rsidR="004F7852" w:rsidRPr="008B58EF">
        <w:rPr>
          <w:sz w:val="22"/>
          <w:szCs w:val="22"/>
        </w:rPr>
        <w:t xml:space="preserve">rica </w:t>
      </w:r>
      <w:commentRangeStart w:id="71"/>
      <w:del w:id="72" w:author="Rebeca de la Paz Gonzales" w:date="2017-06-24T10:35:00Z">
        <w:r w:rsidR="004F7852" w:rsidRPr="008B58EF" w:rsidDel="00C805DA">
          <w:rPr>
            <w:sz w:val="22"/>
            <w:szCs w:val="22"/>
          </w:rPr>
          <w:delText xml:space="preserve">morfología </w:delText>
        </w:r>
      </w:del>
      <w:r w:rsidR="004F7852" w:rsidRPr="008B58EF">
        <w:rPr>
          <w:sz w:val="22"/>
          <w:szCs w:val="22"/>
        </w:rPr>
        <w:t xml:space="preserve">han </w:t>
      </w:r>
      <w:commentRangeEnd w:id="71"/>
      <w:r w:rsidR="00AE5CFC" w:rsidRPr="008B58EF">
        <w:rPr>
          <w:rStyle w:val="Refdecomentario"/>
          <w:sz w:val="22"/>
          <w:szCs w:val="22"/>
        </w:rPr>
        <w:commentReference w:id="71"/>
      </w:r>
      <w:r w:rsidR="004F7852" w:rsidRPr="008B58EF">
        <w:rPr>
          <w:sz w:val="22"/>
          <w:szCs w:val="22"/>
        </w:rPr>
        <w:t>tenido peores resultados</w:t>
      </w:r>
      <w:r w:rsidR="00F77467" w:rsidRPr="008B58EF">
        <w:rPr>
          <w:sz w:val="22"/>
          <w:szCs w:val="22"/>
        </w:rPr>
        <w:t>, como pueden ser el ruso o el chino</w:t>
      </w:r>
      <w:r w:rsidR="004F7852" w:rsidRPr="008B58EF">
        <w:rPr>
          <w:sz w:val="22"/>
          <w:szCs w:val="22"/>
        </w:rPr>
        <w:t>.</w:t>
      </w:r>
    </w:p>
    <w:p w14:paraId="2F8095FB" w14:textId="27933FD0" w:rsidR="00507787" w:rsidRPr="008B58EF" w:rsidDel="00C805DA" w:rsidRDefault="00C805DA" w:rsidP="0028447A">
      <w:pPr>
        <w:ind w:left="284"/>
        <w:rPr>
          <w:del w:id="73" w:author="Rebeca de la Paz Gonzales" w:date="2017-06-24T10:36:00Z"/>
          <w:sz w:val="22"/>
          <w:szCs w:val="22"/>
        </w:rPr>
      </w:pPr>
      <w:ins w:id="74" w:author="Rebeca de la Paz Gonzales" w:date="2017-06-24T10:36:00Z">
        <w:r w:rsidRPr="008B58EF">
          <w:rPr>
            <w:sz w:val="22"/>
            <w:szCs w:val="22"/>
          </w:rPr>
          <w:t xml:space="preserve"> </w:t>
        </w:r>
      </w:ins>
    </w:p>
    <w:p w14:paraId="73069ADE" w14:textId="77777777" w:rsidR="00AE5CFC" w:rsidRPr="008B58EF" w:rsidRDefault="00507787">
      <w:pPr>
        <w:ind w:left="284"/>
        <w:rPr>
          <w:sz w:val="22"/>
          <w:szCs w:val="22"/>
        </w:rPr>
        <w:pPrChange w:id="75" w:author="Rebeca de la Paz Gonzales" w:date="2017-06-24T10:36:00Z">
          <w:pPr>
            <w:ind w:left="255"/>
          </w:pPr>
        </w:pPrChange>
      </w:pPr>
      <w:r w:rsidRPr="008B58EF">
        <w:rPr>
          <w:sz w:val="22"/>
          <w:szCs w:val="22"/>
        </w:rPr>
        <w:t xml:space="preserve">Está claro que el gran número de formas flexionadas, la libertad de colocación de las palabras y el uso de información morfológica para indicar relaciones gramaticales y funciones sintácticas hacen que el </w:t>
      </w:r>
      <w:r w:rsidR="00AE5CFC" w:rsidRPr="008B58EF">
        <w:rPr>
          <w:sz w:val="22"/>
          <w:szCs w:val="22"/>
        </w:rPr>
        <w:t xml:space="preserve">análisis sintáctico </w:t>
      </w:r>
      <w:r w:rsidRPr="008B58EF">
        <w:rPr>
          <w:sz w:val="22"/>
          <w:szCs w:val="22"/>
        </w:rPr>
        <w:t xml:space="preserve">de estas lenguas sea mucho más difícil, en comparación con el inglés, ya que el este modelo funciona muy bien en este idioma debido a su estructura constante y regular. </w:t>
      </w:r>
    </w:p>
    <w:p w14:paraId="5F702AF0" w14:textId="77777777" w:rsidR="00AE5CFC" w:rsidRPr="008B58EF" w:rsidRDefault="00AE5CFC" w:rsidP="0028447A">
      <w:pPr>
        <w:ind w:left="284"/>
        <w:rPr>
          <w:sz w:val="22"/>
          <w:szCs w:val="22"/>
        </w:rPr>
      </w:pPr>
    </w:p>
    <w:p w14:paraId="6D2C0F6D" w14:textId="2F5C0538" w:rsidR="001C56C9" w:rsidRPr="008B58EF" w:rsidRDefault="00AE5CFC" w:rsidP="0028447A">
      <w:pPr>
        <w:ind w:left="284"/>
        <w:rPr>
          <w:sz w:val="22"/>
          <w:szCs w:val="22"/>
        </w:rPr>
      </w:pPr>
      <w:r w:rsidRPr="008B58EF">
        <w:rPr>
          <w:sz w:val="22"/>
          <w:szCs w:val="22"/>
        </w:rPr>
        <w:lastRenderedPageBreak/>
        <w:t>E</w:t>
      </w:r>
      <w:r w:rsidR="00507787" w:rsidRPr="008B58EF">
        <w:rPr>
          <w:sz w:val="22"/>
          <w:szCs w:val="22"/>
        </w:rPr>
        <w:t xml:space="preserve">n el inglés siempre encontramos la estructura </w:t>
      </w:r>
      <w:r w:rsidR="001C56C9" w:rsidRPr="008B58EF">
        <w:rPr>
          <w:sz w:val="22"/>
          <w:szCs w:val="22"/>
        </w:rPr>
        <w:t xml:space="preserve">compuesta por </w:t>
      </w:r>
      <w:r w:rsidR="00507787" w:rsidRPr="008B58EF">
        <w:rPr>
          <w:sz w:val="22"/>
          <w:szCs w:val="22"/>
        </w:rPr>
        <w:t xml:space="preserve">sujeto </w:t>
      </w:r>
      <w:r w:rsidR="002105C3" w:rsidRPr="008B58EF">
        <w:rPr>
          <w:sz w:val="22"/>
          <w:szCs w:val="22"/>
        </w:rPr>
        <w:t xml:space="preserve">(NP) </w:t>
      </w:r>
      <w:r w:rsidR="00507787" w:rsidRPr="008B58EF">
        <w:rPr>
          <w:sz w:val="22"/>
          <w:szCs w:val="22"/>
        </w:rPr>
        <w:t>y predicado</w:t>
      </w:r>
      <w:r w:rsidR="002105C3" w:rsidRPr="008B58EF">
        <w:rPr>
          <w:sz w:val="22"/>
          <w:szCs w:val="22"/>
        </w:rPr>
        <w:t xml:space="preserve"> (VP)</w:t>
      </w:r>
      <w:r w:rsidR="00507787" w:rsidRPr="008B58EF">
        <w:rPr>
          <w:sz w:val="22"/>
          <w:szCs w:val="22"/>
        </w:rPr>
        <w:t>.</w:t>
      </w:r>
      <w:r w:rsidRPr="008B58EF">
        <w:rPr>
          <w:sz w:val="22"/>
          <w:szCs w:val="22"/>
        </w:rPr>
        <w:t xml:space="preserve"> </w:t>
      </w:r>
      <w:r w:rsidR="001C56C9" w:rsidRPr="008B58EF">
        <w:rPr>
          <w:sz w:val="22"/>
          <w:szCs w:val="22"/>
        </w:rPr>
        <w:t xml:space="preserve">El siguiente ejemplo es una oración de ejemplo sencilla que utiliza </w:t>
      </w:r>
      <w:r w:rsidR="001C56C9" w:rsidRPr="008B58EF">
        <w:rPr>
          <w:i/>
          <w:sz w:val="22"/>
          <w:szCs w:val="22"/>
        </w:rPr>
        <w:t xml:space="preserve">Stanford </w:t>
      </w:r>
      <w:del w:id="76" w:author="Rebeca de la Paz Gonzales" w:date="2017-06-24T10:37:00Z">
        <w:r w:rsidR="001C56C9" w:rsidRPr="008B58EF" w:rsidDel="00D77250">
          <w:rPr>
            <w:i/>
            <w:sz w:val="22"/>
            <w:szCs w:val="22"/>
          </w:rPr>
          <w:delText>parser</w:delText>
        </w:r>
        <w:r w:rsidR="001C56C9" w:rsidRPr="008B58EF" w:rsidDel="00D77250">
          <w:rPr>
            <w:sz w:val="22"/>
            <w:szCs w:val="22"/>
          </w:rPr>
          <w:delText xml:space="preserve"> </w:delText>
        </w:r>
      </w:del>
      <w:proofErr w:type="spellStart"/>
      <w:ins w:id="77" w:author="Rebeca de la Paz Gonzales" w:date="2017-06-24T10:37:00Z">
        <w:r w:rsidR="00D77250" w:rsidRPr="008B58EF">
          <w:rPr>
            <w:i/>
            <w:sz w:val="22"/>
            <w:szCs w:val="22"/>
          </w:rPr>
          <w:t>Parser</w:t>
        </w:r>
        <w:proofErr w:type="spellEnd"/>
        <w:r w:rsidR="00D77250" w:rsidRPr="008B58EF">
          <w:rPr>
            <w:sz w:val="22"/>
            <w:szCs w:val="22"/>
          </w:rPr>
          <w:t xml:space="preserve"> </w:t>
        </w:r>
      </w:ins>
      <w:r w:rsidR="001C56C9" w:rsidRPr="008B58EF">
        <w:rPr>
          <w:sz w:val="22"/>
          <w:szCs w:val="22"/>
        </w:rPr>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rPr>
        <w:drawing>
          <wp:inline distT="0" distB="0" distL="0" distR="0" wp14:anchorId="60DAD08E" wp14:editId="20181E0E">
            <wp:extent cx="2801669" cy="1516907"/>
            <wp:effectExtent l="0" t="0" r="0" b="762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230" cy="1527498"/>
                    </a:xfrm>
                    <a:prstGeom prst="rect">
                      <a:avLst/>
                    </a:prstGeom>
                    <a:noFill/>
                    <a:ln>
                      <a:noFill/>
                    </a:ln>
                  </pic:spPr>
                </pic:pic>
              </a:graphicData>
            </a:graphic>
          </wp:inline>
        </w:drawing>
      </w:r>
    </w:p>
    <w:p w14:paraId="4B62C8BF" w14:textId="2BFAFBC9" w:rsidR="002105C3" w:rsidRPr="002105C3" w:rsidRDefault="00794532" w:rsidP="00251FCF">
      <w:pPr>
        <w:pStyle w:val="Epgrafe"/>
        <w:ind w:left="284"/>
      </w:pPr>
      <w:bookmarkStart w:id="78" w:name="_Ref485083860"/>
      <w:bookmarkStart w:id="79" w:name="_Ref485083835"/>
      <w:bookmarkStart w:id="80" w:name="_Toc48626509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w:t>
      </w:r>
      <w:r>
        <w:fldChar w:fldCharType="end"/>
      </w:r>
      <w:bookmarkEnd w:id="78"/>
      <w:r>
        <w:t xml:space="preserve">. </w:t>
      </w:r>
      <w:bookmarkStart w:id="81" w:name="_Ref485083854"/>
      <w:ins w:id="82" w:author="Rebeca de la Paz Gonzales" w:date="2017-06-24T10:37:00Z">
        <w:r w:rsidR="00172083">
          <w:t>Ej</w:t>
        </w:r>
      </w:ins>
      <w:ins w:id="83" w:author="Rebeca de la Paz Gonzales" w:date="2017-06-24T10:38:00Z">
        <w:r w:rsidR="00A46747">
          <w:t>e</w:t>
        </w:r>
      </w:ins>
      <w:ins w:id="84" w:author="Rebeca de la Paz Gonzales" w:date="2017-06-24T10:37:00Z">
        <w:r w:rsidR="00172083">
          <w:t xml:space="preserve">mplo de </w:t>
        </w:r>
      </w:ins>
      <w:del w:id="85" w:author="Rebeca de la Paz Gonzales" w:date="2017-06-24T10:38:00Z">
        <w:r w:rsidDel="00172083">
          <w:delText>Á</w:delText>
        </w:r>
      </w:del>
      <w:ins w:id="86" w:author="Rebeca de la Paz Gonzales" w:date="2017-06-24T10:38:00Z">
        <w:r w:rsidR="00172083">
          <w:t>á</w:t>
        </w:r>
      </w:ins>
      <w:r>
        <w:t xml:space="preserve">rbol de constituyentes </w:t>
      </w:r>
      <w:r w:rsidR="00F43FB5">
        <w:t>en</w:t>
      </w:r>
      <w:r>
        <w:t xml:space="preserve"> inglés</w:t>
      </w:r>
      <w:ins w:id="87" w:author="Rebeca de la Paz Gonzales" w:date="2017-06-24T10:38:00Z">
        <w:r w:rsidR="00172083">
          <w:t xml:space="preserve"> mediante la herramienta de Stanford</w:t>
        </w:r>
      </w:ins>
      <w:r>
        <w:t>.</w:t>
      </w:r>
      <w:bookmarkEnd w:id="79"/>
      <w:bookmarkEnd w:id="81"/>
      <w:ins w:id="88" w:author="Rebeca de la Paz Gonzales" w:date="2017-06-24T10:37:00Z">
        <w:r w:rsidR="00172083">
          <w:rPr>
            <w:rStyle w:val="Refdenotaalpie"/>
          </w:rPr>
          <w:footnoteReference w:id="4"/>
        </w:r>
      </w:ins>
      <w:bookmarkEnd w:id="80"/>
    </w:p>
    <w:p w14:paraId="27BC1A7C" w14:textId="77777777" w:rsidR="00507787" w:rsidRPr="008B58EF" w:rsidRDefault="001C56C9" w:rsidP="0028447A">
      <w:pPr>
        <w:ind w:left="284"/>
        <w:rPr>
          <w:sz w:val="21"/>
        </w:rPr>
      </w:pPr>
      <w:r w:rsidRPr="008B58EF">
        <w:rPr>
          <w:sz w:val="21"/>
        </w:rPr>
        <w:t xml:space="preserve">A continuación, tenemos varios ejemplos obtenidos del </w:t>
      </w:r>
      <w:proofErr w:type="spellStart"/>
      <w:r w:rsidRPr="008B58EF">
        <w:rPr>
          <w:sz w:val="21"/>
        </w:rPr>
        <w:t>treebank</w:t>
      </w:r>
      <w:proofErr w:type="spellEnd"/>
      <w:r w:rsidRPr="008B58EF">
        <w:rPr>
          <w:sz w:val="21"/>
        </w:rPr>
        <w:t xml:space="preserve"> de constituyentes </w:t>
      </w:r>
      <w:r w:rsidR="00AE5CFC" w:rsidRPr="008B58EF">
        <w:rPr>
          <w:sz w:val="21"/>
        </w:rPr>
        <w:t>e</w:t>
      </w:r>
      <w:r w:rsidRPr="008B58EF">
        <w:rPr>
          <w:sz w:val="21"/>
        </w:rPr>
        <w:t>n español creado por el departamento de lingüística de la UAM y que se utilizarán posteriormente para la transformación a dependencias.</w:t>
      </w:r>
    </w:p>
    <w:p w14:paraId="7650CB61" w14:textId="77777777" w:rsidR="001C56C9" w:rsidRPr="008B58EF" w:rsidRDefault="001C56C9" w:rsidP="0028447A">
      <w:pPr>
        <w:ind w:left="284"/>
        <w:rPr>
          <w:sz w:val="21"/>
        </w:rPr>
      </w:pPr>
    </w:p>
    <w:p w14:paraId="14973B42" w14:textId="34A53F4F" w:rsidR="00E1759C" w:rsidRPr="008B58EF" w:rsidDel="001A0EF1" w:rsidRDefault="001C56C9" w:rsidP="0028447A">
      <w:pPr>
        <w:ind w:left="284"/>
        <w:rPr>
          <w:del w:id="90" w:author="Rebeca de la Paz Gonzales" w:date="2017-06-24T10:42:00Z"/>
          <w:sz w:val="21"/>
        </w:rPr>
      </w:pPr>
      <w:r w:rsidRPr="008B58EF">
        <w:rPr>
          <w:sz w:val="21"/>
        </w:rPr>
        <w:t xml:space="preserve">En </w:t>
      </w:r>
      <w:del w:id="91" w:author="Rebeca de la Paz Gonzales" w:date="2017-06-24T10:41:00Z">
        <w:r w:rsidRPr="008B58EF" w:rsidDel="001A0EF1">
          <w:rPr>
            <w:sz w:val="21"/>
          </w:rPr>
          <w:delText xml:space="preserve">ese </w:delText>
        </w:r>
      </w:del>
      <w:ins w:id="92" w:author="Rebeca de la Paz Gonzales" w:date="2017-06-24T10:41:00Z">
        <w:r w:rsidR="001A0EF1" w:rsidRPr="008B58EF">
          <w:rPr>
            <w:sz w:val="21"/>
          </w:rPr>
          <w:t xml:space="preserve">el </w:t>
        </w:r>
      </w:ins>
      <w:r w:rsidRPr="008B58EF">
        <w:rPr>
          <w:sz w:val="21"/>
        </w:rPr>
        <w:t>primer árbol</w:t>
      </w:r>
      <w:ins w:id="93" w:author="Rebeca de la Paz Gonzales" w:date="2017-06-24T10:41:00Z">
        <w:r w:rsidR="001A0EF1" w:rsidRPr="008B58EF">
          <w:rPr>
            <w:sz w:val="21"/>
          </w:rPr>
          <w:t>,</w:t>
        </w:r>
      </w:ins>
      <w:r w:rsidRPr="008B58EF">
        <w:rPr>
          <w:sz w:val="21"/>
        </w:rPr>
        <w:t xml:space="preserve"> se puede apreciar que la estructura es igual en el sentido que existe un constituyente </w:t>
      </w:r>
      <w:r w:rsidRPr="008B58EF">
        <w:rPr>
          <w:i/>
          <w:sz w:val="21"/>
        </w:rPr>
        <w:t>NPSUBJ</w:t>
      </w:r>
      <w:r w:rsidRPr="008B58EF">
        <w:rPr>
          <w:sz w:val="21"/>
        </w:rPr>
        <w:t xml:space="preserve">, que indica que es el sujeto, y otro </w:t>
      </w:r>
      <w:r w:rsidRPr="008B58EF">
        <w:rPr>
          <w:i/>
          <w:sz w:val="21"/>
        </w:rPr>
        <w:t>VPTENSED</w:t>
      </w:r>
      <w:r w:rsidRPr="008B58EF">
        <w:rPr>
          <w:sz w:val="21"/>
        </w:rPr>
        <w:t>, que compone el predicado</w:t>
      </w:r>
      <w:ins w:id="94" w:author="Rebeca de la Paz Gonzales" w:date="2017-06-24T10:42:00Z">
        <w:r w:rsidR="001A0EF1" w:rsidRPr="008B58EF">
          <w:rPr>
            <w:sz w:val="21"/>
          </w:rPr>
          <w:t xml:space="preserve">, es decir, sigue </w:t>
        </w:r>
      </w:ins>
      <w:ins w:id="95" w:author="Rebeca de la Paz Gonzales" w:date="2017-06-24T10:43:00Z">
        <w:r w:rsidR="00D14D86" w:rsidRPr="008B58EF">
          <w:rPr>
            <w:sz w:val="21"/>
          </w:rPr>
          <w:t>la misma</w:t>
        </w:r>
      </w:ins>
      <w:ins w:id="96" w:author="Rebeca de la Paz Gonzales" w:date="2017-06-24T10:42:00Z">
        <w:r w:rsidR="001A0EF1" w:rsidRPr="008B58EF">
          <w:rPr>
            <w:sz w:val="21"/>
          </w:rPr>
          <w:t xml:space="preserve"> </w:t>
        </w:r>
      </w:ins>
      <w:del w:id="97" w:author="Rebeca de la Paz Gonzales" w:date="2017-06-24T10:42:00Z">
        <w:r w:rsidRPr="008B58EF" w:rsidDel="001A0EF1">
          <w:rPr>
            <w:sz w:val="21"/>
          </w:rPr>
          <w:delText xml:space="preserve">. </w:delText>
        </w:r>
      </w:del>
    </w:p>
    <w:p w14:paraId="08C8FF90" w14:textId="763A199E" w:rsidR="00DD5F57" w:rsidRPr="008B58EF" w:rsidDel="001A0EF1" w:rsidRDefault="00DD5F57" w:rsidP="0028447A">
      <w:pPr>
        <w:ind w:left="284"/>
        <w:rPr>
          <w:del w:id="98" w:author="Rebeca de la Paz Gonzales" w:date="2017-06-24T10:42:00Z"/>
          <w:sz w:val="21"/>
        </w:rPr>
      </w:pPr>
    </w:p>
    <w:p w14:paraId="2200EDB6" w14:textId="2E2FF52E" w:rsidR="00DD5F57" w:rsidRPr="008B58EF" w:rsidRDefault="00C042DA" w:rsidP="0028447A">
      <w:pPr>
        <w:ind w:left="284"/>
        <w:rPr>
          <w:b/>
          <w:i/>
          <w:sz w:val="21"/>
        </w:rPr>
      </w:pPr>
      <w:del w:id="99" w:author="Rebeca de la Paz Gonzales" w:date="2017-06-24T10:42:00Z">
        <w:r w:rsidRPr="008B58EF" w:rsidDel="001A0EF1">
          <w:rPr>
            <w:sz w:val="21"/>
          </w:rPr>
          <w:delText>Primero</w:delText>
        </w:r>
        <w:r w:rsidR="00DD5F57" w:rsidRPr="008B58EF" w:rsidDel="001A0EF1">
          <w:rPr>
            <w:sz w:val="21"/>
          </w:rPr>
          <w:delText xml:space="preserve"> un </w:delText>
        </w:r>
        <w:commentRangeStart w:id="100"/>
        <w:r w:rsidR="00DD5F57" w:rsidRPr="008B58EF" w:rsidDel="001A0EF1">
          <w:rPr>
            <w:sz w:val="21"/>
          </w:rPr>
          <w:delText xml:space="preserve">caso </w:delText>
        </w:r>
        <w:commentRangeEnd w:id="100"/>
        <w:r w:rsidR="00DD5F57" w:rsidRPr="008B58EF" w:rsidDel="001A0EF1">
          <w:rPr>
            <w:rStyle w:val="Refdecomentario"/>
            <w:sz w:val="18"/>
          </w:rPr>
          <w:commentReference w:id="100"/>
        </w:r>
        <w:r w:rsidR="00DD5F57" w:rsidRPr="008B58EF" w:rsidDel="001A0EF1">
          <w:rPr>
            <w:sz w:val="21"/>
          </w:rPr>
          <w:delText xml:space="preserve">en español que sigue la misma </w:delText>
        </w:r>
      </w:del>
      <w:r w:rsidR="00DD5F57" w:rsidRPr="008B58EF">
        <w:rPr>
          <w:sz w:val="21"/>
        </w:rPr>
        <w:t xml:space="preserve">estructura que la oración en inglés de la </w:t>
      </w:r>
      <w:r w:rsidR="00DD5F57" w:rsidRPr="008B58EF">
        <w:rPr>
          <w:b/>
          <w:i/>
          <w:sz w:val="21"/>
        </w:rPr>
        <w:fldChar w:fldCharType="begin"/>
      </w:r>
      <w:r w:rsidR="00DD5F57" w:rsidRPr="008B58EF">
        <w:rPr>
          <w:b/>
          <w:i/>
          <w:sz w:val="21"/>
        </w:rPr>
        <w:instrText xml:space="preserve"> </w:instrText>
      </w:r>
      <w:r w:rsidR="00100D20" w:rsidRPr="008B58EF">
        <w:rPr>
          <w:b/>
          <w:i/>
          <w:sz w:val="21"/>
        </w:rPr>
        <w:instrText>REF</w:instrText>
      </w:r>
      <w:r w:rsidR="00DD5F57" w:rsidRPr="008B58EF">
        <w:rPr>
          <w:b/>
          <w:i/>
          <w:sz w:val="21"/>
        </w:rPr>
        <w:instrText xml:space="preserve"> _Ref485083860 \h  \* MERGEFORMAT </w:instrText>
      </w:r>
      <w:r w:rsidR="00DD5F57" w:rsidRPr="008B58EF">
        <w:rPr>
          <w:b/>
          <w:i/>
          <w:sz w:val="21"/>
        </w:rPr>
      </w:r>
      <w:r w:rsidR="00DD5F57" w:rsidRPr="008B58EF">
        <w:rPr>
          <w:b/>
          <w:i/>
          <w:sz w:val="21"/>
        </w:rPr>
        <w:fldChar w:fldCharType="separate"/>
      </w:r>
      <w:r w:rsidR="00EB45CD" w:rsidRPr="008B58EF">
        <w:rPr>
          <w:b/>
          <w:i/>
          <w:sz w:val="21"/>
        </w:rPr>
        <w:t xml:space="preserve">Figura </w:t>
      </w:r>
      <w:r w:rsidR="00EB45CD" w:rsidRPr="008B58EF">
        <w:rPr>
          <w:b/>
          <w:i/>
          <w:noProof/>
          <w:sz w:val="21"/>
        </w:rPr>
        <w:t>2</w:t>
      </w:r>
      <w:r w:rsidR="00DD5F57" w:rsidRPr="008B58EF">
        <w:rPr>
          <w:b/>
          <w:i/>
          <w:sz w:val="21"/>
        </w:rPr>
        <w:fldChar w:fldCharType="end"/>
      </w:r>
      <w:r w:rsidR="001828F4" w:rsidRPr="008B58EF">
        <w:rPr>
          <w:b/>
          <w:i/>
          <w:sz w:val="21"/>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rPr>
        <w:drawing>
          <wp:inline distT="0" distB="0" distL="0" distR="0" wp14:anchorId="4F44EE94" wp14:editId="5110649C">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101" w:name="_Ref485083991"/>
      <w:bookmarkStart w:id="102" w:name="_Toc48626509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w:t>
      </w:r>
      <w:r>
        <w:fldChar w:fldCharType="end"/>
      </w:r>
      <w:bookmarkEnd w:id="101"/>
      <w:r>
        <w:t>. Primer ejemplo de árbol de constituyentes en español.</w:t>
      </w:r>
      <w:bookmarkEnd w:id="102"/>
    </w:p>
    <w:p w14:paraId="724C1300" w14:textId="011F0EE1" w:rsidR="00DD5F57" w:rsidRPr="008B58EF" w:rsidDel="00482A9C" w:rsidRDefault="00C042DA">
      <w:pPr>
        <w:keepNext/>
        <w:ind w:left="284"/>
        <w:rPr>
          <w:del w:id="103" w:author="Rebeca de la Paz Gonzales" w:date="2017-06-24T10:43:00Z"/>
          <w:sz w:val="21"/>
        </w:rPr>
        <w:pPrChange w:id="104" w:author="Rebeca de la Paz Gonzales" w:date="2017-06-24T10:43:00Z">
          <w:pPr>
            <w:keepNext/>
            <w:ind w:left="255"/>
          </w:pPr>
        </w:pPrChange>
      </w:pPr>
      <w:r w:rsidRPr="008B58EF">
        <w:rPr>
          <w:sz w:val="21"/>
        </w:rPr>
        <w:t xml:space="preserve">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w:t>
      </w:r>
      <w:proofErr w:type="spellStart"/>
      <w:r w:rsidRPr="008B58EF">
        <w:rPr>
          <w:sz w:val="21"/>
        </w:rPr>
        <w:t>subsecuencias</w:t>
      </w:r>
      <w:proofErr w:type="spellEnd"/>
      <w:r w:rsidRPr="008B58EF">
        <w:rPr>
          <w:sz w:val="21"/>
        </w:rPr>
        <w:t>. Se puede apreciar como los diferentes constituyentes se van encadenando unos dentro de otros respetando sus dependencias hasta llegar finalmente a los elementos terminales que contienen las palabras que componen la oración.</w:t>
      </w:r>
      <w:ins w:id="105" w:author="Rebeca de la Paz Gonzales" w:date="2017-06-24T10:43:00Z">
        <w:r w:rsidR="00482A9C" w:rsidRPr="008B58EF" w:rsidDel="00482A9C">
          <w:rPr>
            <w:sz w:val="21"/>
          </w:rPr>
          <w:t xml:space="preserve"> </w:t>
        </w:r>
      </w:ins>
    </w:p>
    <w:p w14:paraId="6B81DB5C" w14:textId="77777777" w:rsidR="00DD5F57" w:rsidRPr="008B58EF" w:rsidRDefault="00DD5F57">
      <w:pPr>
        <w:ind w:left="284"/>
        <w:rPr>
          <w:sz w:val="21"/>
        </w:rPr>
        <w:pPrChange w:id="106" w:author="Rebeca de la Paz Gonzales" w:date="2017-06-24T10:43:00Z">
          <w:pPr/>
        </w:pPrChange>
      </w:pPr>
    </w:p>
    <w:p w14:paraId="1ADDFDED" w14:textId="77777777" w:rsidR="001C56C9" w:rsidRDefault="001C56C9" w:rsidP="0028447A">
      <w:pPr>
        <w:ind w:left="284"/>
      </w:pPr>
      <w:commentRangeStart w:id="107"/>
      <w:r w:rsidRPr="008B58EF">
        <w:rPr>
          <w:sz w:val="21"/>
        </w:rPr>
        <w:t xml:space="preserve">A continuación, otro caso </w:t>
      </w:r>
      <w:commentRangeEnd w:id="107"/>
      <w:r w:rsidR="00E718F3" w:rsidRPr="008B58EF">
        <w:rPr>
          <w:rStyle w:val="Refdecomentario"/>
          <w:sz w:val="18"/>
        </w:rPr>
        <w:commentReference w:id="107"/>
      </w:r>
      <w:r w:rsidRPr="008B58EF">
        <w:rPr>
          <w:sz w:val="21"/>
        </w:rPr>
        <w:t xml:space="preserve">que se puede encontrar en el </w:t>
      </w:r>
      <w:proofErr w:type="spellStart"/>
      <w:r w:rsidRPr="008B58EF">
        <w:rPr>
          <w:sz w:val="21"/>
        </w:rPr>
        <w:t>treebank</w:t>
      </w:r>
      <w:proofErr w:type="spellEnd"/>
      <w:r w:rsidRPr="008B58EF">
        <w:rPr>
          <w:sz w:val="21"/>
        </w:rPr>
        <w:t xml:space="preserve">. En este árbol se puede observar que ambos términos </w:t>
      </w:r>
      <w:r w:rsidRPr="008B58EF">
        <w:rPr>
          <w:i/>
          <w:sz w:val="21"/>
        </w:rPr>
        <w:t>NPSUBJ</w:t>
      </w:r>
      <w:r w:rsidRPr="008B58EF">
        <w:rPr>
          <w:sz w:val="21"/>
        </w:rPr>
        <w:t xml:space="preserve"> y </w:t>
      </w:r>
      <w:r w:rsidRPr="008B58EF">
        <w:rPr>
          <w:i/>
          <w:sz w:val="21"/>
        </w:rPr>
        <w:t>VPTENSED</w:t>
      </w:r>
      <w:r w:rsidRPr="008B58EF">
        <w:rPr>
          <w:sz w:val="21"/>
        </w:rPr>
        <w:t xml:space="preserve"> están completos, sin embargo, los elementos se encuentran invertidos. En inglés no se da este caso en el que primero se encuentre el predicado y después el sujeto, </w:t>
      </w:r>
      <w:r w:rsidR="006E3EBC" w:rsidRPr="008B58EF">
        <w:rPr>
          <w:sz w:val="21"/>
        </w:rPr>
        <w:t xml:space="preserve">para este caso el </w:t>
      </w:r>
      <w:r w:rsidR="00E718F3" w:rsidRPr="008B58EF">
        <w:rPr>
          <w:sz w:val="21"/>
        </w:rPr>
        <w:t xml:space="preserve">analizador sintáctico </w:t>
      </w:r>
      <w:r w:rsidR="006E3EBC" w:rsidRPr="008B58EF">
        <w:rPr>
          <w:sz w:val="21"/>
        </w:rPr>
        <w:t>puede llegar a tomar e</w:t>
      </w:r>
      <w:r w:rsidR="00E718F3" w:rsidRPr="008B58EF">
        <w:rPr>
          <w:sz w:val="21"/>
        </w:rPr>
        <w:t>l</w:t>
      </w:r>
      <w:r w:rsidR="006E3EBC" w:rsidRPr="008B58EF">
        <w:rPr>
          <w:sz w:val="21"/>
        </w:rPr>
        <w:t xml:space="preserve"> sujeto como algún complemento del predicado, algo que no es correcto</w:t>
      </w:r>
      <w:r w:rsidR="006E3EBC">
        <w:t>.</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rPr>
        <w:lastRenderedPageBreak/>
        <w:drawing>
          <wp:inline distT="0" distB="0" distL="0" distR="0" wp14:anchorId="5E3DA3A6" wp14:editId="7E2CC5AD">
            <wp:extent cx="5827264" cy="1427303"/>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989" cy="1435319"/>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08" w:author="Rebeca de la Paz Gonzales" w:date="2017-06-24T10:46:00Z"/>
          <w:i/>
        </w:rPr>
      </w:pPr>
      <w:bookmarkStart w:id="109" w:name="_Toc48626509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4</w:t>
      </w:r>
      <w:r>
        <w:fldChar w:fldCharType="end"/>
      </w:r>
      <w:r>
        <w:t xml:space="preserve">. </w:t>
      </w:r>
      <w:r w:rsidR="00F43FB5">
        <w:t>Segundo ejemplo de</w:t>
      </w:r>
      <w:r>
        <w:t xml:space="preserve"> árbol de constituyentes </w:t>
      </w:r>
      <w:r w:rsidR="00F43FB5">
        <w:t>en</w:t>
      </w:r>
      <w:r>
        <w:t xml:space="preserve"> español.</w:t>
      </w:r>
      <w:bookmarkEnd w:id="109"/>
    </w:p>
    <w:p w14:paraId="20E5AE66" w14:textId="77777777" w:rsidR="002978E8" w:rsidRPr="002978E8" w:rsidRDefault="002978E8">
      <w:pPr>
        <w:pStyle w:val="Epgrafe"/>
        <w:ind w:left="284"/>
        <w:pPrChange w:id="110" w:author="Rebeca de la Paz Gonzales" w:date="2017-06-24T10:46:00Z">
          <w:pPr>
            <w:ind w:left="284"/>
          </w:pPr>
        </w:pPrChange>
      </w:pPr>
    </w:p>
    <w:p w14:paraId="581FA7CB" w14:textId="0E2AFE06" w:rsidR="008901E4" w:rsidRPr="008901E4" w:rsidRDefault="00836D2E" w:rsidP="00A019DF">
      <w:pPr>
        <w:pStyle w:val="Ttulo3"/>
      </w:pPr>
      <w:bookmarkStart w:id="111" w:name="_Toc486266024"/>
      <w:r>
        <w:t>Dependencias</w:t>
      </w:r>
      <w:bookmarkEnd w:id="111"/>
    </w:p>
    <w:p w14:paraId="290CE3C2" w14:textId="56E692CC" w:rsidR="0095469E" w:rsidRPr="008B58EF" w:rsidRDefault="0095469E" w:rsidP="0028447A">
      <w:pPr>
        <w:ind w:left="284"/>
        <w:rPr>
          <w:sz w:val="21"/>
        </w:rPr>
      </w:pPr>
      <w:r>
        <w:t xml:space="preserve">Las relaciones de dependencias se establecen conectando las palabras individuales con su núcleo </w:t>
      </w:r>
      <w:r w:rsidRPr="008B58EF">
        <w:rPr>
          <w:sz w:val="21"/>
        </w:rPr>
        <w:t>inmediatamente superior. La dependencia se establece como una relación binaria asimétrica, pues parte del</w:t>
      </w:r>
      <w:r w:rsidR="00C22EBF" w:rsidRPr="008B58EF">
        <w:rPr>
          <w:sz w:val="21"/>
        </w:rPr>
        <w:t xml:space="preserve"> núcleo hasta sus dependientes. </w:t>
      </w:r>
      <w:r w:rsidRPr="008B58EF">
        <w:rPr>
          <w:sz w:val="21"/>
        </w:rPr>
        <w:t>La representación más usada es la de un grafo dirigido etiquetado con la función del elemento dependiente.</w:t>
      </w:r>
    </w:p>
    <w:p w14:paraId="6E8A4A5D" w14:textId="77777777" w:rsidR="0095469E" w:rsidRPr="008B58EF" w:rsidRDefault="0095469E" w:rsidP="0028447A">
      <w:pPr>
        <w:ind w:left="284"/>
        <w:rPr>
          <w:sz w:val="21"/>
        </w:rPr>
      </w:pPr>
    </w:p>
    <w:p w14:paraId="4A53B72A" w14:textId="77777777" w:rsidR="0095469E" w:rsidRPr="008B58EF" w:rsidRDefault="0095469E" w:rsidP="0028447A">
      <w:pPr>
        <w:ind w:left="284"/>
        <w:rPr>
          <w:sz w:val="21"/>
        </w:rPr>
      </w:pPr>
      <w:r w:rsidRPr="008B58EF">
        <w:rPr>
          <w:sz w:val="21"/>
        </w:rP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8B58EF" w:rsidRDefault="0095469E" w:rsidP="0028447A">
      <w:pPr>
        <w:ind w:left="284"/>
        <w:rPr>
          <w:sz w:val="21"/>
        </w:rPr>
      </w:pPr>
    </w:p>
    <w:p w14:paraId="79FA0087" w14:textId="7EB42CBA" w:rsidR="008912E9" w:rsidRPr="008B58EF" w:rsidRDefault="008912E9" w:rsidP="0028447A">
      <w:pPr>
        <w:ind w:left="284"/>
        <w:rPr>
          <w:sz w:val="21"/>
        </w:rPr>
      </w:pPr>
      <w:r w:rsidRPr="008B58EF">
        <w:rPr>
          <w:sz w:val="21"/>
        </w:rPr>
        <w:t xml:space="preserve">Las gramáticas de dependencias por el </w:t>
      </w:r>
      <w:del w:id="112" w:author="Rebeca de la Paz Gonzales" w:date="2017-06-24T10:48:00Z">
        <w:r w:rsidRPr="008B58EF" w:rsidDel="00B25078">
          <w:rPr>
            <w:sz w:val="21"/>
          </w:rPr>
          <w:delText>contrario</w:delText>
        </w:r>
      </w:del>
      <w:ins w:id="113" w:author="Rebeca de la Paz Gonzales" w:date="2017-06-24T10:48:00Z">
        <w:r w:rsidR="00B25078" w:rsidRPr="008B58EF">
          <w:rPr>
            <w:sz w:val="21"/>
          </w:rPr>
          <w:t>contrario,</w:t>
        </w:r>
      </w:ins>
      <w:ins w:id="114" w:author="Rebeca de la Paz Gonzales" w:date="2017-06-24T10:46:00Z">
        <w:r w:rsidR="0028447A" w:rsidRPr="008B58EF">
          <w:rPr>
            <w:sz w:val="21"/>
          </w:rPr>
          <w:t xml:space="preserve"> a las de constituyentes,</w:t>
        </w:r>
      </w:ins>
      <w:r w:rsidRPr="008B58EF">
        <w:rPr>
          <w:sz w:val="21"/>
        </w:rPr>
        <w:t xml:space="preserve"> no asumen esta estructura </w:t>
      </w:r>
      <w:r w:rsidR="006E3EBC" w:rsidRPr="008B58EF">
        <w:rPr>
          <w:sz w:val="21"/>
        </w:rPr>
        <w:t>de árbol</w:t>
      </w:r>
      <w:del w:id="115" w:author="Rebeca de la Paz Gonzales" w:date="2017-06-24T10:50:00Z">
        <w:r w:rsidR="006E3EBC" w:rsidRPr="008B58EF" w:rsidDel="00C23088">
          <w:rPr>
            <w:sz w:val="21"/>
          </w:rPr>
          <w:delText xml:space="preserve"> </w:delText>
        </w:r>
        <w:r w:rsidRPr="008B58EF" w:rsidDel="00C23088">
          <w:rPr>
            <w:sz w:val="21"/>
          </w:rPr>
          <w:delText>binaria</w:delText>
        </w:r>
      </w:del>
      <w:r w:rsidRPr="008B58EF">
        <w:rPr>
          <w:sz w:val="21"/>
        </w:rPr>
        <w:t>, optando por que el verbo sea la raíz de la oración donde todos los demás términos están directa o indirectamente relacionados con el verbo. Por lo que las gramáticas de dependencias no contienen el sintagma verbal</w:t>
      </w:r>
      <w:del w:id="116" w:author="Rebeca de la Paz Gonzales" w:date="2017-06-24T10:49:00Z">
        <w:r w:rsidRPr="008B58EF" w:rsidDel="00C23088">
          <w:rPr>
            <w:sz w:val="21"/>
          </w:rPr>
          <w:delText>, es decir, predicado</w:delText>
        </w:r>
      </w:del>
      <w:ins w:id="117" w:author="Rebeca de la Paz Gonzales" w:date="2017-06-24T10:49:00Z">
        <w:r w:rsidR="00C23088" w:rsidRPr="008B58EF">
          <w:rPr>
            <w:sz w:val="21"/>
          </w:rPr>
          <w:t xml:space="preserve"> como tal, sino las relaciones directas </w:t>
        </w:r>
      </w:ins>
      <w:ins w:id="118" w:author="Rebeca de la Paz Gonzales" w:date="2017-06-24T10:50:00Z">
        <w:r w:rsidR="00C23088" w:rsidRPr="008B58EF">
          <w:rPr>
            <w:sz w:val="21"/>
          </w:rPr>
          <w:t>con el verbo</w:t>
        </w:r>
      </w:ins>
      <w:r w:rsidRPr="008B58EF">
        <w:rPr>
          <w:sz w:val="21"/>
        </w:rPr>
        <w:t xml:space="preserve">, lo que las hace más adecuadas para lenguas con orden libre de </w:t>
      </w:r>
      <w:commentRangeStart w:id="119"/>
      <w:r w:rsidRPr="008B58EF">
        <w:rPr>
          <w:sz w:val="21"/>
        </w:rPr>
        <w:t>constituyentes</w:t>
      </w:r>
      <w:commentRangeEnd w:id="119"/>
      <w:r w:rsidR="00E718F3" w:rsidRPr="008B58EF">
        <w:rPr>
          <w:rStyle w:val="Refdecomentario"/>
          <w:sz w:val="18"/>
        </w:rPr>
        <w:commentReference w:id="119"/>
      </w:r>
      <w:r w:rsidR="00A019DF" w:rsidRPr="008B58EF">
        <w:rPr>
          <w:sz w:val="21"/>
        </w:rPr>
        <w:t>, como puede ser el ruso o chino</w:t>
      </w:r>
      <w:r w:rsidRPr="008B58EF">
        <w:rPr>
          <w:sz w:val="21"/>
        </w:rPr>
        <w:t>.</w:t>
      </w:r>
    </w:p>
    <w:p w14:paraId="06F33ED8" w14:textId="77777777" w:rsidR="008901E4" w:rsidRPr="008B58EF" w:rsidRDefault="008901E4" w:rsidP="0028447A">
      <w:pPr>
        <w:ind w:left="284"/>
        <w:rPr>
          <w:sz w:val="21"/>
        </w:rPr>
      </w:pPr>
    </w:p>
    <w:p w14:paraId="3CBEAB6D" w14:textId="77777777" w:rsidR="008901E4" w:rsidRDefault="00B32A16" w:rsidP="00C22EBF">
      <w:pPr>
        <w:keepNext/>
        <w:ind w:left="284"/>
        <w:jc w:val="center"/>
      </w:pPr>
      <w:r w:rsidRPr="00100096">
        <w:rPr>
          <w:noProof/>
        </w:rPr>
        <w:drawing>
          <wp:inline distT="0" distB="0" distL="0" distR="0" wp14:anchorId="3188C2CD" wp14:editId="57B59922">
            <wp:extent cx="3663847" cy="105250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456" cy="1085716"/>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20" w:name="_Toc48626509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5</w:t>
      </w:r>
      <w:r>
        <w:fldChar w:fldCharType="end"/>
      </w:r>
      <w:r>
        <w:t>. Árbol de dependencias en español</w:t>
      </w:r>
      <w:bookmarkEnd w:id="120"/>
    </w:p>
    <w:p w14:paraId="54B90F74" w14:textId="77777777" w:rsidR="0095469E" w:rsidRPr="008B58EF" w:rsidRDefault="005C452B" w:rsidP="0028447A">
      <w:pPr>
        <w:ind w:left="284"/>
        <w:rPr>
          <w:sz w:val="22"/>
          <w:szCs w:val="22"/>
        </w:rPr>
      </w:pPr>
      <w:r w:rsidRPr="008B58EF">
        <w:rPr>
          <w:sz w:val="22"/>
          <w:szCs w:val="22"/>
        </w:rPr>
        <w:t xml:space="preserve">La gramática de dependencias muestra las relaciones entre las palabras como funciones sintácticas, sujeto, objeto directo, </w:t>
      </w:r>
      <w:r w:rsidR="001828F4" w:rsidRPr="008B58EF">
        <w:rPr>
          <w:sz w:val="22"/>
          <w:szCs w:val="22"/>
        </w:rPr>
        <w:t>etc.</w:t>
      </w:r>
      <w:r w:rsidRPr="008B58EF">
        <w:rPr>
          <w:sz w:val="22"/>
          <w:szCs w:val="22"/>
        </w:rPr>
        <w:t xml:space="preserve"> Por el contrario, en constituyentes se representan las funciones gramaticales como categoría derivadas por su posición en el árbol.</w:t>
      </w:r>
    </w:p>
    <w:p w14:paraId="5A92B81F" w14:textId="77777777" w:rsidR="001E2810" w:rsidRPr="008B58EF" w:rsidRDefault="001E2810" w:rsidP="0028447A">
      <w:pPr>
        <w:ind w:left="284"/>
        <w:rPr>
          <w:sz w:val="22"/>
          <w:szCs w:val="22"/>
        </w:rPr>
      </w:pPr>
    </w:p>
    <w:p w14:paraId="49AE5514" w14:textId="77777777" w:rsidR="000C08A5" w:rsidRPr="008B58EF" w:rsidRDefault="000C08A5" w:rsidP="0028447A">
      <w:pPr>
        <w:ind w:left="284"/>
        <w:rPr>
          <w:sz w:val="22"/>
          <w:szCs w:val="22"/>
        </w:rPr>
      </w:pPr>
      <w:r w:rsidRPr="008B58EF">
        <w:rPr>
          <w:sz w:val="22"/>
          <w:szCs w:val="22"/>
        </w:rPr>
        <w:t>Actualmente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182BFB5B" w14:textId="77777777" w:rsidR="00C406E1" w:rsidRPr="008B58EF" w:rsidRDefault="00C406E1" w:rsidP="0028447A">
      <w:pPr>
        <w:ind w:left="284"/>
        <w:rPr>
          <w:sz w:val="22"/>
          <w:szCs w:val="22"/>
        </w:rPr>
      </w:pPr>
    </w:p>
    <w:p w14:paraId="1B951002" w14:textId="15704CA6" w:rsidR="007C2B13" w:rsidRPr="008B58EF" w:rsidRDefault="001E2810" w:rsidP="007C2B13">
      <w:pPr>
        <w:ind w:left="284"/>
        <w:rPr>
          <w:sz w:val="22"/>
          <w:szCs w:val="22"/>
        </w:rPr>
      </w:pPr>
      <w:r w:rsidRPr="008B58EF">
        <w:rPr>
          <w:sz w:val="22"/>
          <w:szCs w:val="22"/>
        </w:rP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A019DF">
      <w:pPr>
        <w:pStyle w:val="Ttulo2"/>
        <w:ind w:left="709" w:hanging="709"/>
      </w:pPr>
      <w:bookmarkStart w:id="121" w:name="_Toc486266025"/>
      <w:commentRangeStart w:id="122"/>
      <w:r>
        <w:lastRenderedPageBreak/>
        <w:t xml:space="preserve">Stanford </w:t>
      </w:r>
      <w:commentRangeEnd w:id="122"/>
      <w:r w:rsidR="006C198F">
        <w:rPr>
          <w:rStyle w:val="Refdecomentario"/>
          <w:rFonts w:ascii="Times New Roman" w:hAnsi="Times New Roman" w:cs="Times New Roman"/>
          <w:b w:val="0"/>
          <w:bCs w:val="0"/>
          <w:i w:val="0"/>
          <w:iCs w:val="0"/>
        </w:rPr>
        <w:commentReference w:id="122"/>
      </w:r>
      <w:proofErr w:type="spellStart"/>
      <w:r>
        <w:t>Dependencies</w:t>
      </w:r>
      <w:bookmarkEnd w:id="121"/>
      <w:proofErr w:type="spellEnd"/>
    </w:p>
    <w:p w14:paraId="01F0659E" w14:textId="6820CDA0" w:rsidR="006C198F" w:rsidRPr="008B58EF" w:rsidRDefault="006C198F" w:rsidP="0028447A">
      <w:pPr>
        <w:rPr>
          <w:sz w:val="22"/>
          <w:szCs w:val="22"/>
        </w:rPr>
      </w:pPr>
      <w:r w:rsidRPr="008B58EF">
        <w:rPr>
          <w:sz w:val="22"/>
          <w:szCs w:val="22"/>
        </w:rPr>
        <w:t xml:space="preserve">El Stanford </w:t>
      </w:r>
      <w:proofErr w:type="spellStart"/>
      <w:r w:rsidRPr="008B58EF">
        <w:rPr>
          <w:sz w:val="22"/>
          <w:szCs w:val="22"/>
        </w:rPr>
        <w:t>Dependencies</w:t>
      </w:r>
      <w:proofErr w:type="spellEnd"/>
      <w:r w:rsidRPr="008B58EF">
        <w:rPr>
          <w:sz w:val="22"/>
          <w:szCs w:val="22"/>
        </w:rPr>
        <w:t xml:space="preserve"> es analizador sintáctico estadístico </w:t>
      </w:r>
      <w:r w:rsidR="006B54A7" w:rsidRPr="008B58EF">
        <w:rPr>
          <w:sz w:val="22"/>
          <w:szCs w:val="22"/>
        </w:rPr>
        <w:t>que proporciona una representación gramatical de las relaci</w:t>
      </w:r>
      <w:ins w:id="123" w:author="Rebeca de la Paz Gonzales" w:date="2017-06-24T10:51:00Z">
        <w:r w:rsidR="001C756B" w:rsidRPr="008B58EF">
          <w:rPr>
            <w:sz w:val="22"/>
            <w:szCs w:val="22"/>
          </w:rPr>
          <w:t>ones</w:t>
        </w:r>
      </w:ins>
      <w:del w:id="124" w:author="Rebeca de la Paz Gonzales" w:date="2017-06-24T10:51:00Z">
        <w:r w:rsidR="006B54A7" w:rsidRPr="008B58EF" w:rsidDel="001C756B">
          <w:rPr>
            <w:sz w:val="22"/>
            <w:szCs w:val="22"/>
          </w:rPr>
          <w:delText>ón</w:delText>
        </w:r>
      </w:del>
      <w:r w:rsidR="006B54A7" w:rsidRPr="008B58EF">
        <w:rPr>
          <w:sz w:val="22"/>
          <w:szCs w:val="22"/>
        </w:rPr>
        <w:t xml:space="preserve"> entre dos palabras, dentro de una oración, para ello evalúa la frase entera y obtiene todas las relaciones entre elementos siempre dos a dos.</w:t>
      </w:r>
    </w:p>
    <w:p w14:paraId="7E771B9D" w14:textId="77777777" w:rsidR="006B54A7" w:rsidRPr="008B58EF" w:rsidRDefault="006B54A7" w:rsidP="0028447A">
      <w:pPr>
        <w:rPr>
          <w:sz w:val="22"/>
          <w:szCs w:val="22"/>
        </w:rPr>
      </w:pPr>
    </w:p>
    <w:p w14:paraId="3A6B3F3D" w14:textId="77777777" w:rsidR="00A019DF" w:rsidRPr="008B58EF" w:rsidRDefault="005F2BEB" w:rsidP="0028447A">
      <w:pPr>
        <w:rPr>
          <w:sz w:val="22"/>
          <w:szCs w:val="22"/>
        </w:rPr>
      </w:pPr>
      <w:commentRangeStart w:id="125"/>
      <w:r w:rsidRPr="008B58EF">
        <w:rPr>
          <w:sz w:val="22"/>
          <w:szCs w:val="22"/>
        </w:rPr>
        <w:t xml:space="preserve">La tipología </w:t>
      </w:r>
      <w:commentRangeEnd w:id="125"/>
      <w:r w:rsidR="006C198F" w:rsidRPr="008B58EF">
        <w:rPr>
          <w:rStyle w:val="Refdecomentario"/>
          <w:sz w:val="22"/>
          <w:szCs w:val="22"/>
        </w:rPr>
        <w:commentReference w:id="125"/>
      </w:r>
      <w:r w:rsidRPr="008B58EF">
        <w:rPr>
          <w:sz w:val="22"/>
          <w:szCs w:val="22"/>
        </w:rP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Pr="008B58EF" w:rsidRDefault="00A019DF" w:rsidP="00A019DF">
      <w:pPr>
        <w:rPr>
          <w:sz w:val="22"/>
          <w:szCs w:val="22"/>
        </w:rPr>
      </w:pPr>
    </w:p>
    <w:p w14:paraId="4D7D7413" w14:textId="135679DE" w:rsidR="001C756B" w:rsidRPr="008B58EF" w:rsidRDefault="00B4487C" w:rsidP="00A019DF">
      <w:pPr>
        <w:rPr>
          <w:sz w:val="22"/>
          <w:szCs w:val="22"/>
        </w:rPr>
      </w:pPr>
      <w:r w:rsidRPr="008B58EF">
        <w:rPr>
          <w:sz w:val="22"/>
          <w:szCs w:val="22"/>
        </w:rPr>
        <w:t xml:space="preserve">En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lo que se intenta es proponer una taxonomía mejorada, pudiendo reconsiderar algunas de las decisiones que se tomaron originalmente en el desarrollo de las dependencias. Se sugiere una taxonomía que tiene en su núcleo </w:t>
      </w:r>
      <w:r w:rsidR="00EF3A63" w:rsidRPr="008B58EF">
        <w:rPr>
          <w:sz w:val="22"/>
          <w:szCs w:val="22"/>
        </w:rPr>
        <w:t>un conjunto de relaciones gramaticales, completadas en algunas ocasiones con subtipos para relaciones particulares del lenguaje, pues no se puede generalizar todo para todos los idiomas</w:t>
      </w:r>
      <w:r w:rsidR="002414BC" w:rsidRPr="008B58EF">
        <w:rPr>
          <w:sz w:val="22"/>
          <w:szCs w:val="22"/>
        </w:rPr>
        <w:t xml:space="preserve">, es decir, que en algunos casos es necesario concretar la funcionalidad asociada a los elementos añadiendo información que complemente la categorización realizada. En </w:t>
      </w:r>
      <w:r w:rsidR="002414BC" w:rsidRPr="008B58EF">
        <w:rPr>
          <w:i/>
          <w:sz w:val="22"/>
          <w:szCs w:val="22"/>
        </w:rPr>
        <w:t xml:space="preserve">Stanford </w:t>
      </w:r>
      <w:proofErr w:type="spellStart"/>
      <w:r w:rsidR="002414BC" w:rsidRPr="008B58EF">
        <w:rPr>
          <w:i/>
          <w:sz w:val="22"/>
          <w:szCs w:val="22"/>
        </w:rPr>
        <w:t>Dependencies</w:t>
      </w:r>
      <w:proofErr w:type="spellEnd"/>
      <w:r w:rsidR="002414BC" w:rsidRPr="008B58EF">
        <w:rPr>
          <w:sz w:val="22"/>
          <w:szCs w:val="22"/>
        </w:rPr>
        <w:t xml:space="preserve"> se pueden observar algunos casos en los que la etiqueta tiene la siguiente estructura: </w:t>
      </w:r>
    </w:p>
    <w:p w14:paraId="10394BA8" w14:textId="77777777" w:rsidR="007C2B13" w:rsidRPr="008B58EF" w:rsidRDefault="007C2B13" w:rsidP="00A019DF">
      <w:pPr>
        <w:rPr>
          <w:sz w:val="22"/>
          <w:szCs w:val="22"/>
        </w:rPr>
      </w:pPr>
    </w:p>
    <w:p w14:paraId="7E1FCADD" w14:textId="60DAEDE4" w:rsidR="002414BC" w:rsidRPr="008B58EF" w:rsidRDefault="002414BC">
      <w:pPr>
        <w:jc w:val="center"/>
        <w:rPr>
          <w:b/>
          <w:sz w:val="22"/>
          <w:szCs w:val="22"/>
        </w:rPr>
        <w:pPrChange w:id="126" w:author="Rebeca de la Paz Gonzales" w:date="2017-06-24T10:52:00Z">
          <w:pPr/>
        </w:pPrChange>
      </w:pPr>
      <w:proofErr w:type="spellStart"/>
      <w:r w:rsidRPr="008B58EF">
        <w:rPr>
          <w:b/>
          <w:i/>
          <w:sz w:val="22"/>
          <w:szCs w:val="22"/>
        </w:rPr>
        <w:t>nombre_</w:t>
      </w:r>
      <w:proofErr w:type="gramStart"/>
      <w:r w:rsidRPr="008B58EF">
        <w:rPr>
          <w:b/>
          <w:i/>
          <w:sz w:val="22"/>
          <w:szCs w:val="22"/>
        </w:rPr>
        <w:t>relación:subtipo</w:t>
      </w:r>
      <w:proofErr w:type="gramEnd"/>
      <w:r w:rsidRPr="008B58EF">
        <w:rPr>
          <w:b/>
          <w:i/>
          <w:sz w:val="22"/>
          <w:szCs w:val="22"/>
        </w:rPr>
        <w:t>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24B679AC" w14:textId="77777777" w:rsidR="00EF3A63" w:rsidRPr="008B58EF" w:rsidRDefault="00EF3A63" w:rsidP="00A019DF">
      <w:pPr>
        <w:rPr>
          <w:sz w:val="22"/>
          <w:szCs w:val="22"/>
        </w:rPr>
      </w:pPr>
    </w:p>
    <w:p w14:paraId="076678DB" w14:textId="77777777" w:rsidR="00EF3A63" w:rsidRPr="008B58EF" w:rsidRDefault="00EF3A63" w:rsidP="00A019DF">
      <w:pPr>
        <w:rPr>
          <w:sz w:val="22"/>
          <w:szCs w:val="22"/>
        </w:rPr>
      </w:pPr>
      <w:r w:rsidRPr="008B58EF">
        <w:rPr>
          <w:sz w:val="22"/>
          <w:szCs w:val="22"/>
        </w:rPr>
        <w:t xml:space="preserve">Una parte poco elaborada en los primeros diseños (2008) es que se adopta la hipótesis </w:t>
      </w:r>
      <w:proofErr w:type="spellStart"/>
      <w:r w:rsidRPr="008B58EF">
        <w:rPr>
          <w:sz w:val="22"/>
          <w:szCs w:val="22"/>
        </w:rPr>
        <w:t>lexicalista</w:t>
      </w:r>
      <w:proofErr w:type="spellEnd"/>
      <w:r w:rsidRPr="008B58EF">
        <w:rPr>
          <w:sz w:val="22"/>
          <w:szCs w:val="22"/>
        </w:rPr>
        <w:t xml:space="preserve">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rsidRPr="008B58EF">
        <w:rPr>
          <w:sz w:val="22"/>
          <w:szCs w:val="22"/>
        </w:rPr>
        <w:t>oraciones.</w:t>
      </w:r>
    </w:p>
    <w:p w14:paraId="013713F9" w14:textId="77777777" w:rsidR="00B4487C" w:rsidRPr="008B58EF" w:rsidRDefault="00B4487C" w:rsidP="00A019DF">
      <w:pPr>
        <w:rPr>
          <w:sz w:val="22"/>
          <w:szCs w:val="22"/>
        </w:rPr>
      </w:pPr>
    </w:p>
    <w:p w14:paraId="3905E397" w14:textId="77777777" w:rsidR="00EE6E8B" w:rsidRPr="008B58EF" w:rsidRDefault="00D05366" w:rsidP="00A019DF">
      <w:pPr>
        <w:rPr>
          <w:sz w:val="22"/>
          <w:szCs w:val="22"/>
        </w:rPr>
      </w:pPr>
      <w:r w:rsidRPr="008B58EF">
        <w:rPr>
          <w:sz w:val="22"/>
          <w:szCs w:val="22"/>
        </w:rP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rPr>
        <w:drawing>
          <wp:inline distT="0" distB="0" distL="0" distR="0" wp14:anchorId="0761D6B5" wp14:editId="6C995B51">
            <wp:extent cx="4329264" cy="1052505"/>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809" cy="1083756"/>
                    </a:xfrm>
                    <a:prstGeom prst="rect">
                      <a:avLst/>
                    </a:prstGeom>
                    <a:noFill/>
                    <a:ln>
                      <a:noFill/>
                    </a:ln>
                  </pic:spPr>
                </pic:pic>
              </a:graphicData>
            </a:graphic>
          </wp:inline>
        </w:drawing>
      </w:r>
    </w:p>
    <w:p w14:paraId="2853A29D" w14:textId="77777777" w:rsidR="00E1716D" w:rsidRDefault="00E1716D" w:rsidP="00E62E42">
      <w:pPr>
        <w:pStyle w:val="Epgrafe"/>
      </w:pPr>
      <w:bookmarkStart w:id="127" w:name="_Toc486265097"/>
      <w:commentRangeStart w:id="12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6</w:t>
      </w:r>
      <w:r>
        <w:fldChar w:fldCharType="end"/>
      </w:r>
      <w:r>
        <w:t>. Árbol de dependencias de Stanford</w:t>
      </w:r>
      <w:commentRangeEnd w:id="128"/>
      <w:r w:rsidR="001828F4">
        <w:rPr>
          <w:rStyle w:val="Refdenotaalpie"/>
          <w:b w:val="0"/>
          <w:sz w:val="16"/>
          <w:szCs w:val="16"/>
        </w:rPr>
        <w:footnoteReference w:id="5"/>
      </w:r>
      <w:r w:rsidR="006C198F">
        <w:rPr>
          <w:rStyle w:val="Refdecomentario"/>
          <w:b w:val="0"/>
        </w:rPr>
        <w:commentReference w:id="128"/>
      </w:r>
      <w:bookmarkEnd w:id="127"/>
    </w:p>
    <w:p w14:paraId="2B921BEE" w14:textId="77777777" w:rsidR="00EE6E8B" w:rsidRPr="008B58EF" w:rsidRDefault="00D05366" w:rsidP="00A019DF">
      <w:pPr>
        <w:rPr>
          <w:i/>
          <w:sz w:val="22"/>
          <w:szCs w:val="22"/>
        </w:rPr>
      </w:pPr>
      <w:r w:rsidRPr="008B58EF">
        <w:rPr>
          <w:sz w:val="22"/>
          <w:szCs w:val="22"/>
        </w:rPr>
        <w:t>Además</w:t>
      </w:r>
      <w:r w:rsidR="001828F4" w:rsidRPr="008B58EF">
        <w:rPr>
          <w:sz w:val="22"/>
          <w:szCs w:val="22"/>
        </w:rPr>
        <w:t>,</w:t>
      </w:r>
      <w:r w:rsidRPr="008B58EF">
        <w:rPr>
          <w:sz w:val="22"/>
          <w:szCs w:val="22"/>
        </w:rPr>
        <w:t xml:space="preserve"> se han usado algunas herramientas desarrolladas por la propia Universidad de Stanford para otros proyectos y que han tenido utilidad, como son el </w:t>
      </w:r>
      <w:proofErr w:type="spellStart"/>
      <w:r w:rsidRPr="008B58EF">
        <w:rPr>
          <w:i/>
          <w:sz w:val="22"/>
          <w:szCs w:val="22"/>
        </w:rPr>
        <w:t>Shift</w:t>
      </w:r>
      <w:proofErr w:type="spellEnd"/>
      <w:r w:rsidRPr="008B58EF">
        <w:rPr>
          <w:i/>
          <w:sz w:val="22"/>
          <w:szCs w:val="22"/>
        </w:rPr>
        <w:t xml:space="preserve">-Reduce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así como otras que son exclusivas de esta parte de dependencias, </w:t>
      </w:r>
      <w:r w:rsidR="00E1716D"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w:t>
      </w:r>
    </w:p>
    <w:p w14:paraId="1F464A76" w14:textId="77777777" w:rsidR="00EE78A6" w:rsidRPr="008B58EF" w:rsidRDefault="00EE78A6" w:rsidP="00A019DF">
      <w:pPr>
        <w:rPr>
          <w:i/>
          <w:sz w:val="22"/>
          <w:szCs w:val="22"/>
        </w:rPr>
      </w:pPr>
    </w:p>
    <w:p w14:paraId="66A351E7" w14:textId="77777777" w:rsidR="00EE78A6" w:rsidRPr="008B58EF" w:rsidRDefault="00EE78A6" w:rsidP="00A019DF">
      <w:pPr>
        <w:rPr>
          <w:sz w:val="22"/>
          <w:szCs w:val="22"/>
        </w:rPr>
      </w:pPr>
      <w:commentRangeStart w:id="129"/>
      <w:proofErr w:type="spellStart"/>
      <w:r w:rsidRPr="008B58EF">
        <w:rPr>
          <w:i/>
          <w:sz w:val="22"/>
          <w:szCs w:val="22"/>
        </w:rPr>
        <w:t>Shift</w:t>
      </w:r>
      <w:proofErr w:type="spellEnd"/>
      <w:r w:rsidRPr="008B58EF">
        <w:rPr>
          <w:i/>
          <w:sz w:val="22"/>
          <w:szCs w:val="22"/>
        </w:rPr>
        <w:t>-Reduce</w:t>
      </w:r>
      <w:r w:rsidR="002414BC" w:rsidRPr="008B58EF">
        <w:rPr>
          <w:i/>
          <w:sz w:val="22"/>
          <w:szCs w:val="22"/>
        </w:rPr>
        <w:t xml:space="preserv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002414BC" w:rsidRPr="008B58EF">
        <w:rPr>
          <w:sz w:val="22"/>
          <w:szCs w:val="22"/>
        </w:rPr>
        <w:t>mantiene un estado del árbol que se ha analizado</w:t>
      </w:r>
      <w:r w:rsidRPr="008B58EF">
        <w:rPr>
          <w:sz w:val="22"/>
          <w:szCs w:val="22"/>
        </w:rPr>
        <w:t xml:space="preserve"> con las palabras de la oración en una cola y los árboles parcialmente terminados en una pila, aplicando </w:t>
      </w:r>
      <w:r w:rsidR="002414BC" w:rsidRPr="008B58EF">
        <w:rPr>
          <w:sz w:val="22"/>
          <w:szCs w:val="22"/>
        </w:rPr>
        <w:t xml:space="preserve">las diferentes </w:t>
      </w:r>
      <w:r w:rsidRPr="008B58EF">
        <w:rPr>
          <w:sz w:val="22"/>
          <w:szCs w:val="22"/>
        </w:rPr>
        <w:t>transiciones al estado</w:t>
      </w:r>
      <w:r w:rsidR="002414BC" w:rsidRPr="008B58EF">
        <w:rPr>
          <w:sz w:val="22"/>
          <w:szCs w:val="22"/>
        </w:rPr>
        <w:t xml:space="preserve"> actual del árbol</w:t>
      </w:r>
      <w:r w:rsidRPr="008B58EF">
        <w:rPr>
          <w:sz w:val="22"/>
          <w:szCs w:val="22"/>
        </w:rPr>
        <w:t xml:space="preserve"> hasta que la cola esté vacía y la pila actual sólo contenga un árbol terminado</w:t>
      </w:r>
      <w:commentRangeEnd w:id="129"/>
      <w:r w:rsidR="006C198F" w:rsidRPr="008B58EF">
        <w:rPr>
          <w:rStyle w:val="Refdecomentario"/>
          <w:sz w:val="22"/>
          <w:szCs w:val="22"/>
        </w:rPr>
        <w:commentReference w:id="129"/>
      </w:r>
      <w:r w:rsidRPr="008B58EF">
        <w:rPr>
          <w:sz w:val="22"/>
          <w:szCs w:val="22"/>
        </w:rPr>
        <w:t>.</w:t>
      </w:r>
    </w:p>
    <w:p w14:paraId="2289FE3C" w14:textId="77777777" w:rsidR="00EE78A6" w:rsidRPr="008B58EF" w:rsidRDefault="00EE78A6" w:rsidP="00A019DF">
      <w:pPr>
        <w:rPr>
          <w:sz w:val="22"/>
          <w:szCs w:val="22"/>
        </w:rPr>
      </w:pPr>
    </w:p>
    <w:p w14:paraId="22EB0C2E" w14:textId="77777777" w:rsidR="00EE78A6" w:rsidRPr="008B58EF" w:rsidRDefault="00EE78A6" w:rsidP="00A019DF">
      <w:pPr>
        <w:rPr>
          <w:sz w:val="22"/>
          <w:szCs w:val="22"/>
        </w:rPr>
      </w:pPr>
      <w:r w:rsidRPr="008B58EF">
        <w:rPr>
          <w:sz w:val="22"/>
          <w:szCs w:val="22"/>
        </w:rPr>
        <w:t>El estado inicial es tener todas las palabras en orden en la cola, con una pila vacía. Las transiciones que se pueden aplicar son:</w:t>
      </w:r>
    </w:p>
    <w:p w14:paraId="2E3F0605" w14:textId="77777777" w:rsidR="00EE78A6" w:rsidRPr="008B58EF" w:rsidRDefault="00EE78A6" w:rsidP="00A019DF">
      <w:pPr>
        <w:numPr>
          <w:ilvl w:val="0"/>
          <w:numId w:val="10"/>
        </w:numPr>
        <w:rPr>
          <w:sz w:val="22"/>
          <w:szCs w:val="22"/>
        </w:rPr>
      </w:pPr>
      <w:r w:rsidRPr="008B58EF">
        <w:rPr>
          <w:sz w:val="22"/>
          <w:szCs w:val="22"/>
        </w:rPr>
        <w:lastRenderedPageBreak/>
        <w:t>SHIFT</w:t>
      </w:r>
    </w:p>
    <w:p w14:paraId="42D6C854" w14:textId="77777777" w:rsidR="00EE78A6" w:rsidRPr="008B58EF" w:rsidRDefault="00EE78A6" w:rsidP="00A019DF">
      <w:pPr>
        <w:numPr>
          <w:ilvl w:val="0"/>
          <w:numId w:val="10"/>
        </w:numPr>
        <w:rPr>
          <w:i/>
          <w:sz w:val="22"/>
          <w:szCs w:val="22"/>
        </w:rPr>
      </w:pPr>
      <w:r w:rsidRPr="008B58EF">
        <w:rPr>
          <w:sz w:val="22"/>
          <w:szCs w:val="22"/>
        </w:rPr>
        <w:t>UNARY REDUCE</w:t>
      </w:r>
    </w:p>
    <w:p w14:paraId="44D0288A" w14:textId="77777777" w:rsidR="00EE78A6" w:rsidRPr="008B58EF" w:rsidRDefault="00EE78A6" w:rsidP="00A019DF">
      <w:pPr>
        <w:numPr>
          <w:ilvl w:val="0"/>
          <w:numId w:val="10"/>
        </w:numPr>
        <w:rPr>
          <w:i/>
          <w:sz w:val="22"/>
          <w:szCs w:val="22"/>
        </w:rPr>
      </w:pPr>
      <w:r w:rsidRPr="008B58EF">
        <w:rPr>
          <w:sz w:val="22"/>
          <w:szCs w:val="22"/>
        </w:rPr>
        <w:t>BINARY REDUCE</w:t>
      </w:r>
    </w:p>
    <w:p w14:paraId="00B010CD" w14:textId="77777777" w:rsidR="00EE78A6" w:rsidRPr="008B58EF" w:rsidRDefault="00EE78A6" w:rsidP="00A019DF">
      <w:pPr>
        <w:numPr>
          <w:ilvl w:val="0"/>
          <w:numId w:val="10"/>
        </w:numPr>
        <w:rPr>
          <w:i/>
          <w:sz w:val="22"/>
          <w:szCs w:val="22"/>
        </w:rPr>
      </w:pPr>
      <w:r w:rsidRPr="008B58EF">
        <w:rPr>
          <w:sz w:val="22"/>
          <w:szCs w:val="22"/>
        </w:rPr>
        <w:t>FINALIZE</w:t>
      </w:r>
    </w:p>
    <w:p w14:paraId="7D8133B4" w14:textId="77777777" w:rsidR="00EE78A6" w:rsidRPr="008B58EF" w:rsidRDefault="00EE78A6" w:rsidP="00A019DF">
      <w:pPr>
        <w:numPr>
          <w:ilvl w:val="0"/>
          <w:numId w:val="10"/>
        </w:numPr>
        <w:rPr>
          <w:i/>
          <w:sz w:val="22"/>
          <w:szCs w:val="22"/>
        </w:rPr>
      </w:pPr>
      <w:r w:rsidRPr="008B58EF">
        <w:rPr>
          <w:sz w:val="22"/>
          <w:szCs w:val="22"/>
        </w:rPr>
        <w:t>IDLE</w:t>
      </w:r>
    </w:p>
    <w:p w14:paraId="60A9792D" w14:textId="77777777" w:rsidR="00EE78A6" w:rsidRPr="008B58EF" w:rsidRDefault="00EE78A6" w:rsidP="00A019DF">
      <w:pPr>
        <w:rPr>
          <w:sz w:val="22"/>
          <w:szCs w:val="22"/>
        </w:rPr>
      </w:pPr>
    </w:p>
    <w:p w14:paraId="609A913B" w14:textId="77777777" w:rsidR="00EE78A6" w:rsidRPr="008B58EF" w:rsidRDefault="00EE78A6" w:rsidP="00A019DF">
      <w:pPr>
        <w:rPr>
          <w:sz w:val="22"/>
          <w:szCs w:val="22"/>
        </w:rPr>
      </w:pPr>
      <w:r w:rsidRPr="008B58EF">
        <w:rPr>
          <w:sz w:val="22"/>
          <w:szCs w:val="22"/>
        </w:rPr>
        <w:t xml:space="preserve">Las transiciones se determinan actualizando el estado actual y usando un </w:t>
      </w:r>
      <w:proofErr w:type="spellStart"/>
      <w:r w:rsidRPr="008B58EF">
        <w:rPr>
          <w:sz w:val="22"/>
          <w:szCs w:val="22"/>
        </w:rPr>
        <w:t>perceptrón</w:t>
      </w:r>
      <w:proofErr w:type="spellEnd"/>
      <w:r w:rsidRPr="008B58EF">
        <w:rPr>
          <w:sz w:val="22"/>
          <w:szCs w:val="22"/>
        </w:rPr>
        <w:t xml:space="preserve"> </w:t>
      </w:r>
      <w:proofErr w:type="spellStart"/>
      <w:r w:rsidR="00166D35" w:rsidRPr="008B58EF">
        <w:rPr>
          <w:sz w:val="22"/>
          <w:szCs w:val="22"/>
        </w:rPr>
        <w:t>multiclase</w:t>
      </w:r>
      <w:proofErr w:type="spellEnd"/>
      <w:r w:rsidR="00166D35" w:rsidRPr="008B58EF">
        <w:rPr>
          <w:sz w:val="22"/>
          <w:szCs w:val="22"/>
        </w:rPr>
        <w:t xml:space="preserve"> para determinar la próxima transición.</w:t>
      </w:r>
    </w:p>
    <w:p w14:paraId="24C27521" w14:textId="77777777" w:rsidR="00166D35" w:rsidRPr="008B58EF" w:rsidRDefault="00166D35" w:rsidP="00A019DF">
      <w:pPr>
        <w:rPr>
          <w:sz w:val="22"/>
          <w:szCs w:val="22"/>
        </w:rPr>
      </w:pPr>
    </w:p>
    <w:p w14:paraId="53142DA8" w14:textId="77777777" w:rsidR="00166D35" w:rsidRPr="008B58EF" w:rsidRDefault="00166D35" w:rsidP="00A019DF">
      <w:pPr>
        <w:rPr>
          <w:i/>
          <w:sz w:val="22"/>
          <w:szCs w:val="22"/>
        </w:rPr>
      </w:pPr>
      <w:r w:rsidRPr="008B58EF">
        <w:rPr>
          <w:sz w:val="22"/>
          <w:szCs w:val="22"/>
        </w:rP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Pr="008B58EF" w:rsidRDefault="00E1716D" w:rsidP="00A019DF">
      <w:pPr>
        <w:rPr>
          <w:i/>
          <w:sz w:val="22"/>
          <w:szCs w:val="22"/>
        </w:rPr>
      </w:pPr>
    </w:p>
    <w:p w14:paraId="513D50CF" w14:textId="77777777" w:rsidR="00E1716D" w:rsidRPr="008B58EF" w:rsidRDefault="00E1716D" w:rsidP="00A019DF">
      <w:pPr>
        <w:rPr>
          <w:sz w:val="22"/>
          <w:szCs w:val="22"/>
        </w:rPr>
      </w:pPr>
      <w:r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este parte del analizador de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solo se encuentra en desarrollo para dos lenguas, el inglés y el chino. El funcionamiento se basa en una exploración de tiempo lineal sobre las palabras de una oración. En cada paso se mantiene un </w:t>
      </w:r>
      <w:proofErr w:type="spellStart"/>
      <w:r w:rsidRPr="008B58EF">
        <w:rPr>
          <w:i/>
          <w:sz w:val="22"/>
          <w:szCs w:val="22"/>
        </w:rPr>
        <w:t>parse</w:t>
      </w:r>
      <w:proofErr w:type="spellEnd"/>
      <w:r w:rsidRPr="008B58EF">
        <w:rPr>
          <w:i/>
          <w:sz w:val="22"/>
          <w:szCs w:val="22"/>
        </w:rPr>
        <w:t xml:space="preserve"> </w:t>
      </w:r>
      <w:r w:rsidRPr="008B58EF">
        <w:rPr>
          <w:sz w:val="22"/>
          <w:szCs w:val="22"/>
        </w:rPr>
        <w:t xml:space="preserve">parcial, una pila de palabras que se están procesando y un buffer con aquellas palabras que faltan por procesar. El analizador </w:t>
      </w:r>
      <w:r w:rsidR="00D6773C" w:rsidRPr="008B58EF">
        <w:rPr>
          <w:sz w:val="22"/>
          <w:szCs w:val="22"/>
        </w:rPr>
        <w:t>aplica continuamente transiciones a su estado antes de que el buffer se vacíe y el grafo de dependencias quede completo.</w:t>
      </w:r>
    </w:p>
    <w:p w14:paraId="38520764" w14:textId="77777777" w:rsidR="00D6773C" w:rsidRPr="008B58EF" w:rsidRDefault="00D6773C" w:rsidP="00A019DF">
      <w:pPr>
        <w:rPr>
          <w:sz w:val="22"/>
          <w:szCs w:val="22"/>
        </w:rPr>
      </w:pPr>
    </w:p>
    <w:p w14:paraId="3DF25A46" w14:textId="77777777" w:rsidR="00D6773C" w:rsidRPr="008B58EF" w:rsidRDefault="00D6773C" w:rsidP="00A019DF">
      <w:pPr>
        <w:rPr>
          <w:sz w:val="22"/>
          <w:szCs w:val="22"/>
        </w:rPr>
      </w:pPr>
      <w:r w:rsidRPr="008B58EF">
        <w:rPr>
          <w:sz w:val="22"/>
          <w:szCs w:val="22"/>
        </w:rPr>
        <w:t>El estado inicial es tener todas las palabras ordenadas en el buffer, con un nodo ROOT en la pila. Se pueden aplicar las siguientes transiciones:</w:t>
      </w:r>
    </w:p>
    <w:p w14:paraId="157E0C32" w14:textId="77777777" w:rsidR="00D6773C" w:rsidRPr="008B58EF" w:rsidRDefault="00D6773C" w:rsidP="00A019DF">
      <w:pPr>
        <w:numPr>
          <w:ilvl w:val="0"/>
          <w:numId w:val="10"/>
        </w:numPr>
        <w:rPr>
          <w:sz w:val="22"/>
          <w:szCs w:val="22"/>
        </w:rPr>
      </w:pPr>
      <w:r w:rsidRPr="008B58EF">
        <w:rPr>
          <w:sz w:val="22"/>
          <w:szCs w:val="22"/>
        </w:rPr>
        <w:t>LEFT-ARC</w:t>
      </w:r>
    </w:p>
    <w:p w14:paraId="1FA688B2" w14:textId="77777777" w:rsidR="00D6773C" w:rsidRPr="008B58EF" w:rsidRDefault="00D6773C" w:rsidP="00A019DF">
      <w:pPr>
        <w:numPr>
          <w:ilvl w:val="0"/>
          <w:numId w:val="10"/>
        </w:numPr>
        <w:rPr>
          <w:sz w:val="22"/>
          <w:szCs w:val="22"/>
        </w:rPr>
      </w:pPr>
      <w:r w:rsidRPr="008B58EF">
        <w:rPr>
          <w:sz w:val="22"/>
          <w:szCs w:val="22"/>
        </w:rPr>
        <w:t>RIGHT-ARC</w:t>
      </w:r>
    </w:p>
    <w:p w14:paraId="52D6E6C9" w14:textId="77777777" w:rsidR="00D6773C" w:rsidRPr="008B58EF" w:rsidRDefault="00D6773C" w:rsidP="00A019DF">
      <w:pPr>
        <w:numPr>
          <w:ilvl w:val="0"/>
          <w:numId w:val="10"/>
        </w:numPr>
        <w:rPr>
          <w:sz w:val="22"/>
          <w:szCs w:val="22"/>
        </w:rPr>
      </w:pPr>
      <w:r w:rsidRPr="008B58EF">
        <w:rPr>
          <w:sz w:val="22"/>
          <w:szCs w:val="22"/>
        </w:rPr>
        <w:t>SHIFT</w:t>
      </w:r>
    </w:p>
    <w:p w14:paraId="196089DC" w14:textId="77777777" w:rsidR="00D6773C" w:rsidRPr="008B58EF" w:rsidRDefault="00D6773C" w:rsidP="00A019DF">
      <w:pPr>
        <w:rPr>
          <w:sz w:val="22"/>
          <w:szCs w:val="22"/>
        </w:rPr>
      </w:pPr>
    </w:p>
    <w:p w14:paraId="2795726C" w14:textId="77777777" w:rsidR="00D6773C" w:rsidRPr="008B58EF" w:rsidRDefault="00D6773C" w:rsidP="00A019DF">
      <w:pPr>
        <w:rPr>
          <w:sz w:val="22"/>
          <w:szCs w:val="22"/>
        </w:rPr>
      </w:pPr>
      <w:r w:rsidRPr="008B58EF">
        <w:rPr>
          <w:sz w:val="22"/>
          <w:szCs w:val="22"/>
        </w:rP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Pr="008B58EF" w:rsidRDefault="00D6773C" w:rsidP="00A019DF">
      <w:pPr>
        <w:rPr>
          <w:sz w:val="22"/>
          <w:szCs w:val="22"/>
        </w:rPr>
      </w:pPr>
    </w:p>
    <w:p w14:paraId="39AC4602" w14:textId="7975B911" w:rsidR="00D6773C" w:rsidRPr="008B58EF" w:rsidRDefault="00D6773C" w:rsidP="00A019DF">
      <w:pPr>
        <w:rPr>
          <w:sz w:val="22"/>
          <w:szCs w:val="22"/>
        </w:rPr>
      </w:pPr>
      <w:r w:rsidRPr="008B58EF">
        <w:rPr>
          <w:sz w:val="22"/>
          <w:szCs w:val="22"/>
        </w:rPr>
        <w:t xml:space="preserve">El clasificador que alimenta el analizador </w:t>
      </w:r>
      <w:r w:rsidR="001828F4" w:rsidRPr="008B58EF">
        <w:rPr>
          <w:sz w:val="22"/>
          <w:szCs w:val="22"/>
        </w:rPr>
        <w:t>se</w:t>
      </w:r>
      <w:r w:rsidRPr="008B58EF">
        <w:rPr>
          <w:sz w:val="22"/>
          <w:szCs w:val="22"/>
        </w:rPr>
        <w:t xml:space="preserve"> </w:t>
      </w:r>
      <w:r w:rsidR="001828F4" w:rsidRPr="008B58EF">
        <w:rPr>
          <w:sz w:val="22"/>
          <w:szCs w:val="22"/>
        </w:rPr>
        <w:t>entrena</w:t>
      </w:r>
      <w:r w:rsidRPr="008B58EF">
        <w:rPr>
          <w:sz w:val="22"/>
          <w:szCs w:val="22"/>
        </w:rPr>
        <w:t xml:space="preserve"> </w:t>
      </w:r>
      <w:r w:rsidR="001828F4" w:rsidRPr="008B58EF">
        <w:rPr>
          <w:sz w:val="22"/>
          <w:szCs w:val="22"/>
        </w:rPr>
        <w:t xml:space="preserve">y para ello </w:t>
      </w:r>
      <w:r w:rsidRPr="008B58EF">
        <w:rPr>
          <w:sz w:val="22"/>
          <w:szCs w:val="22"/>
        </w:rPr>
        <w:t xml:space="preserve">toma cada una de las oraciones usadas para el entrenamiento y genera muchos ejemplos </w:t>
      </w:r>
      <w:r w:rsidR="00EE78A6" w:rsidRPr="008B58EF">
        <w:rPr>
          <w:sz w:val="22"/>
          <w:szCs w:val="22"/>
        </w:rPr>
        <w:t>que indican la transición que debe hacerse en cada estado para alcanzar el análisis final correcto. Finalmente, la red neuronal se entrena con estos ejemplos.</w:t>
      </w:r>
    </w:p>
    <w:p w14:paraId="1444D2F0" w14:textId="0422191F" w:rsidR="000C0B5B" w:rsidRDefault="00836D2E" w:rsidP="00A019DF">
      <w:pPr>
        <w:pStyle w:val="Ttulo2"/>
        <w:ind w:hanging="689"/>
      </w:pPr>
      <w:bookmarkStart w:id="130" w:name="_Toc486266026"/>
      <w:r>
        <w:t xml:space="preserve">Google </w:t>
      </w:r>
      <w:proofErr w:type="spellStart"/>
      <w:r>
        <w:t>Dependencies</w:t>
      </w:r>
      <w:bookmarkEnd w:id="130"/>
      <w:proofErr w:type="spellEnd"/>
    </w:p>
    <w:p w14:paraId="2F5CF9E9" w14:textId="49E540BC" w:rsidR="00CF60B3" w:rsidRPr="008B58EF" w:rsidRDefault="000C0B5B" w:rsidP="00A019DF">
      <w:pPr>
        <w:rPr>
          <w:sz w:val="22"/>
          <w:szCs w:val="22"/>
        </w:rPr>
      </w:pPr>
      <w:commentRangeStart w:id="131"/>
      <w:r w:rsidRPr="008B58EF">
        <w:rPr>
          <w:sz w:val="22"/>
          <w:szCs w:val="22"/>
        </w:rPr>
        <w:t>Con el propósito de aprender el lenguaje natural, Google también ha entrado en este tema creando un software de procesamiento del lenguaje extendido para multitud de lenguas, alrededor de unas setenta</w:t>
      </w:r>
      <w:r w:rsidR="00A24D00" w:rsidRPr="008B58EF">
        <w:rPr>
          <w:sz w:val="22"/>
          <w:szCs w:val="22"/>
        </w:rPr>
        <w:t xml:space="preserve">, es lo que </w:t>
      </w:r>
      <w:ins w:id="132" w:author="Rebeca de la Paz Gonzales" w:date="2017-06-24T10:54:00Z">
        <w:r w:rsidR="001C756B" w:rsidRPr="008B58EF">
          <w:rPr>
            <w:sz w:val="22"/>
            <w:szCs w:val="22"/>
          </w:rPr>
          <w:t xml:space="preserve">han denominado </w:t>
        </w:r>
      </w:ins>
      <w:r w:rsidR="00A24D00" w:rsidRPr="008B58EF">
        <w:rPr>
          <w:i/>
          <w:sz w:val="22"/>
          <w:szCs w:val="22"/>
          <w:rPrChange w:id="133" w:author="Rebeca de la Paz Gonzales" w:date="2017-06-25T16:26:00Z">
            <w:rPr/>
          </w:rPrChange>
        </w:rPr>
        <w:t>Google</w:t>
      </w:r>
      <w:r w:rsidR="00A24D00" w:rsidRPr="008B58EF">
        <w:rPr>
          <w:sz w:val="22"/>
          <w:szCs w:val="22"/>
        </w:rPr>
        <w:t xml:space="preserve"> </w:t>
      </w:r>
      <w:proofErr w:type="spellStart"/>
      <w:r w:rsidR="00A24D00" w:rsidRPr="008B58EF">
        <w:rPr>
          <w:i/>
          <w:sz w:val="22"/>
          <w:szCs w:val="22"/>
        </w:rPr>
        <w:t>SyntaxNet</w:t>
      </w:r>
      <w:proofErr w:type="spellEnd"/>
      <w:r w:rsidRPr="008B58EF">
        <w:rPr>
          <w:sz w:val="22"/>
          <w:szCs w:val="22"/>
        </w:rPr>
        <w:t>.</w:t>
      </w:r>
      <w:commentRangeEnd w:id="131"/>
      <w:r w:rsidR="006C198F" w:rsidRPr="008B58EF">
        <w:rPr>
          <w:rStyle w:val="Refdecomentario"/>
          <w:sz w:val="22"/>
          <w:szCs w:val="22"/>
        </w:rPr>
        <w:commentReference w:id="131"/>
      </w:r>
    </w:p>
    <w:p w14:paraId="1CEC2661" w14:textId="77777777" w:rsidR="00A24D00" w:rsidRPr="008B58EF" w:rsidRDefault="00A24D00" w:rsidP="00A019DF">
      <w:pPr>
        <w:rPr>
          <w:sz w:val="22"/>
          <w:szCs w:val="22"/>
        </w:rPr>
      </w:pPr>
    </w:p>
    <w:p w14:paraId="2A891CB3" w14:textId="77777777" w:rsidR="00A24D00" w:rsidRPr="008B58EF" w:rsidRDefault="00A24D00" w:rsidP="00A019DF">
      <w:pPr>
        <w:rPr>
          <w:i/>
          <w:sz w:val="22"/>
          <w:szCs w:val="22"/>
        </w:rPr>
      </w:pPr>
      <w:commentRangeStart w:id="134"/>
      <w:proofErr w:type="spellStart"/>
      <w:r w:rsidRPr="008B58EF">
        <w:rPr>
          <w:i/>
          <w:sz w:val="22"/>
          <w:szCs w:val="22"/>
        </w:rPr>
        <w:t>SyntaxNet</w:t>
      </w:r>
      <w:proofErr w:type="spellEnd"/>
      <w:r w:rsidR="000A4622" w:rsidRPr="008B58EF">
        <w:rPr>
          <w:i/>
          <w:sz w:val="22"/>
          <w:szCs w:val="22"/>
        </w:rPr>
        <w:t xml:space="preserve"> </w:t>
      </w:r>
      <w:r w:rsidR="000A4622" w:rsidRPr="008B58EF">
        <w:rPr>
          <w:sz w:val="22"/>
          <w:szCs w:val="22"/>
        </w:rPr>
        <w:t>es un software que</w:t>
      </w:r>
      <w:r w:rsidR="000A4622" w:rsidRPr="008B58EF">
        <w:rPr>
          <w:i/>
          <w:sz w:val="22"/>
          <w:szCs w:val="22"/>
        </w:rPr>
        <w:t xml:space="preserve"> </w:t>
      </w:r>
      <w:r w:rsidR="000A4622" w:rsidRPr="008B58EF">
        <w:rPr>
          <w:sz w:val="22"/>
          <w:szCs w:val="22"/>
        </w:rPr>
        <w:t>toma</w:t>
      </w:r>
      <w:r w:rsidRPr="008B58EF">
        <w:rPr>
          <w:sz w:val="22"/>
          <w:szCs w:val="22"/>
        </w:rPr>
        <w:t xml:space="preserve"> una frase como entrada</w:t>
      </w:r>
      <w:commentRangeEnd w:id="134"/>
      <w:r w:rsidR="006C198F" w:rsidRPr="008B58EF">
        <w:rPr>
          <w:rStyle w:val="Refdecomentario"/>
          <w:sz w:val="22"/>
          <w:szCs w:val="22"/>
        </w:rPr>
        <w:commentReference w:id="134"/>
      </w:r>
      <w:r w:rsidRPr="008B58EF">
        <w:rPr>
          <w:sz w:val="22"/>
          <w:szCs w:val="22"/>
        </w:rPr>
        <w:t>,</w:t>
      </w:r>
      <w:r w:rsidR="000A4622" w:rsidRPr="008B58EF">
        <w:rPr>
          <w:sz w:val="22"/>
          <w:szCs w:val="22"/>
        </w:rPr>
        <w:t xml:space="preserve"> para la cual realiza un etiquetado de</w:t>
      </w:r>
      <w:r w:rsidRPr="008B58EF">
        <w:rPr>
          <w:sz w:val="22"/>
          <w:szCs w:val="22"/>
        </w:rPr>
        <w:t xml:space="preserve"> cada una de las palabras de la oración con una categoría gramatical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sz w:val="22"/>
          <w:szCs w:val="22"/>
        </w:rPr>
        <w:t xml:space="preserve"> </w:t>
      </w:r>
      <w:proofErr w:type="spellStart"/>
      <w:r w:rsidRPr="008B58EF">
        <w:rPr>
          <w:i/>
          <w:sz w:val="22"/>
          <w:szCs w:val="22"/>
        </w:rPr>
        <w:t>tag</w:t>
      </w:r>
      <w:proofErr w:type="spellEnd"/>
      <w:r w:rsidRPr="008B58EF">
        <w:rPr>
          <w:sz w:val="22"/>
          <w:szCs w:val="22"/>
        </w:rPr>
        <w:t xml:space="preserve">), </w:t>
      </w:r>
      <w:r w:rsidR="000A4622" w:rsidRPr="008B58EF">
        <w:rPr>
          <w:sz w:val="22"/>
          <w:szCs w:val="22"/>
        </w:rPr>
        <w:t>esta categoría</w:t>
      </w:r>
      <w:r w:rsidRPr="008B58EF">
        <w:rPr>
          <w:sz w:val="22"/>
          <w:szCs w:val="22"/>
        </w:rPr>
        <w:t xml:space="preserve"> describe la función sintáctica de la palabra y permite establecer las relaciones sintácticas entre dos palabras de una misma frase con la representación de árbol de dependencias.</w:t>
      </w:r>
    </w:p>
    <w:p w14:paraId="691EC11D" w14:textId="77777777" w:rsidR="00A24D00" w:rsidRPr="008B58EF" w:rsidRDefault="00A24D00" w:rsidP="00A019DF">
      <w:pPr>
        <w:rPr>
          <w:sz w:val="22"/>
          <w:szCs w:val="22"/>
        </w:rPr>
      </w:pPr>
    </w:p>
    <w:p w14:paraId="5BE35751" w14:textId="77777777" w:rsidR="00A24D00" w:rsidRPr="008B58EF" w:rsidRDefault="00A24D00" w:rsidP="00A019DF">
      <w:pPr>
        <w:rPr>
          <w:sz w:val="22"/>
          <w:szCs w:val="22"/>
        </w:rPr>
      </w:pPr>
      <w:r w:rsidRPr="008B58EF">
        <w:rPr>
          <w:sz w:val="22"/>
          <w:szCs w:val="22"/>
        </w:rPr>
        <w:t>Pero uno de los problemas más comunes en el lenguaje natural es la ambig</w:t>
      </w:r>
      <w:r w:rsidR="00CD1D9E" w:rsidRPr="008B58EF">
        <w:rPr>
          <w:sz w:val="22"/>
          <w:szCs w:val="22"/>
        </w:rPr>
        <w:t xml:space="preserve">üedad, por ello, los analizadores del lenguaje natural deben tener en cuenta las alternativas y encontrar la estructura que mejor se adecue el contexto de la oración. </w:t>
      </w:r>
    </w:p>
    <w:p w14:paraId="3B9999D7" w14:textId="77777777" w:rsidR="00CD1D9E" w:rsidRPr="008B58EF" w:rsidRDefault="00CD1D9E" w:rsidP="00A019DF">
      <w:pPr>
        <w:rPr>
          <w:sz w:val="22"/>
          <w:szCs w:val="22"/>
        </w:rPr>
      </w:pPr>
    </w:p>
    <w:p w14:paraId="0EAF97AA" w14:textId="37DC6F4A" w:rsidR="00CF60B3" w:rsidRDefault="00CD1D9E" w:rsidP="00A019DF">
      <w:r w:rsidRPr="008B58EF">
        <w:rPr>
          <w:sz w:val="22"/>
          <w:szCs w:val="22"/>
        </w:rPr>
        <w:lastRenderedPageBreak/>
        <w:t xml:space="preserve">Con el ejemplo, </w:t>
      </w:r>
      <w:r w:rsidRPr="008B58EF">
        <w:rPr>
          <w:rFonts w:ascii="Courier New" w:hAnsi="Courier New" w:cs="Courier New"/>
          <w:i/>
          <w:sz w:val="22"/>
          <w:szCs w:val="22"/>
        </w:rPr>
        <w:t xml:space="preserve">Alice </w:t>
      </w:r>
      <w:proofErr w:type="spellStart"/>
      <w:r w:rsidRPr="008B58EF">
        <w:rPr>
          <w:rFonts w:ascii="Courier New" w:hAnsi="Courier New" w:cs="Courier New"/>
          <w:i/>
          <w:sz w:val="22"/>
          <w:szCs w:val="22"/>
        </w:rPr>
        <w:t>drove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down</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the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street</w:t>
      </w:r>
      <w:proofErr w:type="spellEnd"/>
      <w:r w:rsidRPr="008B58EF">
        <w:rPr>
          <w:rFonts w:ascii="Courier New" w:hAnsi="Courier New" w:cs="Courier New"/>
          <w:i/>
          <w:sz w:val="22"/>
          <w:szCs w:val="22"/>
        </w:rPr>
        <w:t xml:space="preserve"> in </w:t>
      </w:r>
      <w:proofErr w:type="spellStart"/>
      <w:r w:rsidRPr="008B58EF">
        <w:rPr>
          <w:rFonts w:ascii="Courier New" w:hAnsi="Courier New" w:cs="Courier New"/>
          <w:i/>
          <w:sz w:val="22"/>
          <w:szCs w:val="22"/>
        </w:rPr>
        <w:t>her</w:t>
      </w:r>
      <w:proofErr w:type="spellEnd"/>
      <w:r w:rsidRPr="008B58EF">
        <w:rPr>
          <w:rFonts w:ascii="Courier New" w:hAnsi="Courier New" w:cs="Courier New"/>
          <w:i/>
          <w:sz w:val="22"/>
          <w:szCs w:val="22"/>
        </w:rPr>
        <w:t xml:space="preserve"> car (Alice condujo por la calle en su coche)</w:t>
      </w:r>
      <w:r w:rsidRPr="008B58EF">
        <w:rPr>
          <w:sz w:val="22"/>
          <w:szCs w:val="22"/>
        </w:rPr>
        <w:t>, Google con su modelo de dependencias es capaz de encontrar dos posibles análisis.</w:t>
      </w:r>
    </w:p>
    <w:p w14:paraId="0159FDF9" w14:textId="4BBA6AB7" w:rsidR="00CD1D9E" w:rsidRDefault="00C406E1" w:rsidP="00A019DF">
      <w:r>
        <w:rPr>
          <w:noProof/>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7C2B13" w:rsidRPr="00250105" w:rsidRDefault="007C2B13">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7C2B13" w:rsidRPr="00250105" w:rsidRDefault="007C2B13">
                      <w:pPr>
                        <w:rPr>
                          <w:sz w:val="36"/>
                          <w:szCs w:val="36"/>
                        </w:rPr>
                      </w:pPr>
                      <w:r>
                        <w:rPr>
                          <w:sz w:val="36"/>
                          <w:szCs w:val="36"/>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7C2B13" w:rsidRPr="00250105" w:rsidRDefault="007C2B13"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7C2B13" w:rsidRPr="00250105" w:rsidRDefault="007C2B13"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762F73">
      <w:pPr>
        <w:keepNext/>
        <w:jc w:val="left"/>
      </w:pPr>
      <w:r w:rsidRPr="00ED6A32">
        <w:rPr>
          <w:noProof/>
        </w:rPr>
        <w:drawing>
          <wp:inline distT="0" distB="0" distL="0" distR="0" wp14:anchorId="4A8A361D" wp14:editId="0EC5BB81">
            <wp:extent cx="6335852" cy="1339584"/>
            <wp:effectExtent l="0" t="0" r="0" b="698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461" cy="1363816"/>
                    </a:xfrm>
                    <a:prstGeom prst="rect">
                      <a:avLst/>
                    </a:prstGeom>
                    <a:noFill/>
                    <a:ln>
                      <a:noFill/>
                    </a:ln>
                  </pic:spPr>
                </pic:pic>
              </a:graphicData>
            </a:graphic>
          </wp:inline>
        </w:drawing>
      </w:r>
    </w:p>
    <w:p w14:paraId="08FB6489" w14:textId="77777777" w:rsidR="00CD1D9E" w:rsidRDefault="00250105" w:rsidP="00E62E42">
      <w:pPr>
        <w:pStyle w:val="Epgrafe"/>
      </w:pPr>
      <w:bookmarkStart w:id="135" w:name="_Toc48626509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7</w:t>
      </w:r>
      <w:r>
        <w:fldChar w:fldCharType="end"/>
      </w:r>
      <w:r>
        <w:t>. Árboles de dependencia de Google</w:t>
      </w:r>
      <w:r w:rsidR="001828F4">
        <w:rPr>
          <w:rStyle w:val="Refdenotaalpie"/>
        </w:rPr>
        <w:footnoteReference w:id="6"/>
      </w:r>
      <w:bookmarkEnd w:id="135"/>
    </w:p>
    <w:p w14:paraId="2F4C9637" w14:textId="77777777" w:rsidR="00CD1D9E" w:rsidRPr="008B58EF" w:rsidRDefault="00250105" w:rsidP="00A019DF">
      <w:pPr>
        <w:rPr>
          <w:sz w:val="22"/>
          <w:szCs w:val="22"/>
        </w:rPr>
      </w:pPr>
      <w:r w:rsidRPr="008B58EF">
        <w:rPr>
          <w:sz w:val="22"/>
          <w:szCs w:val="22"/>
        </w:rP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sidRPr="008B58EF">
        <w:rPr>
          <w:i/>
          <w:sz w:val="22"/>
          <w:szCs w:val="22"/>
        </w:rPr>
        <w:t>in</w:t>
      </w:r>
      <w:r w:rsidRPr="008B58EF">
        <w:rPr>
          <w:sz w:val="22"/>
          <w:szCs w:val="22"/>
        </w:rPr>
        <w:t xml:space="preserve">, que </w:t>
      </w:r>
      <w:r w:rsidR="00FC3226" w:rsidRPr="008B58EF">
        <w:rPr>
          <w:sz w:val="22"/>
          <w:szCs w:val="22"/>
        </w:rPr>
        <w:t>p</w:t>
      </w:r>
      <w:r w:rsidRPr="008B58EF">
        <w:rPr>
          <w:sz w:val="22"/>
          <w:szCs w:val="22"/>
        </w:rPr>
        <w:t xml:space="preserve">uede modificar a </w:t>
      </w:r>
      <w:r w:rsidRPr="008B58EF">
        <w:rPr>
          <w:i/>
          <w:sz w:val="22"/>
          <w:szCs w:val="22"/>
        </w:rPr>
        <w:t xml:space="preserve">car </w:t>
      </w:r>
      <w:r w:rsidRPr="008B58EF">
        <w:rPr>
          <w:sz w:val="22"/>
          <w:szCs w:val="22"/>
        </w:rPr>
        <w:t>o a</w:t>
      </w:r>
      <w:r w:rsidRPr="008B58EF">
        <w:rPr>
          <w:i/>
          <w:sz w:val="22"/>
          <w:szCs w:val="22"/>
        </w:rPr>
        <w:t xml:space="preserve"> </w:t>
      </w:r>
      <w:proofErr w:type="spellStart"/>
      <w:r w:rsidRPr="008B58EF">
        <w:rPr>
          <w:i/>
          <w:sz w:val="22"/>
          <w:szCs w:val="22"/>
        </w:rPr>
        <w:t>street</w:t>
      </w:r>
      <w:proofErr w:type="spellEnd"/>
      <w:r w:rsidRPr="008B58EF">
        <w:rPr>
          <w:i/>
          <w:sz w:val="22"/>
          <w:szCs w:val="22"/>
        </w:rPr>
        <w:t xml:space="preserve">. </w:t>
      </w:r>
      <w:r w:rsidRPr="008B58EF">
        <w:rPr>
          <w:sz w:val="22"/>
          <w:szCs w:val="22"/>
        </w:rPr>
        <w:t>La ambigüedad suele darse en casos más complejos que este, pues hay mucha combinación de elementos.</w:t>
      </w:r>
    </w:p>
    <w:p w14:paraId="282B8988" w14:textId="77777777" w:rsidR="00250105" w:rsidRPr="008B58EF" w:rsidRDefault="00250105" w:rsidP="00A019DF">
      <w:pPr>
        <w:rPr>
          <w:sz w:val="22"/>
          <w:szCs w:val="22"/>
        </w:rPr>
      </w:pPr>
    </w:p>
    <w:p w14:paraId="2948002C" w14:textId="77777777" w:rsidR="00CD1D9E" w:rsidRPr="008B58EF" w:rsidRDefault="00250105" w:rsidP="00A019DF">
      <w:pPr>
        <w:rPr>
          <w:sz w:val="22"/>
          <w:szCs w:val="22"/>
        </w:rPr>
      </w:pPr>
      <w:r w:rsidRPr="008B58EF">
        <w:rPr>
          <w:sz w:val="22"/>
          <w:szCs w:val="22"/>
        </w:rPr>
        <w:t xml:space="preserve">La resolución de </w:t>
      </w:r>
      <w:proofErr w:type="spellStart"/>
      <w:r w:rsidRPr="008B58EF">
        <w:rPr>
          <w:i/>
          <w:sz w:val="22"/>
          <w:szCs w:val="22"/>
        </w:rPr>
        <w:t>SyntaxNet</w:t>
      </w:r>
      <w:proofErr w:type="spellEnd"/>
      <w:r w:rsidRPr="008B58EF">
        <w:rPr>
          <w:sz w:val="22"/>
          <w:szCs w:val="22"/>
        </w:rPr>
        <w:t xml:space="preserve"> es la aplicación de redes neuronales. La oración de entrada se va procesando elemento a elemento, aplicándose reglas sucesivamente</w:t>
      </w:r>
      <w:r w:rsidR="0028584F" w:rsidRPr="008B58EF">
        <w:rPr>
          <w:sz w:val="22"/>
          <w:szCs w:val="22"/>
        </w:rPr>
        <w:t>, teniendo en cuenta los elementos ya analizados, pues la dependencia entre esos elementos puede establecer una funcionalidad u otra, de ahí la ambigüedad.</w:t>
      </w:r>
    </w:p>
    <w:p w14:paraId="4A3B62B0" w14:textId="77777777" w:rsidR="000A4622" w:rsidRPr="008B58EF" w:rsidRDefault="000A4622" w:rsidP="00A019DF">
      <w:pPr>
        <w:rPr>
          <w:sz w:val="22"/>
          <w:szCs w:val="22"/>
        </w:rPr>
      </w:pPr>
    </w:p>
    <w:p w14:paraId="6345D772" w14:textId="77777777" w:rsidR="000A4622" w:rsidRPr="008B58EF" w:rsidRDefault="000A4622" w:rsidP="00A019DF">
      <w:pPr>
        <w:rPr>
          <w:sz w:val="22"/>
          <w:szCs w:val="22"/>
        </w:rPr>
      </w:pPr>
      <w:r w:rsidRPr="008B58EF">
        <w:rPr>
          <w:sz w:val="22"/>
          <w:szCs w:val="22"/>
        </w:rPr>
        <w:t xml:space="preserve">También es importante decir que </w:t>
      </w:r>
      <w:proofErr w:type="spellStart"/>
      <w:r w:rsidRPr="008B58EF">
        <w:rPr>
          <w:i/>
          <w:sz w:val="22"/>
          <w:szCs w:val="22"/>
        </w:rPr>
        <w:t>SyntxNet</w:t>
      </w:r>
      <w:proofErr w:type="spellEnd"/>
      <w:r w:rsidRPr="008B58EF">
        <w:rPr>
          <w:sz w:val="22"/>
          <w:szCs w:val="22"/>
        </w:rP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Pr="008B58EF" w:rsidRDefault="00C22EBF" w:rsidP="00A019DF">
      <w:pPr>
        <w:rPr>
          <w:rStyle w:val="Refdecomentario"/>
          <w:sz w:val="22"/>
          <w:szCs w:val="22"/>
        </w:rPr>
      </w:pPr>
    </w:p>
    <w:p w14:paraId="569E306C" w14:textId="77777777" w:rsidR="00FC3226" w:rsidRPr="008B58EF" w:rsidRDefault="000A4622" w:rsidP="00A019DF">
      <w:pPr>
        <w:rPr>
          <w:sz w:val="22"/>
          <w:szCs w:val="22"/>
        </w:rPr>
      </w:pPr>
      <w:r w:rsidRPr="008B58EF">
        <w:rPr>
          <w:sz w:val="22"/>
          <w:szCs w:val="22"/>
        </w:rPr>
        <w:t>Para finalizar comentar que e</w:t>
      </w:r>
      <w:r w:rsidR="00FC3226" w:rsidRPr="008B58EF">
        <w:rPr>
          <w:sz w:val="22"/>
          <w:szCs w:val="22"/>
        </w:rPr>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A019DF">
      <w:pPr>
        <w:pStyle w:val="Ttulo2"/>
        <w:ind w:left="0" w:firstLine="0"/>
      </w:pPr>
      <w:bookmarkStart w:id="136" w:name="_Toc486266027"/>
      <w:r>
        <w:t xml:space="preserve">Universal </w:t>
      </w:r>
      <w:proofErr w:type="spellStart"/>
      <w:r>
        <w:t>Dependencies</w:t>
      </w:r>
      <w:bookmarkEnd w:id="136"/>
      <w:proofErr w:type="spellEnd"/>
    </w:p>
    <w:p w14:paraId="2B850EF7" w14:textId="77777777" w:rsidR="00C21108" w:rsidRPr="008B58EF" w:rsidRDefault="00C21108" w:rsidP="00A019DF">
      <w:pPr>
        <w:rPr>
          <w:sz w:val="22"/>
          <w:szCs w:val="22"/>
        </w:rPr>
      </w:pPr>
      <w:r w:rsidRPr="008B58EF">
        <w:rPr>
          <w:sz w:val="22"/>
          <w:szCs w:val="22"/>
        </w:rPr>
        <w:t xml:space="preserve">El formato de </w:t>
      </w:r>
      <w:r w:rsidR="00760BCA" w:rsidRPr="008B58EF">
        <w:rPr>
          <w:i/>
          <w:sz w:val="22"/>
          <w:szCs w:val="22"/>
        </w:rPr>
        <w:t>U</w:t>
      </w:r>
      <w:r w:rsidRPr="008B58EF">
        <w:rPr>
          <w:i/>
          <w:sz w:val="22"/>
          <w:szCs w:val="22"/>
        </w:rPr>
        <w:t xml:space="preserve">niversal </w:t>
      </w:r>
      <w:proofErr w:type="spellStart"/>
      <w:r w:rsidR="00760BCA" w:rsidRPr="008B58EF">
        <w:rPr>
          <w:i/>
          <w:sz w:val="22"/>
          <w:szCs w:val="22"/>
        </w:rPr>
        <w:t>D</w:t>
      </w:r>
      <w:r w:rsidRPr="008B58EF">
        <w:rPr>
          <w:i/>
          <w:sz w:val="22"/>
          <w:szCs w:val="22"/>
        </w:rPr>
        <w:t>ependencies</w:t>
      </w:r>
      <w:proofErr w:type="spellEnd"/>
      <w:r w:rsidRPr="008B58EF">
        <w:rPr>
          <w:sz w:val="22"/>
          <w:szCs w:val="22"/>
        </w:rPr>
        <w:t xml:space="preserve"> se basa en una visión sintáctica del lenguaje, lo que significa que las relaciones de dependencia son entre términos, es decir, palabras. </w:t>
      </w:r>
    </w:p>
    <w:p w14:paraId="2A9BD8AC" w14:textId="77777777" w:rsidR="00C21108" w:rsidRPr="008B58EF" w:rsidRDefault="00C21108" w:rsidP="00A019DF">
      <w:pPr>
        <w:rPr>
          <w:sz w:val="22"/>
          <w:szCs w:val="22"/>
        </w:rPr>
      </w:pPr>
    </w:p>
    <w:p w14:paraId="37D40824" w14:textId="763C2AC5" w:rsidR="008048EF" w:rsidRPr="008B58EF" w:rsidRDefault="00C21108" w:rsidP="00A019DF">
      <w:pPr>
        <w:rPr>
          <w:sz w:val="22"/>
          <w:szCs w:val="22"/>
        </w:rPr>
      </w:pPr>
      <w:r w:rsidRPr="008B58EF">
        <w:rPr>
          <w:i/>
          <w:sz w:val="22"/>
          <w:szCs w:val="22"/>
        </w:rPr>
        <w:t xml:space="preserve">Universal </w:t>
      </w:r>
      <w:proofErr w:type="spellStart"/>
      <w:r w:rsidRPr="008B58EF">
        <w:rPr>
          <w:i/>
          <w:sz w:val="22"/>
          <w:szCs w:val="22"/>
        </w:rPr>
        <w:t>Dependencies</w:t>
      </w:r>
      <w:proofErr w:type="spellEnd"/>
      <w:r w:rsidRPr="008B58EF">
        <w:rPr>
          <w:sz w:val="22"/>
          <w:szCs w:val="22"/>
        </w:rPr>
        <w:t xml:space="preserve"> es un proyecto en desarrollo en el que se pretende crear un </w:t>
      </w:r>
      <w:proofErr w:type="spellStart"/>
      <w:r w:rsidRPr="008B58EF">
        <w:rPr>
          <w:sz w:val="22"/>
          <w:szCs w:val="22"/>
        </w:rPr>
        <w:t>treebank</w:t>
      </w:r>
      <w:proofErr w:type="spellEnd"/>
      <w:r w:rsidRPr="008B58EF">
        <w:rPr>
          <w:sz w:val="22"/>
          <w:szCs w:val="22"/>
        </w:rPr>
        <w:t xml:space="preserve"> sólido para varios idiomas, </w:t>
      </w:r>
      <w:ins w:id="137" w:author="Rebeca de la Paz Gonzales" w:date="2017-06-24T10:54:00Z">
        <w:r w:rsidR="001C756B" w:rsidRPr="008B58EF">
          <w:rPr>
            <w:sz w:val="22"/>
            <w:szCs w:val="22"/>
          </w:rPr>
          <w:t xml:space="preserve">con </w:t>
        </w:r>
      </w:ins>
      <w:r w:rsidRPr="008B58EF">
        <w:rPr>
          <w:sz w:val="22"/>
          <w:szCs w:val="22"/>
        </w:rPr>
        <w:t xml:space="preserve">el objetivo </w:t>
      </w:r>
      <w:del w:id="138" w:author="Rebeca de la Paz Gonzales" w:date="2017-06-24T10:55:00Z">
        <w:r w:rsidRPr="008B58EF" w:rsidDel="001C756B">
          <w:rPr>
            <w:sz w:val="22"/>
            <w:szCs w:val="22"/>
          </w:rPr>
          <w:delText xml:space="preserve">es </w:delText>
        </w:r>
      </w:del>
      <w:ins w:id="139" w:author="Rebeca de la Paz Gonzales" w:date="2017-06-24T10:55:00Z">
        <w:r w:rsidR="001C756B" w:rsidRPr="008B58EF">
          <w:rPr>
            <w:sz w:val="22"/>
            <w:szCs w:val="22"/>
          </w:rPr>
          <w:t xml:space="preserve">de </w:t>
        </w:r>
      </w:ins>
      <w:r w:rsidRPr="008B58EF">
        <w:rPr>
          <w:sz w:val="22"/>
          <w:szCs w:val="22"/>
        </w:rPr>
        <w:t>facilitar el aprendizaje y análisis desde la tipología lingüística.</w:t>
      </w:r>
    </w:p>
    <w:p w14:paraId="5C4915C2" w14:textId="77777777" w:rsidR="008048EF" w:rsidRPr="008B58EF" w:rsidRDefault="008048EF" w:rsidP="00A019DF">
      <w:pPr>
        <w:rPr>
          <w:sz w:val="22"/>
          <w:szCs w:val="22"/>
        </w:rPr>
      </w:pPr>
    </w:p>
    <w:p w14:paraId="4857E16C" w14:textId="5845C225" w:rsidR="00D34E2E" w:rsidRPr="008B58EF" w:rsidRDefault="008048EF" w:rsidP="00A019DF">
      <w:pPr>
        <w:rPr>
          <w:sz w:val="22"/>
          <w:szCs w:val="22"/>
        </w:rPr>
      </w:pPr>
      <w:r w:rsidRPr="008B58EF">
        <w:rPr>
          <w:sz w:val="22"/>
          <w:szCs w:val="22"/>
        </w:rPr>
        <w:t xml:space="preserve">El esquema que representa las dependencias está basado en la evolución a escala global de </w:t>
      </w:r>
      <w:r w:rsidRPr="008B58EF">
        <w:rPr>
          <w:i/>
          <w:sz w:val="22"/>
          <w:szCs w:val="22"/>
        </w:rPr>
        <w:t xml:space="preserve">Stanford </w:t>
      </w:r>
      <w:proofErr w:type="spellStart"/>
      <w:r w:rsidRPr="008B58EF">
        <w:rPr>
          <w:i/>
          <w:sz w:val="22"/>
          <w:szCs w:val="22"/>
        </w:rPr>
        <w:t>Dependen</w:t>
      </w:r>
      <w:r w:rsidRPr="008B58EF">
        <w:rPr>
          <w:sz w:val="22"/>
          <w:szCs w:val="22"/>
        </w:rPr>
        <w:t>cies</w:t>
      </w:r>
      <w:proofErr w:type="spellEnd"/>
      <w:r w:rsidRPr="008B58EF">
        <w:rPr>
          <w:sz w:val="22"/>
          <w:szCs w:val="22"/>
        </w:rPr>
        <w:t xml:space="preserve">, </w:t>
      </w:r>
      <w:r w:rsidRPr="008B58EF">
        <w:rPr>
          <w:i/>
          <w:sz w:val="22"/>
          <w:szCs w:val="22"/>
        </w:rPr>
        <w:t>Google Universal</w:t>
      </w:r>
      <w:r w:rsidR="00C21108" w:rsidRPr="008B58EF">
        <w:rPr>
          <w:i/>
          <w:sz w:val="22"/>
          <w:szCs w:val="22"/>
        </w:rPr>
        <w:t xml:space="preserve">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i/>
          <w:sz w:val="22"/>
          <w:szCs w:val="22"/>
        </w:rPr>
        <w:t xml:space="preserve"> </w:t>
      </w:r>
      <w:proofErr w:type="spellStart"/>
      <w:r w:rsidRPr="008B58EF">
        <w:rPr>
          <w:i/>
          <w:sz w:val="22"/>
          <w:szCs w:val="22"/>
        </w:rPr>
        <w:t>tags</w:t>
      </w:r>
      <w:proofErr w:type="spellEnd"/>
      <w:r w:rsidRPr="008B58EF">
        <w:rPr>
          <w:i/>
          <w:sz w:val="22"/>
          <w:szCs w:val="22"/>
        </w:rPr>
        <w:t xml:space="preserve"> </w:t>
      </w:r>
      <w:r w:rsidRPr="008B58EF">
        <w:rPr>
          <w:sz w:val="22"/>
          <w:szCs w:val="22"/>
        </w:rPr>
        <w:t xml:space="preserve">e </w:t>
      </w:r>
      <w:proofErr w:type="spellStart"/>
      <w:r w:rsidRPr="008B58EF">
        <w:rPr>
          <w:i/>
          <w:sz w:val="22"/>
          <w:szCs w:val="22"/>
        </w:rPr>
        <w:t>Interset</w:t>
      </w:r>
      <w:proofErr w:type="spellEnd"/>
      <w:r w:rsidRPr="008B58EF">
        <w:rPr>
          <w:i/>
          <w:sz w:val="22"/>
          <w:szCs w:val="22"/>
        </w:rPr>
        <w:t xml:space="preserve"> </w:t>
      </w:r>
      <w:proofErr w:type="gramStart"/>
      <w:r w:rsidRPr="008B58EF">
        <w:rPr>
          <w:i/>
          <w:sz w:val="22"/>
          <w:szCs w:val="22"/>
        </w:rPr>
        <w:t>Interlingua</w:t>
      </w:r>
      <w:proofErr w:type="gramEnd"/>
      <w:r w:rsidRPr="008B58EF">
        <w:rPr>
          <w:sz w:val="22"/>
          <w:szCs w:val="22"/>
        </w:rPr>
        <w:t xml:space="preserve"> para etiquetas morfológicas.</w:t>
      </w:r>
    </w:p>
    <w:p w14:paraId="02081403" w14:textId="77777777" w:rsidR="008B58EF" w:rsidRPr="008B58EF" w:rsidRDefault="008B58EF" w:rsidP="00A019DF">
      <w:pPr>
        <w:rPr>
          <w:sz w:val="22"/>
          <w:szCs w:val="22"/>
        </w:rPr>
      </w:pPr>
    </w:p>
    <w:p w14:paraId="6E6FD7C1" w14:textId="77777777" w:rsidR="00760BCA" w:rsidRDefault="00D34E2E" w:rsidP="00A019DF">
      <w:r w:rsidRPr="008B58EF">
        <w:rPr>
          <w:sz w:val="22"/>
          <w:szCs w:val="22"/>
        </w:rPr>
        <w:t>El propósito fundamental de este proyecto es crear un inventario universal de etiquetas para las relaciones entre elementos y reglas</w:t>
      </w:r>
      <w:r w:rsidR="00B51160" w:rsidRPr="008B58EF">
        <w:rPr>
          <w:sz w:val="22"/>
          <w:szCs w:val="22"/>
        </w:rPr>
        <w:t>,</w:t>
      </w:r>
      <w:r w:rsidRPr="008B58EF">
        <w:rPr>
          <w:sz w:val="22"/>
          <w:szCs w:val="22"/>
        </w:rPr>
        <w:t xml:space="preserve"> que permitan e</w:t>
      </w:r>
      <w:r w:rsidR="00B51160" w:rsidRPr="008B58EF">
        <w:rPr>
          <w:sz w:val="22"/>
          <w:szCs w:val="22"/>
        </w:rPr>
        <w:t>stablecer para numerosos idiomas</w:t>
      </w:r>
      <w:r w:rsidRPr="008B58EF">
        <w:rPr>
          <w:sz w:val="22"/>
          <w:szCs w:val="22"/>
        </w:rPr>
        <w:t xml:space="preserve"> esas mismas etiquetas</w:t>
      </w:r>
      <w:r w:rsidR="00760BCA" w:rsidRPr="008B58EF">
        <w:rPr>
          <w:sz w:val="22"/>
          <w:szCs w:val="22"/>
        </w:rPr>
        <w:t>. Es necesario</w:t>
      </w:r>
      <w:r w:rsidRPr="008B58EF">
        <w:rPr>
          <w:sz w:val="22"/>
          <w:szCs w:val="22"/>
        </w:rPr>
        <w:t xml:space="preserve"> ten</w:t>
      </w:r>
      <w:r w:rsidR="00760BCA" w:rsidRPr="008B58EF">
        <w:rPr>
          <w:sz w:val="22"/>
          <w:szCs w:val="22"/>
        </w:rPr>
        <w:t>er</w:t>
      </w:r>
      <w:r w:rsidRPr="008B58EF">
        <w:rPr>
          <w:sz w:val="22"/>
          <w:szCs w:val="22"/>
        </w:rPr>
        <w:t xml:space="preserve"> en cuenta las relaciones entre palabras en los diferentes idiomas, pues </w:t>
      </w:r>
      <w:r w:rsidRPr="008B58EF">
        <w:rPr>
          <w:sz w:val="22"/>
          <w:szCs w:val="22"/>
        </w:rPr>
        <w:lastRenderedPageBreak/>
        <w:t xml:space="preserve">no todos presentan una estructura similar, lo que implica que habrá reglas más genéricas que puedan servir en muchos de ellos, y otras que </w:t>
      </w:r>
      <w:r w:rsidR="00760BCA" w:rsidRPr="008B58EF">
        <w:rPr>
          <w:sz w:val="22"/>
          <w:szCs w:val="22"/>
        </w:rPr>
        <w:t>será necesario particularizar para</w:t>
      </w:r>
      <w:r w:rsidRPr="008B58EF">
        <w:rPr>
          <w:sz w:val="22"/>
          <w:szCs w:val="22"/>
        </w:rPr>
        <w:t xml:space="preserve"> cada idioma</w:t>
      </w:r>
      <w:r w:rsidR="00760BCA" w:rsidRPr="008B58EF">
        <w:rPr>
          <w:sz w:val="22"/>
          <w:szCs w:val="22"/>
        </w:rPr>
        <w:t>.</w:t>
      </w:r>
    </w:p>
    <w:p w14:paraId="4947BAAB" w14:textId="0646455B" w:rsidR="004565DE" w:rsidRPr="004565DE" w:rsidRDefault="000C0B5B">
      <w:pPr>
        <w:pStyle w:val="Ttulo2"/>
        <w:ind w:left="567"/>
      </w:pPr>
      <w:bookmarkStart w:id="140" w:name="_Ref484923840"/>
      <w:bookmarkStart w:id="141" w:name="_Toc486266028"/>
      <w:r>
        <w:t>Formato</w:t>
      </w:r>
      <w:r w:rsidR="00FC3226">
        <w:t xml:space="preserve"> de representación</w:t>
      </w:r>
      <w:bookmarkEnd w:id="140"/>
      <w:bookmarkEnd w:id="141"/>
    </w:p>
    <w:p w14:paraId="0123A192" w14:textId="77777777" w:rsidR="008901E4" w:rsidRPr="008B58EF" w:rsidRDefault="00166D35" w:rsidP="00A019DF">
      <w:pPr>
        <w:rPr>
          <w:sz w:val="22"/>
          <w:szCs w:val="22"/>
        </w:rPr>
      </w:pPr>
      <w:r w:rsidRPr="008B58EF">
        <w:rPr>
          <w:sz w:val="22"/>
          <w:szCs w:val="22"/>
        </w:rPr>
        <w:t>En el estudio de todos los modelos se han encontrado dos formatos de representación de las relaciones de dependencia a parte de los grafos dirigido</w:t>
      </w:r>
      <w:r w:rsidR="00793037" w:rsidRPr="008B58EF">
        <w:rPr>
          <w:sz w:val="22"/>
          <w:szCs w:val="22"/>
        </w:rPr>
        <w:t>s</w:t>
      </w:r>
      <w:r w:rsidRPr="008B58EF">
        <w:rPr>
          <w:sz w:val="22"/>
          <w:szCs w:val="22"/>
        </w:rPr>
        <w:t xml:space="preserve"> comentados en apartados previos.</w:t>
      </w:r>
    </w:p>
    <w:p w14:paraId="5FD109C9" w14:textId="76D39313" w:rsidR="004565DE" w:rsidRPr="004565DE" w:rsidRDefault="000C0B5B">
      <w:pPr>
        <w:pStyle w:val="Ttulo3"/>
      </w:pPr>
      <w:bookmarkStart w:id="142" w:name="_Ref484996160"/>
      <w:bookmarkStart w:id="143" w:name="_Toc486266029"/>
      <w:r>
        <w:t>Formato Stanford</w:t>
      </w:r>
      <w:bookmarkEnd w:id="142"/>
      <w:bookmarkEnd w:id="143"/>
    </w:p>
    <w:p w14:paraId="691496EB" w14:textId="77777777" w:rsidR="008901E4" w:rsidRPr="008B58EF" w:rsidRDefault="00166D35" w:rsidP="00F26EFE">
      <w:pPr>
        <w:ind w:left="284"/>
        <w:rPr>
          <w:sz w:val="22"/>
          <w:szCs w:val="22"/>
        </w:rPr>
      </w:pPr>
      <w:r w:rsidRPr="008B58EF">
        <w:rPr>
          <w:sz w:val="22"/>
          <w:szCs w:val="22"/>
        </w:rPr>
        <w:t>Es un formato desarrollado por la Universidad de Stanford que representa las relaciones establecidas entre palabras</w:t>
      </w:r>
      <w:r w:rsidR="00626946" w:rsidRPr="008B58EF">
        <w:rPr>
          <w:sz w:val="22"/>
          <w:szCs w:val="22"/>
        </w:rPr>
        <w:t xml:space="preserve">. Existen cinco variantes, pero </w:t>
      </w:r>
      <w:r w:rsidR="00E04096" w:rsidRPr="008B58EF">
        <w:rPr>
          <w:sz w:val="22"/>
          <w:szCs w:val="22"/>
        </w:rPr>
        <w:t>todas en definitiva siguen el mismo formato.</w:t>
      </w:r>
    </w:p>
    <w:p w14:paraId="55EEAEC1" w14:textId="77777777" w:rsidR="00E04096" w:rsidRPr="008B58EF" w:rsidRDefault="00E04096" w:rsidP="00F26EFE">
      <w:pPr>
        <w:ind w:left="284"/>
        <w:rPr>
          <w:sz w:val="22"/>
          <w:szCs w:val="22"/>
        </w:rPr>
      </w:pPr>
    </w:p>
    <w:p w14:paraId="2EF4003E" w14:textId="5E45E526" w:rsidR="00820554" w:rsidRPr="008B58EF" w:rsidRDefault="00FC3226" w:rsidP="00F26EFE">
      <w:pPr>
        <w:ind w:left="284"/>
        <w:rPr>
          <w:sz w:val="22"/>
          <w:szCs w:val="22"/>
        </w:rPr>
      </w:pPr>
      <w:r w:rsidRPr="008B58EF">
        <w:rPr>
          <w:sz w:val="22"/>
          <w:szCs w:val="22"/>
        </w:rPr>
        <w:t>Cada relación se representa en texto plano como</w:t>
      </w:r>
      <w:r w:rsidR="00E04096" w:rsidRPr="008B58EF">
        <w:rPr>
          <w:sz w:val="22"/>
          <w:szCs w:val="22"/>
        </w:rPr>
        <w:t>:</w:t>
      </w:r>
      <w:r w:rsidR="00820554" w:rsidRPr="008B58EF">
        <w:rPr>
          <w:sz w:val="22"/>
          <w:szCs w:val="22"/>
        </w:rPr>
        <w:t xml:space="preserve"> </w:t>
      </w:r>
    </w:p>
    <w:p w14:paraId="61BA1D05" w14:textId="77777777" w:rsidR="00E04096" w:rsidRPr="008B58EF" w:rsidRDefault="00E04096" w:rsidP="00F26EFE">
      <w:pPr>
        <w:ind w:left="284" w:firstLine="595"/>
        <w:rPr>
          <w:sz w:val="22"/>
          <w:szCs w:val="22"/>
        </w:rPr>
      </w:pPr>
      <w:proofErr w:type="spellStart"/>
      <w:r w:rsidRPr="008B58EF">
        <w:rPr>
          <w:b/>
          <w:i/>
          <w:sz w:val="22"/>
          <w:szCs w:val="22"/>
        </w:rPr>
        <w:t>nombre_relación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3BF82222" w14:textId="77777777" w:rsidR="00E04096" w:rsidRPr="008B58EF" w:rsidRDefault="00E04096" w:rsidP="00F26EFE">
      <w:pPr>
        <w:ind w:left="284"/>
        <w:rPr>
          <w:b/>
          <w:i/>
          <w:sz w:val="22"/>
          <w:szCs w:val="22"/>
        </w:rPr>
      </w:pPr>
    </w:p>
    <w:p w14:paraId="3942399C" w14:textId="77777777" w:rsidR="00E04096" w:rsidRPr="008B58EF" w:rsidRDefault="00E04096" w:rsidP="00F26EFE">
      <w:pPr>
        <w:ind w:left="284"/>
        <w:rPr>
          <w:sz w:val="22"/>
          <w:szCs w:val="22"/>
        </w:rPr>
      </w:pPr>
      <w:r w:rsidRPr="008B58EF">
        <w:rPr>
          <w:sz w:val="22"/>
          <w:szCs w:val="22"/>
        </w:rP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Pr="008B58EF" w:rsidRDefault="00E04096" w:rsidP="00F26EFE">
      <w:pPr>
        <w:ind w:left="284"/>
        <w:rPr>
          <w:sz w:val="22"/>
          <w:szCs w:val="22"/>
        </w:rPr>
      </w:pPr>
    </w:p>
    <w:p w14:paraId="367AF777" w14:textId="77777777" w:rsidR="00E04096" w:rsidRPr="008B58EF" w:rsidRDefault="00E04096" w:rsidP="00F26EFE">
      <w:pPr>
        <w:ind w:left="284"/>
        <w:rPr>
          <w:sz w:val="22"/>
          <w:szCs w:val="22"/>
        </w:rPr>
      </w:pPr>
      <w:r w:rsidRPr="008B58EF">
        <w:rPr>
          <w:sz w:val="22"/>
          <w:szCs w:val="22"/>
        </w:rPr>
        <w:t xml:space="preserve">La diferencia entre las cinco variantes existentes es como se nombra a la funcionalidad o etiqueta de relación entre el </w:t>
      </w:r>
      <w:r w:rsidR="0091414F" w:rsidRPr="008B58EF">
        <w:rPr>
          <w:sz w:val="22"/>
          <w:szCs w:val="22"/>
        </w:rPr>
        <w:t xml:space="preserve">término </w:t>
      </w:r>
      <w:r w:rsidRPr="008B58EF">
        <w:rPr>
          <w:sz w:val="22"/>
          <w:szCs w:val="22"/>
        </w:rPr>
        <w:t xml:space="preserve">principal y el dependiente, pues para Stanford existen diversas formas de </w:t>
      </w:r>
      <w:r w:rsidR="0091414F" w:rsidRPr="008B58EF">
        <w:rPr>
          <w:sz w:val="22"/>
          <w:szCs w:val="22"/>
        </w:rPr>
        <w:t>representar esa etiqueta, dependiendo de cuanta información se quiera mostrar en ésta.</w:t>
      </w:r>
    </w:p>
    <w:p w14:paraId="26744E46" w14:textId="77777777" w:rsidR="0091414F" w:rsidRPr="008B58EF" w:rsidRDefault="0091414F" w:rsidP="00F26EFE">
      <w:pPr>
        <w:ind w:left="284"/>
        <w:rPr>
          <w:sz w:val="22"/>
          <w:szCs w:val="22"/>
        </w:rPr>
      </w:pPr>
    </w:p>
    <w:p w14:paraId="26EDA993" w14:textId="5B640E89" w:rsidR="00DD5295" w:rsidRPr="008B58EF" w:rsidRDefault="0091414F" w:rsidP="00F37D10">
      <w:pPr>
        <w:ind w:left="284"/>
        <w:rPr>
          <w:sz w:val="22"/>
          <w:szCs w:val="22"/>
        </w:rPr>
      </w:pPr>
      <w:r w:rsidRPr="008B58EF">
        <w:rPr>
          <w:sz w:val="22"/>
          <w:szCs w:val="22"/>
        </w:rPr>
        <w:t>Ahora se mostrará un ejemplo con el formato básico para la siguiente frase</w:t>
      </w:r>
      <w:r w:rsidR="006E1D05" w:rsidRPr="008B58EF">
        <w:rPr>
          <w:sz w:val="22"/>
          <w:szCs w:val="22"/>
        </w:rPr>
        <w:t>, junto con la representación en forma de grafo</w:t>
      </w:r>
      <w:r w:rsidRPr="008B58EF">
        <w:rPr>
          <w:sz w:val="22"/>
          <w:szCs w:val="22"/>
        </w:rPr>
        <w:t xml:space="preserve">: </w:t>
      </w:r>
    </w:p>
    <w:p w14:paraId="1ED700E7" w14:textId="77777777" w:rsidR="00C42766" w:rsidRPr="008B58EF" w:rsidRDefault="00C42766" w:rsidP="00F37D10">
      <w:pPr>
        <w:ind w:left="284"/>
        <w:rPr>
          <w:sz w:val="22"/>
          <w:szCs w:val="22"/>
        </w:rPr>
      </w:pPr>
    </w:p>
    <w:p w14:paraId="068F22BB" w14:textId="77777777" w:rsidR="0091414F" w:rsidRPr="008B58EF" w:rsidRDefault="0091414F" w:rsidP="00F26EFE">
      <w:pPr>
        <w:ind w:left="284"/>
        <w:rPr>
          <w:rFonts w:ascii="Courier New" w:hAnsi="Courier New" w:cs="Courier New"/>
          <w:sz w:val="22"/>
          <w:szCs w:val="22"/>
          <w:lang w:val="en"/>
        </w:rPr>
      </w:pPr>
      <w:commentRangeStart w:id="144"/>
      <w:commentRangeStart w:id="145"/>
      <w:r w:rsidRPr="008B58EF">
        <w:rPr>
          <w:i/>
          <w:sz w:val="22"/>
          <w:szCs w:val="22"/>
          <w:lang w:val="en"/>
        </w:rPr>
        <w:t>“</w:t>
      </w:r>
      <w:r w:rsidRPr="008B58EF">
        <w:rPr>
          <w:rFonts w:ascii="Courier New" w:hAnsi="Courier New" w:cs="Courier New"/>
          <w:i/>
          <w:sz w:val="22"/>
          <w:szCs w:val="22"/>
          <w:lang w:val="en"/>
        </w:rPr>
        <w:t>Bell, a company which is based in LA, makes and distributes computer products.”</w:t>
      </w:r>
      <w:commentRangeEnd w:id="144"/>
      <w:r w:rsidR="00EC6C26" w:rsidRPr="008B58EF">
        <w:rPr>
          <w:rStyle w:val="Refdecomentario"/>
          <w:sz w:val="22"/>
          <w:szCs w:val="22"/>
        </w:rPr>
        <w:commentReference w:id="144"/>
      </w:r>
      <w:commentRangeEnd w:id="145"/>
      <w:r w:rsidR="00EC6C26" w:rsidRPr="008B58EF">
        <w:rPr>
          <w:rStyle w:val="Refdecomentario"/>
          <w:sz w:val="22"/>
          <w:szCs w:val="22"/>
        </w:rPr>
        <w:commentReference w:id="145"/>
      </w:r>
      <w:r w:rsidR="001828F4" w:rsidRPr="008B58EF">
        <w:rPr>
          <w:rStyle w:val="Refdenotaalpie"/>
          <w:rFonts w:ascii="Courier New" w:hAnsi="Courier New" w:cs="Courier New"/>
          <w:sz w:val="22"/>
          <w:szCs w:val="22"/>
        </w:rPr>
        <w:footnoteReference w:id="7"/>
      </w:r>
    </w:p>
    <w:p w14:paraId="3C34077F" w14:textId="77777777" w:rsidR="00CA3794" w:rsidRPr="008B58EF" w:rsidRDefault="00CA3794" w:rsidP="006B18BA">
      <w:pPr>
        <w:rPr>
          <w:i/>
          <w:sz w:val="22"/>
          <w:szCs w:val="22"/>
          <w:lang w:val="en"/>
        </w:rPr>
      </w:pPr>
    </w:p>
    <w:p w14:paraId="33106961" w14:textId="77777777" w:rsidR="00CA3794" w:rsidRPr="008B58EF" w:rsidRDefault="00CA3794" w:rsidP="006B18BA">
      <w:pPr>
        <w:rPr>
          <w:rFonts w:ascii="Courier New" w:hAnsi="Courier New" w:cs="Courier New"/>
          <w:sz w:val="22"/>
          <w:szCs w:val="22"/>
          <w:lang w:val="en"/>
        </w:rPr>
      </w:pPr>
      <w:r w:rsidRPr="008B58EF">
        <w:rPr>
          <w:sz w:val="22"/>
          <w:szCs w:val="22"/>
          <w:lang w:val="en"/>
        </w:rPr>
        <w:tab/>
      </w:r>
      <w:proofErr w:type="spellStart"/>
      <w:r w:rsidRPr="008B58EF">
        <w:rPr>
          <w:rFonts w:ascii="Courier New" w:hAnsi="Courier New" w:cs="Courier New"/>
          <w:sz w:val="22"/>
          <w:szCs w:val="22"/>
          <w:lang w:val="en"/>
        </w:rPr>
        <w:t>nsubj</w:t>
      </w:r>
      <w:proofErr w:type="spellEnd"/>
      <w:r w:rsidRPr="008B58EF">
        <w:rPr>
          <w:rFonts w:ascii="Courier New" w:hAnsi="Courier New" w:cs="Courier New"/>
          <w:sz w:val="22"/>
          <w:szCs w:val="22"/>
          <w:lang w:val="en"/>
        </w:rPr>
        <w:t>(makes-11, Bell-1)</w:t>
      </w:r>
    </w:p>
    <w:p w14:paraId="17A78AB4"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det</w:t>
      </w:r>
      <w:proofErr w:type="spellEnd"/>
      <w:r w:rsidRPr="008B58EF">
        <w:rPr>
          <w:rFonts w:ascii="Courier New" w:hAnsi="Courier New" w:cs="Courier New"/>
          <w:sz w:val="22"/>
          <w:szCs w:val="22"/>
          <w:lang w:val="en"/>
        </w:rPr>
        <w:t>(company-4, a-3)</w:t>
      </w:r>
    </w:p>
    <w:p w14:paraId="1180D46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appos</w:t>
      </w:r>
      <w:proofErr w:type="spellEnd"/>
      <w:r w:rsidRPr="008B58EF">
        <w:rPr>
          <w:rFonts w:ascii="Courier New" w:hAnsi="Courier New" w:cs="Courier New"/>
          <w:sz w:val="22"/>
          <w:szCs w:val="22"/>
          <w:lang w:val="en"/>
        </w:rPr>
        <w:t>(Bell-1, company-4)</w:t>
      </w:r>
    </w:p>
    <w:p w14:paraId="1661A2C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nsubjpass</w:t>
      </w:r>
      <w:proofErr w:type="spellEnd"/>
      <w:r w:rsidRPr="008B58EF">
        <w:rPr>
          <w:rFonts w:ascii="Courier New" w:hAnsi="Courier New" w:cs="Courier New"/>
          <w:sz w:val="22"/>
          <w:szCs w:val="22"/>
          <w:lang w:val="en"/>
        </w:rPr>
        <w:t>(based-7, which-5)</w:t>
      </w:r>
    </w:p>
    <w:p w14:paraId="3AAD7B17"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auxpass</w:t>
      </w:r>
      <w:proofErr w:type="spellEnd"/>
      <w:r w:rsidRPr="008B58EF">
        <w:rPr>
          <w:rFonts w:ascii="Courier New" w:hAnsi="Courier New" w:cs="Courier New"/>
          <w:sz w:val="22"/>
          <w:szCs w:val="22"/>
          <w:lang w:val="en"/>
        </w:rPr>
        <w:t>(based-7, is-6)</w:t>
      </w:r>
    </w:p>
    <w:p w14:paraId="2C57E4F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rcmod</w:t>
      </w:r>
      <w:proofErr w:type="spellEnd"/>
      <w:r w:rsidRPr="008B58EF">
        <w:rPr>
          <w:rFonts w:ascii="Courier New" w:hAnsi="Courier New" w:cs="Courier New"/>
          <w:sz w:val="22"/>
          <w:szCs w:val="22"/>
          <w:lang w:val="en"/>
        </w:rPr>
        <w:t>(company-4, based-7)</w:t>
      </w:r>
    </w:p>
    <w:p w14:paraId="42F6C53F"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prep(based-7, in-8)</w:t>
      </w:r>
    </w:p>
    <w:p w14:paraId="0FF9D79C"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pobj</w:t>
      </w:r>
      <w:proofErr w:type="spellEnd"/>
      <w:r w:rsidRPr="008B58EF">
        <w:rPr>
          <w:rFonts w:ascii="Courier New" w:hAnsi="Courier New" w:cs="Courier New"/>
          <w:sz w:val="22"/>
          <w:szCs w:val="22"/>
          <w:lang w:val="en"/>
        </w:rPr>
        <w:t>(in-8, LA-9)</w:t>
      </w:r>
    </w:p>
    <w:p w14:paraId="7ED1275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root(ROOT-0, makes-11)</w:t>
      </w:r>
    </w:p>
    <w:p w14:paraId="38DFA3ED"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cc(makes-11, and-12)</w:t>
      </w:r>
    </w:p>
    <w:p w14:paraId="76A09B3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conj</w:t>
      </w:r>
      <w:proofErr w:type="spellEnd"/>
      <w:r w:rsidRPr="008B58EF">
        <w:rPr>
          <w:rFonts w:ascii="Courier New" w:hAnsi="Courier New" w:cs="Courier New"/>
          <w:sz w:val="22"/>
          <w:szCs w:val="22"/>
          <w:lang w:val="en"/>
        </w:rPr>
        <w:t>(makes-11, distributes-13)</w:t>
      </w:r>
    </w:p>
    <w:p w14:paraId="0A700200"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nn</w:t>
      </w:r>
      <w:proofErr w:type="spellEnd"/>
      <w:r w:rsidRPr="008B58EF">
        <w:rPr>
          <w:rFonts w:ascii="Courier New" w:hAnsi="Courier New" w:cs="Courier New"/>
          <w:sz w:val="22"/>
          <w:szCs w:val="22"/>
          <w:lang w:val="en"/>
        </w:rPr>
        <w:t>(products-15, computer-14)</w:t>
      </w:r>
    </w:p>
    <w:p w14:paraId="06096C48" w14:textId="77777777" w:rsidR="00CA3794" w:rsidRDefault="00CA3794" w:rsidP="006B18BA">
      <w:pPr>
        <w:ind w:left="708"/>
        <w:rPr>
          <w:rFonts w:ascii="Courier New" w:hAnsi="Courier New" w:cs="Courier New"/>
          <w:sz w:val="22"/>
          <w:szCs w:val="22"/>
        </w:rPr>
      </w:pPr>
      <w:proofErr w:type="spellStart"/>
      <w:proofErr w:type="gramStart"/>
      <w:r w:rsidRPr="008B58EF">
        <w:rPr>
          <w:rFonts w:ascii="Courier New" w:hAnsi="Courier New" w:cs="Courier New"/>
          <w:sz w:val="22"/>
          <w:szCs w:val="22"/>
        </w:rPr>
        <w:t>dobj</w:t>
      </w:r>
      <w:proofErr w:type="spellEnd"/>
      <w:r w:rsidRPr="008B58EF">
        <w:rPr>
          <w:rFonts w:ascii="Courier New" w:hAnsi="Courier New" w:cs="Courier New"/>
          <w:sz w:val="22"/>
          <w:szCs w:val="22"/>
        </w:rPr>
        <w:t>(</w:t>
      </w:r>
      <w:proofErr w:type="gramEnd"/>
      <w:r w:rsidRPr="008B58EF">
        <w:rPr>
          <w:rFonts w:ascii="Courier New" w:hAnsi="Courier New" w:cs="Courier New"/>
          <w:sz w:val="22"/>
          <w:szCs w:val="22"/>
        </w:rPr>
        <w:t>makes-11, products-15)</w:t>
      </w:r>
    </w:p>
    <w:p w14:paraId="76042AD6" w14:textId="77777777" w:rsidR="008B58EF" w:rsidRPr="008B58EF" w:rsidRDefault="008B58EF" w:rsidP="006B18BA">
      <w:pPr>
        <w:ind w:left="708"/>
        <w:rPr>
          <w:rFonts w:ascii="Courier New" w:hAnsi="Courier New" w:cs="Courier New"/>
          <w:sz w:val="22"/>
          <w:szCs w:val="22"/>
        </w:rPr>
      </w:pPr>
    </w:p>
    <w:p w14:paraId="4C21925B" w14:textId="77777777" w:rsidR="00C42766" w:rsidRDefault="00C42766" w:rsidP="006B18BA">
      <w:pPr>
        <w:ind w:left="708"/>
        <w:rPr>
          <w:rFonts w:ascii="Courier New" w:hAnsi="Courier New" w:cs="Courier New"/>
          <w:sz w:val="21"/>
          <w:szCs w:val="22"/>
        </w:rPr>
      </w:pPr>
    </w:p>
    <w:p w14:paraId="7C52862C" w14:textId="19FE9D8F" w:rsidR="00B878C4" w:rsidRPr="00B878C4" w:rsidRDefault="00B878C4" w:rsidP="006D3C16">
      <w:r w:rsidRPr="007B3F7C">
        <w:rPr>
          <w:noProof/>
        </w:rPr>
        <w:lastRenderedPageBreak/>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46" w:name="_Toc48626509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8</w:t>
      </w:r>
      <w:r>
        <w:fldChar w:fldCharType="end"/>
      </w:r>
      <w:r>
        <w:t xml:space="preserve">. Representación del ejemplo de </w:t>
      </w:r>
      <w:r w:rsidRPr="00872590">
        <w:rPr>
          <w:i/>
        </w:rPr>
        <w:t xml:space="preserve">Stanford </w:t>
      </w:r>
      <w:proofErr w:type="spellStart"/>
      <w:r w:rsidRPr="00872590">
        <w:rPr>
          <w:i/>
        </w:rPr>
        <w:t>Dependencies</w:t>
      </w:r>
      <w:proofErr w:type="spellEnd"/>
      <w:r w:rsidR="001828F4">
        <w:rPr>
          <w:i/>
        </w:rPr>
        <w:t xml:space="preserve"> </w:t>
      </w:r>
      <w:r w:rsidR="001828F4">
        <w:t xml:space="preserve">generada con </w:t>
      </w:r>
      <w:proofErr w:type="spellStart"/>
      <w:r w:rsidR="001828F4">
        <w:t>Graphviz</w:t>
      </w:r>
      <w:bookmarkEnd w:id="146"/>
      <w:proofErr w:type="spellEnd"/>
    </w:p>
    <w:p w14:paraId="6820BEB9" w14:textId="6CF38AD2" w:rsidR="00CA3794" w:rsidRPr="008B58EF" w:rsidRDefault="00CA3794" w:rsidP="00C22EBF">
      <w:pPr>
        <w:ind w:left="284"/>
        <w:rPr>
          <w:rFonts w:ascii="Courier New" w:hAnsi="Courier New" w:cs="Courier New"/>
          <w:sz w:val="22"/>
          <w:szCs w:val="22"/>
        </w:rPr>
      </w:pPr>
      <w:r w:rsidRPr="008B58EF">
        <w:rPr>
          <w:sz w:val="22"/>
          <w:szCs w:val="22"/>
        </w:rPr>
        <w:t>Cada una de las relaciones indica la funcionalidad como primer elemento que se muestra, después entre paréntesis se encuentran los elementos relacionados</w:t>
      </w:r>
      <w:r w:rsidR="00F86D0E" w:rsidRPr="008B58EF">
        <w:rPr>
          <w:sz w:val="22"/>
          <w:szCs w:val="22"/>
        </w:rPr>
        <w:t xml:space="preserve">, primero se muestra la palabra, después </w:t>
      </w:r>
      <w:r w:rsidRPr="008B58EF">
        <w:rPr>
          <w:sz w:val="22"/>
          <w:szCs w:val="22"/>
        </w:rPr>
        <w:t xml:space="preserve">la posición que ocupa </w:t>
      </w:r>
      <w:r w:rsidR="00F86D0E" w:rsidRPr="008B58EF">
        <w:rPr>
          <w:sz w:val="22"/>
          <w:szCs w:val="22"/>
        </w:rPr>
        <w:t xml:space="preserve">ésta </w:t>
      </w:r>
      <w:r w:rsidRPr="008B58EF">
        <w:rPr>
          <w:sz w:val="22"/>
          <w:szCs w:val="22"/>
        </w:rPr>
        <w:t>dentro de la oración</w:t>
      </w:r>
      <w:r w:rsidR="006B18BA" w:rsidRPr="008B58EF">
        <w:rPr>
          <w:sz w:val="22"/>
          <w:szCs w:val="22"/>
        </w:rPr>
        <w:t xml:space="preserve">, es necesario tener en cuenta los signos de puntuación, en el ejemplo, </w:t>
      </w:r>
      <w:proofErr w:type="spellStart"/>
      <w:r w:rsidR="006B18BA" w:rsidRPr="008B58EF">
        <w:rPr>
          <w:i/>
          <w:sz w:val="22"/>
          <w:szCs w:val="22"/>
        </w:rPr>
        <w:t>makes</w:t>
      </w:r>
      <w:proofErr w:type="spellEnd"/>
      <w:r w:rsidR="006B18BA" w:rsidRPr="008B58EF">
        <w:rPr>
          <w:sz w:val="22"/>
          <w:szCs w:val="22"/>
        </w:rPr>
        <w:t xml:space="preserve"> tiene como índice el 11 porque es su lugar en la frase</w:t>
      </w:r>
      <w:r w:rsidR="00772C4A" w:rsidRPr="008B58EF">
        <w:rPr>
          <w:sz w:val="22"/>
          <w:szCs w:val="22"/>
        </w:rPr>
        <w:t>, habiendo contado previamente las dos comas</w:t>
      </w:r>
      <w:r w:rsidRPr="008B58EF">
        <w:rPr>
          <w:sz w:val="22"/>
          <w:szCs w:val="22"/>
        </w:rPr>
        <w:t>.</w:t>
      </w:r>
    </w:p>
    <w:p w14:paraId="2FCCC532" w14:textId="49A8C707" w:rsidR="008901E4" w:rsidRDefault="000C0B5B" w:rsidP="00C22EBF">
      <w:pPr>
        <w:pStyle w:val="Ttulo3"/>
      </w:pPr>
      <w:bookmarkStart w:id="147" w:name="_Toc486266030"/>
      <w:r>
        <w:t xml:space="preserve">Formato </w:t>
      </w:r>
      <w:proofErr w:type="spellStart"/>
      <w:r>
        <w:t>CoNLL</w:t>
      </w:r>
      <w:bookmarkEnd w:id="147"/>
      <w:proofErr w:type="spellEnd"/>
    </w:p>
    <w:p w14:paraId="5DB5D598" w14:textId="77777777" w:rsidR="008E363B" w:rsidRPr="008B58EF" w:rsidRDefault="008E363B" w:rsidP="00F26EFE">
      <w:pPr>
        <w:ind w:left="284"/>
        <w:rPr>
          <w:sz w:val="22"/>
          <w:szCs w:val="22"/>
        </w:rPr>
      </w:pPr>
      <w:r w:rsidRPr="008B58EF">
        <w:rPr>
          <w:sz w:val="22"/>
          <w:szCs w:val="22"/>
        </w:rPr>
        <w:t xml:space="preserve">Esta representación de las relaciones de dependencias ha sido creada por uno de los proyectos citados anteriormente, </w:t>
      </w:r>
      <w:r w:rsidRPr="008B58EF">
        <w:rPr>
          <w:i/>
          <w:sz w:val="22"/>
          <w:szCs w:val="22"/>
        </w:rPr>
        <w:t xml:space="preserve">Universal </w:t>
      </w:r>
      <w:proofErr w:type="spellStart"/>
      <w:r w:rsidRPr="008B58EF">
        <w:rPr>
          <w:i/>
          <w:sz w:val="22"/>
          <w:szCs w:val="22"/>
        </w:rPr>
        <w:t>Dependencies</w:t>
      </w:r>
      <w:proofErr w:type="spellEnd"/>
      <w:r w:rsidRPr="008B58EF">
        <w:rPr>
          <w:i/>
          <w:sz w:val="22"/>
          <w:szCs w:val="22"/>
        </w:rPr>
        <w:t xml:space="preserve">. </w:t>
      </w:r>
      <w:r w:rsidRPr="008B58EF">
        <w:rPr>
          <w:sz w:val="22"/>
          <w:szCs w:val="22"/>
        </w:rP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Pr="008B58EF" w:rsidRDefault="008E363B" w:rsidP="00F26EFE">
      <w:pPr>
        <w:ind w:left="284"/>
        <w:rPr>
          <w:sz w:val="22"/>
          <w:szCs w:val="22"/>
        </w:rPr>
      </w:pPr>
    </w:p>
    <w:p w14:paraId="023019FB" w14:textId="77777777" w:rsidR="00F86D0E" w:rsidRPr="008B58EF" w:rsidRDefault="00F86D0E" w:rsidP="00F26EFE">
      <w:pPr>
        <w:ind w:left="284"/>
        <w:rPr>
          <w:sz w:val="22"/>
          <w:szCs w:val="22"/>
        </w:rPr>
      </w:pPr>
      <w:r w:rsidRPr="008B58EF">
        <w:rPr>
          <w:sz w:val="22"/>
          <w:szCs w:val="22"/>
        </w:rP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Pr="008B58EF" w:rsidRDefault="00F86D0E" w:rsidP="00F26EFE">
      <w:pPr>
        <w:ind w:left="284"/>
        <w:rPr>
          <w:sz w:val="22"/>
          <w:szCs w:val="22"/>
        </w:rPr>
      </w:pPr>
    </w:p>
    <w:p w14:paraId="567D0AF2" w14:textId="77777777" w:rsidR="00F86D0E" w:rsidRPr="008B58EF" w:rsidRDefault="00F86D0E" w:rsidP="00C22EBF">
      <w:pPr>
        <w:ind w:left="284"/>
        <w:rPr>
          <w:sz w:val="22"/>
          <w:szCs w:val="22"/>
        </w:rPr>
      </w:pPr>
      <w:r w:rsidRPr="008B58EF">
        <w:rPr>
          <w:sz w:val="22"/>
          <w:szCs w:val="22"/>
        </w:rPr>
        <w:t>Los campos de los que consta esta tabla son:</w:t>
      </w:r>
    </w:p>
    <w:p w14:paraId="1619CD29" w14:textId="77777777" w:rsidR="00F86D0E" w:rsidRPr="008B58EF" w:rsidRDefault="00F86D0E" w:rsidP="00F26EFE">
      <w:pPr>
        <w:numPr>
          <w:ilvl w:val="0"/>
          <w:numId w:val="16"/>
        </w:numPr>
        <w:ind w:left="993"/>
        <w:rPr>
          <w:sz w:val="22"/>
          <w:szCs w:val="22"/>
        </w:rPr>
      </w:pPr>
      <w:r w:rsidRPr="008B58EF">
        <w:rPr>
          <w:sz w:val="22"/>
          <w:szCs w:val="22"/>
        </w:rPr>
        <w:t>ID</w:t>
      </w:r>
      <w:r w:rsidR="00E5236A" w:rsidRPr="008B58EF">
        <w:rPr>
          <w:sz w:val="22"/>
          <w:szCs w:val="22"/>
        </w:rPr>
        <w:t>: posición que ocupa la palabra dentro de la oración</w:t>
      </w:r>
    </w:p>
    <w:p w14:paraId="76E04D9F" w14:textId="77777777" w:rsidR="00F86D0E" w:rsidRPr="008B58EF" w:rsidRDefault="00F86D0E" w:rsidP="00F26EFE">
      <w:pPr>
        <w:numPr>
          <w:ilvl w:val="0"/>
          <w:numId w:val="16"/>
        </w:numPr>
        <w:ind w:left="993"/>
        <w:rPr>
          <w:sz w:val="22"/>
          <w:szCs w:val="22"/>
        </w:rPr>
      </w:pPr>
      <w:r w:rsidRPr="008B58EF">
        <w:rPr>
          <w:sz w:val="22"/>
          <w:szCs w:val="22"/>
        </w:rPr>
        <w:t>FORM</w:t>
      </w:r>
      <w:r w:rsidR="00E5236A" w:rsidRPr="008B58EF">
        <w:rPr>
          <w:sz w:val="22"/>
          <w:szCs w:val="22"/>
        </w:rPr>
        <w:t>: forma de la palabra</w:t>
      </w:r>
    </w:p>
    <w:p w14:paraId="160EC1A7" w14:textId="77777777" w:rsidR="00F86D0E" w:rsidRPr="008B58EF" w:rsidRDefault="00F86D0E" w:rsidP="00F26EFE">
      <w:pPr>
        <w:numPr>
          <w:ilvl w:val="0"/>
          <w:numId w:val="16"/>
        </w:numPr>
        <w:ind w:left="993"/>
        <w:rPr>
          <w:sz w:val="22"/>
          <w:szCs w:val="22"/>
        </w:rPr>
      </w:pPr>
      <w:r w:rsidRPr="008B58EF">
        <w:rPr>
          <w:sz w:val="22"/>
          <w:szCs w:val="22"/>
        </w:rPr>
        <w:t>LEM</w:t>
      </w:r>
      <w:r w:rsidR="00E5236A" w:rsidRPr="008B58EF">
        <w:rPr>
          <w:sz w:val="22"/>
          <w:szCs w:val="22"/>
        </w:rPr>
        <w:t>M</w:t>
      </w:r>
      <w:r w:rsidRPr="008B58EF">
        <w:rPr>
          <w:sz w:val="22"/>
          <w:szCs w:val="22"/>
        </w:rPr>
        <w:t>A</w:t>
      </w:r>
      <w:r w:rsidR="00E5236A" w:rsidRPr="008B58EF">
        <w:rPr>
          <w:sz w:val="22"/>
          <w:szCs w:val="22"/>
        </w:rPr>
        <w:t>: lema de la forma de la palabra</w:t>
      </w:r>
    </w:p>
    <w:p w14:paraId="4F27E4EE" w14:textId="77777777" w:rsidR="00F86D0E" w:rsidRPr="008B58EF" w:rsidRDefault="00F86D0E" w:rsidP="00F26EFE">
      <w:pPr>
        <w:numPr>
          <w:ilvl w:val="0"/>
          <w:numId w:val="16"/>
        </w:numPr>
        <w:ind w:left="993"/>
        <w:rPr>
          <w:sz w:val="22"/>
          <w:szCs w:val="22"/>
          <w:lang w:val="en"/>
        </w:rPr>
      </w:pPr>
      <w:r w:rsidRPr="008B58EF">
        <w:rPr>
          <w:sz w:val="22"/>
          <w:szCs w:val="22"/>
          <w:lang w:val="en"/>
        </w:rPr>
        <w:t>UP</w:t>
      </w:r>
      <w:r w:rsidR="00E5236A" w:rsidRPr="008B58EF">
        <w:rPr>
          <w:sz w:val="22"/>
          <w:szCs w:val="22"/>
          <w:lang w:val="en"/>
        </w:rPr>
        <w:t xml:space="preserve">OSTAG: </w:t>
      </w:r>
      <w:proofErr w:type="spellStart"/>
      <w:r w:rsidR="00E5236A" w:rsidRPr="008B58EF">
        <w:rPr>
          <w:sz w:val="22"/>
          <w:szCs w:val="22"/>
          <w:lang w:val="en"/>
        </w:rPr>
        <w:t>etiqueta</w:t>
      </w:r>
      <w:proofErr w:type="spellEnd"/>
      <w:r w:rsidR="00E5236A" w:rsidRPr="008B58EF">
        <w:rPr>
          <w:sz w:val="22"/>
          <w:szCs w:val="22"/>
          <w:lang w:val="en"/>
        </w:rPr>
        <w:t xml:space="preserve"> universal part-of-speech</w:t>
      </w:r>
    </w:p>
    <w:p w14:paraId="48866051" w14:textId="77777777" w:rsidR="00F86D0E" w:rsidRPr="008B58EF" w:rsidRDefault="00F86D0E" w:rsidP="00F26EFE">
      <w:pPr>
        <w:numPr>
          <w:ilvl w:val="0"/>
          <w:numId w:val="16"/>
        </w:numPr>
        <w:ind w:left="993"/>
        <w:rPr>
          <w:sz w:val="22"/>
          <w:szCs w:val="22"/>
        </w:rPr>
      </w:pPr>
      <w:r w:rsidRPr="008B58EF">
        <w:rPr>
          <w:sz w:val="22"/>
          <w:szCs w:val="22"/>
        </w:rPr>
        <w:t xml:space="preserve">XPOSTAG: </w:t>
      </w:r>
      <w:r w:rsidR="00E5236A" w:rsidRPr="008B58EF">
        <w:rPr>
          <w:sz w:val="22"/>
          <w:szCs w:val="22"/>
        </w:rPr>
        <w:t>etiqueta propia de cada idioma</w:t>
      </w:r>
    </w:p>
    <w:p w14:paraId="6629E5CE" w14:textId="77777777" w:rsidR="00F86D0E" w:rsidRPr="008B58EF" w:rsidRDefault="00FC2310" w:rsidP="00F26EFE">
      <w:pPr>
        <w:numPr>
          <w:ilvl w:val="0"/>
          <w:numId w:val="16"/>
        </w:numPr>
        <w:ind w:left="993"/>
        <w:rPr>
          <w:sz w:val="22"/>
          <w:szCs w:val="22"/>
        </w:rPr>
      </w:pPr>
      <w:r w:rsidRPr="008B58EF">
        <w:rPr>
          <w:sz w:val="22"/>
          <w:szCs w:val="22"/>
        </w:rPr>
        <w:t>FEATS</w:t>
      </w:r>
      <w:r w:rsidR="00F86D0E" w:rsidRPr="008B58EF">
        <w:rPr>
          <w:sz w:val="22"/>
          <w:szCs w:val="22"/>
        </w:rPr>
        <w:t xml:space="preserve">: </w:t>
      </w:r>
      <w:r w:rsidR="00E5236A" w:rsidRPr="008B58EF">
        <w:rPr>
          <w:sz w:val="22"/>
          <w:szCs w:val="22"/>
        </w:rPr>
        <w:t>lista de características morfológicas proporcionadas por el inventario universal o que defina la propia lengua.</w:t>
      </w:r>
    </w:p>
    <w:p w14:paraId="7061FCA1" w14:textId="77777777" w:rsidR="00F86D0E" w:rsidRPr="008B58EF" w:rsidRDefault="00FC2310" w:rsidP="00F26EFE">
      <w:pPr>
        <w:numPr>
          <w:ilvl w:val="0"/>
          <w:numId w:val="16"/>
        </w:numPr>
        <w:ind w:left="993"/>
        <w:rPr>
          <w:sz w:val="22"/>
          <w:szCs w:val="22"/>
        </w:rPr>
      </w:pPr>
      <w:r w:rsidRPr="008B58EF">
        <w:rPr>
          <w:sz w:val="22"/>
          <w:szCs w:val="22"/>
        </w:rPr>
        <w:t>HEAD</w:t>
      </w:r>
      <w:r w:rsidR="00E5236A" w:rsidRPr="008B58EF">
        <w:rPr>
          <w:sz w:val="22"/>
          <w:szCs w:val="22"/>
        </w:rPr>
        <w:t xml:space="preserve">: posición del elemento </w:t>
      </w:r>
      <w:r w:rsidR="008E363B" w:rsidRPr="008B58EF">
        <w:rPr>
          <w:sz w:val="22"/>
          <w:szCs w:val="22"/>
        </w:rPr>
        <w:t xml:space="preserve">con el que se establece la relación </w:t>
      </w:r>
    </w:p>
    <w:p w14:paraId="7A25A2CC" w14:textId="77777777" w:rsidR="00DD5295" w:rsidRPr="008B58EF" w:rsidRDefault="008E363B" w:rsidP="00F26EFE">
      <w:pPr>
        <w:numPr>
          <w:ilvl w:val="0"/>
          <w:numId w:val="16"/>
        </w:numPr>
        <w:ind w:left="993"/>
        <w:rPr>
          <w:sz w:val="22"/>
          <w:szCs w:val="22"/>
        </w:rPr>
      </w:pPr>
      <w:r w:rsidRPr="008B58EF">
        <w:rPr>
          <w:sz w:val="22"/>
          <w:szCs w:val="22"/>
        </w:rPr>
        <w:t>DE</w:t>
      </w:r>
      <w:r w:rsidR="00FC2310" w:rsidRPr="008B58EF">
        <w:rPr>
          <w:sz w:val="22"/>
          <w:szCs w:val="22"/>
        </w:rPr>
        <w:t>PREL:</w:t>
      </w:r>
      <w:r w:rsidRPr="008B58EF">
        <w:rPr>
          <w:sz w:val="22"/>
          <w:szCs w:val="22"/>
        </w:rPr>
        <w:t xml:space="preserve"> etiqueta que indica la relación de dependencia establecida con el elemento indicador por </w:t>
      </w:r>
      <w:r w:rsidRPr="008B58EF">
        <w:rPr>
          <w:i/>
          <w:sz w:val="22"/>
          <w:szCs w:val="22"/>
        </w:rPr>
        <w:t>HEAD.</w:t>
      </w:r>
    </w:p>
    <w:p w14:paraId="10E3651F" w14:textId="77777777" w:rsidR="008E363B" w:rsidRPr="008B58EF" w:rsidRDefault="008E363B" w:rsidP="00F26EFE">
      <w:pPr>
        <w:ind w:left="284"/>
        <w:rPr>
          <w:sz w:val="22"/>
          <w:szCs w:val="22"/>
        </w:rPr>
      </w:pPr>
    </w:p>
    <w:p w14:paraId="7EAB1739" w14:textId="77777777" w:rsidR="008E363B" w:rsidRPr="008B58EF" w:rsidRDefault="008E363B" w:rsidP="00F26EFE">
      <w:pPr>
        <w:ind w:left="284"/>
        <w:rPr>
          <w:sz w:val="22"/>
          <w:szCs w:val="22"/>
        </w:rPr>
      </w:pPr>
      <w:r w:rsidRPr="008B58EF">
        <w:rPr>
          <w:sz w:val="22"/>
          <w:szCs w:val="22"/>
        </w:rPr>
        <w:t xml:space="preserve">A continuación, un ejemplo con el formato establecido por </w:t>
      </w:r>
      <w:r w:rsidRPr="008B58EF">
        <w:rPr>
          <w:i/>
          <w:sz w:val="22"/>
          <w:szCs w:val="22"/>
        </w:rPr>
        <w:t xml:space="preserve">Universal </w:t>
      </w:r>
      <w:proofErr w:type="spellStart"/>
      <w:r w:rsidRPr="008B58EF">
        <w:rPr>
          <w:i/>
          <w:sz w:val="22"/>
          <w:szCs w:val="22"/>
        </w:rPr>
        <w:t>Dependencies</w:t>
      </w:r>
      <w:proofErr w:type="spellEnd"/>
      <w:r w:rsidRPr="008B58EF">
        <w:rPr>
          <w:sz w:val="22"/>
          <w:szCs w:val="22"/>
        </w:rPr>
        <w:t>, para la oración:</w:t>
      </w:r>
      <w:r w:rsidRPr="008B58EF">
        <w:rPr>
          <w:rFonts w:ascii="Courier New" w:hAnsi="Courier New" w:cs="Courier New"/>
          <w:i/>
          <w:sz w:val="22"/>
          <w:szCs w:val="22"/>
        </w:rPr>
        <w:t xml:space="preserve"> </w:t>
      </w:r>
      <w:commentRangeStart w:id="148"/>
      <w:r w:rsidRPr="008B58EF">
        <w:rPr>
          <w:rFonts w:ascii="Courier New" w:hAnsi="Courier New" w:cs="Courier New"/>
          <w:i/>
          <w:sz w:val="22"/>
          <w:szCs w:val="22"/>
        </w:rPr>
        <w:t>“</w:t>
      </w:r>
      <w:proofErr w:type="spellStart"/>
      <w:r w:rsidRPr="008B58EF">
        <w:rPr>
          <w:rFonts w:ascii="Courier New" w:hAnsi="Courier New" w:cs="Courier New"/>
          <w:i/>
          <w:sz w:val="22"/>
          <w:szCs w:val="22"/>
        </w:rPr>
        <w:t>They</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buy</w:t>
      </w:r>
      <w:proofErr w:type="spellEnd"/>
      <w:r w:rsidRPr="008B58EF">
        <w:rPr>
          <w:rFonts w:ascii="Courier New" w:hAnsi="Courier New" w:cs="Courier New"/>
          <w:i/>
          <w:sz w:val="22"/>
          <w:szCs w:val="22"/>
        </w:rPr>
        <w:t xml:space="preserve"> and </w:t>
      </w:r>
      <w:proofErr w:type="spellStart"/>
      <w:r w:rsidRPr="008B58EF">
        <w:rPr>
          <w:rFonts w:ascii="Courier New" w:hAnsi="Courier New" w:cs="Courier New"/>
          <w:i/>
          <w:sz w:val="22"/>
          <w:szCs w:val="22"/>
        </w:rPr>
        <w:t>sell</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books</w:t>
      </w:r>
      <w:proofErr w:type="spellEnd"/>
      <w:r w:rsidRPr="008B58EF">
        <w:rPr>
          <w:rFonts w:ascii="Courier New" w:hAnsi="Courier New" w:cs="Courier New"/>
          <w:i/>
          <w:sz w:val="22"/>
          <w:szCs w:val="22"/>
        </w:rPr>
        <w:t>.”</w:t>
      </w:r>
      <w:commentRangeEnd w:id="148"/>
      <w:r w:rsidR="00EC6C26" w:rsidRPr="008B58EF">
        <w:rPr>
          <w:rStyle w:val="Refdecomentario"/>
          <w:sz w:val="22"/>
          <w:szCs w:val="22"/>
        </w:rPr>
        <w:commentReference w:id="148"/>
      </w:r>
      <w:r w:rsidR="001828F4" w:rsidRPr="008B58EF">
        <w:rPr>
          <w:rStyle w:val="Refdenotaalpie"/>
          <w:sz w:val="22"/>
          <w:szCs w:val="22"/>
        </w:rPr>
        <w:footnoteReference w:id="8"/>
      </w:r>
    </w:p>
    <w:p w14:paraId="04A6D20F" w14:textId="77777777" w:rsidR="00836D2E" w:rsidRPr="00762F73" w:rsidRDefault="00836D2E" w:rsidP="00A019DF"/>
    <w:p w14:paraId="0ED52FBE" w14:textId="77777777" w:rsidR="008E363B" w:rsidRDefault="00B32A16" w:rsidP="00B236D2">
      <w:pPr>
        <w:keepNext/>
        <w:jc w:val="center"/>
      </w:pPr>
      <w:bookmarkStart w:id="149" w:name="figuras"/>
      <w:r w:rsidRPr="00F153EC">
        <w:rPr>
          <w:noProof/>
        </w:rPr>
        <w:lastRenderedPageBreak/>
        <w:drawing>
          <wp:inline distT="0" distB="0" distL="0" distR="0" wp14:anchorId="60FA8B0A" wp14:editId="4DC2F061">
            <wp:extent cx="6066010" cy="1273131"/>
            <wp:effectExtent l="0" t="0" r="508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1454" cy="1286866"/>
                    </a:xfrm>
                    <a:prstGeom prst="rect">
                      <a:avLst/>
                    </a:prstGeom>
                    <a:noFill/>
                    <a:ln>
                      <a:noFill/>
                    </a:ln>
                  </pic:spPr>
                </pic:pic>
              </a:graphicData>
            </a:graphic>
          </wp:inline>
        </w:drawing>
      </w:r>
      <w:bookmarkEnd w:id="149"/>
    </w:p>
    <w:p w14:paraId="23953888" w14:textId="1161478E" w:rsidR="00E76656" w:rsidRPr="006B18BA" w:rsidRDefault="008E363B" w:rsidP="006B18BA">
      <w:pPr>
        <w:pStyle w:val="Epgrafe"/>
        <w:rPr>
          <w:i/>
        </w:rPr>
      </w:pPr>
      <w:bookmarkStart w:id="150" w:name="_Ref484918632"/>
      <w:bookmarkStart w:id="151" w:name="_Toc48626510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9</w:t>
      </w:r>
      <w:r>
        <w:fldChar w:fldCharType="end"/>
      </w:r>
      <w:bookmarkEnd w:id="150"/>
      <w:r>
        <w:t>. Representación de</w:t>
      </w:r>
      <w:r w:rsidR="001828F4">
        <w:t xml:space="preserve"> las relaciones de dependencias con formato </w:t>
      </w:r>
      <w:proofErr w:type="spellStart"/>
      <w:r w:rsidR="001828F4">
        <w:t>CoNLL</w:t>
      </w:r>
      <w:proofErr w:type="spellEnd"/>
      <w:r w:rsidR="001828F4">
        <w:t xml:space="preserve"> de</w:t>
      </w:r>
      <w:r>
        <w:t xml:space="preserve"> </w:t>
      </w:r>
      <w:r>
        <w:rPr>
          <w:i/>
        </w:rPr>
        <w:t xml:space="preserve">Universal </w:t>
      </w:r>
      <w:proofErr w:type="spellStart"/>
      <w:r>
        <w:rPr>
          <w:i/>
        </w:rPr>
        <w:t>Dependencies</w:t>
      </w:r>
      <w:proofErr w:type="spellEnd"/>
      <w:ins w:id="152" w:author="Rebeca de la Paz Gonzales" w:date="2017-06-24T10:56:00Z">
        <w:r w:rsidR="004565DE">
          <w:rPr>
            <w:rStyle w:val="Refdenotaalpie"/>
            <w:i/>
          </w:rPr>
          <w:footnoteReference w:id="9"/>
        </w:r>
      </w:ins>
      <w:bookmarkEnd w:id="151"/>
    </w:p>
    <w:p w14:paraId="2EA68F33" w14:textId="77777777" w:rsidR="00E76656" w:rsidRPr="008B58EF" w:rsidRDefault="00E76656" w:rsidP="00F26EFE">
      <w:pPr>
        <w:pStyle w:val="Epgrafe"/>
        <w:ind w:left="284"/>
        <w:jc w:val="both"/>
        <w:rPr>
          <w:b w:val="0"/>
          <w:szCs w:val="22"/>
        </w:rPr>
      </w:pPr>
      <w:r w:rsidRPr="008B58EF">
        <w:rPr>
          <w:b w:val="0"/>
          <w:szCs w:val="22"/>
        </w:rPr>
        <w:t>Aquí se puede ver la representación en forma de grafo del resultado tras aplicar el modelo de gramática de dependencias.</w:t>
      </w:r>
    </w:p>
    <w:p w14:paraId="19F9BDA5" w14:textId="7B43222D" w:rsidR="00B878C4" w:rsidRDefault="00B878C4" w:rsidP="006D3C16">
      <w:r w:rsidRPr="007B3F7C">
        <w:rPr>
          <w:noProof/>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57A563E" w14:textId="7E6212A9" w:rsidR="00004631" w:rsidRDefault="008B00AF" w:rsidP="00004631">
      <w:pPr>
        <w:pStyle w:val="Epgrafe"/>
      </w:pPr>
      <w:bookmarkStart w:id="154" w:name="_Toc486265101"/>
      <w:r>
        <w:t xml:space="preserve">Figura </w:t>
      </w:r>
      <w:fldSimple w:instr=" SEQ Figura \* ARABIC ">
        <w:r w:rsidR="00EB45CD">
          <w:rPr>
            <w:noProof/>
          </w:rPr>
          <w:t>10</w:t>
        </w:r>
      </w:fldSimple>
      <w:r>
        <w:t xml:space="preserve">. </w:t>
      </w:r>
      <w:r w:rsidRPr="00913A19">
        <w:t xml:space="preserve">Representación de grafo del ejemplo de Universal </w:t>
      </w:r>
      <w:proofErr w:type="spellStart"/>
      <w:r w:rsidRPr="00913A19">
        <w:t>Dependencies</w:t>
      </w:r>
      <w:proofErr w:type="spellEnd"/>
      <w:r w:rsidRPr="00913A19">
        <w:t xml:space="preserve"> generada con </w:t>
      </w:r>
      <w:proofErr w:type="spellStart"/>
      <w:r w:rsidRPr="00913A19">
        <w:t>Graphviz</w:t>
      </w:r>
      <w:bookmarkEnd w:id="154"/>
      <w:proofErr w:type="spellEnd"/>
    </w:p>
    <w:p w14:paraId="0D55C9CB" w14:textId="2F2B1A7C" w:rsidR="00762F73" w:rsidRDefault="00762F73">
      <w:pPr>
        <w:jc w:val="left"/>
      </w:pPr>
      <w:r>
        <w:br w:type="page"/>
      </w:r>
    </w:p>
    <w:p w14:paraId="014B68E3" w14:textId="1EF3E9F4" w:rsidR="001828F4" w:rsidDel="00C21E29" w:rsidRDefault="001828F4">
      <w:pPr>
        <w:pStyle w:val="Epgrafe"/>
        <w:jc w:val="both"/>
        <w:rPr>
          <w:del w:id="155" w:author="Rebeca de la Paz Gonzales" w:date="2017-06-26T01:57:00Z"/>
        </w:rPr>
        <w:pPrChange w:id="156" w:author="Rebeca de la Paz Gonzales" w:date="2017-06-26T01:57:00Z">
          <w:pPr>
            <w:pStyle w:val="Epgrafe"/>
          </w:pPr>
        </w:pPrChange>
      </w:pPr>
      <w:bookmarkStart w:id="157" w:name="_Toc486205776"/>
      <w:bookmarkStart w:id="158" w:name="_Toc486217344"/>
      <w:bookmarkStart w:id="159" w:name="_Toc486217769"/>
      <w:bookmarkStart w:id="160" w:name="_Toc486264364"/>
      <w:bookmarkStart w:id="161" w:name="_Toc486266031"/>
      <w:bookmarkEnd w:id="157"/>
      <w:bookmarkEnd w:id="158"/>
      <w:bookmarkEnd w:id="159"/>
      <w:bookmarkEnd w:id="160"/>
      <w:bookmarkEnd w:id="161"/>
    </w:p>
    <w:p w14:paraId="2FF46D62" w14:textId="3D6B5996" w:rsidR="007C3D8F" w:rsidRPr="003B4822" w:rsidRDefault="007C3D8F" w:rsidP="00A019DF">
      <w:pPr>
        <w:pStyle w:val="Ttulo1"/>
      </w:pPr>
      <w:bookmarkStart w:id="162" w:name="_Toc485833392"/>
      <w:bookmarkStart w:id="163" w:name="_Toc486061855"/>
      <w:bookmarkStart w:id="164" w:name="_Toc486061906"/>
      <w:bookmarkStart w:id="165" w:name="fig01"/>
      <w:bookmarkStart w:id="166" w:name="_Toc141673841"/>
      <w:bookmarkStart w:id="167" w:name="_Toc141695056"/>
      <w:bookmarkStart w:id="168" w:name="_Toc141698101"/>
      <w:bookmarkStart w:id="169" w:name="_Toc141698280"/>
      <w:bookmarkStart w:id="170" w:name="_Toc141673842"/>
      <w:bookmarkStart w:id="171" w:name="_Toc141695057"/>
      <w:bookmarkStart w:id="172" w:name="_Toc141698102"/>
      <w:bookmarkStart w:id="173" w:name="_Toc141698281"/>
      <w:bookmarkStart w:id="174" w:name="_Toc141673843"/>
      <w:bookmarkStart w:id="175" w:name="_Toc141695058"/>
      <w:bookmarkStart w:id="176" w:name="_Toc141698103"/>
      <w:bookmarkStart w:id="177" w:name="_Toc141698282"/>
      <w:bookmarkStart w:id="178" w:name="_Toc141673855"/>
      <w:bookmarkStart w:id="179" w:name="_Toc141673865"/>
      <w:bookmarkStart w:id="180" w:name="_Toc141695077"/>
      <w:bookmarkStart w:id="181" w:name="_Toc141698120"/>
      <w:bookmarkStart w:id="182" w:name="_Toc141698299"/>
      <w:bookmarkStart w:id="183" w:name="_Toc141698459"/>
      <w:bookmarkStart w:id="184" w:name="_Toc141698626"/>
      <w:bookmarkStart w:id="185" w:name="_Toc141698793"/>
      <w:bookmarkStart w:id="186" w:name="_Toc141698942"/>
      <w:bookmarkStart w:id="187" w:name="_Toc141699111"/>
      <w:bookmarkStart w:id="188" w:name="_Toc141699279"/>
      <w:bookmarkStart w:id="189" w:name="_Toc141773898"/>
      <w:bookmarkStart w:id="190" w:name="_Toc141774068"/>
      <w:bookmarkStart w:id="191" w:name="_Toc48626603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commentRangeStart w:id="192"/>
      <w:r w:rsidRPr="003B4822">
        <w:t>Diseño</w:t>
      </w:r>
      <w:commentRangeEnd w:id="192"/>
      <w:r w:rsidR="00E2785B">
        <w:rPr>
          <w:rStyle w:val="Refdecomentario"/>
          <w:rFonts w:ascii="Times New Roman" w:hAnsi="Times New Roman" w:cs="Times New Roman"/>
          <w:b w:val="0"/>
          <w:bCs w:val="0"/>
          <w:kern w:val="0"/>
        </w:rPr>
        <w:commentReference w:id="192"/>
      </w:r>
      <w:bookmarkEnd w:id="191"/>
    </w:p>
    <w:p w14:paraId="4F151C85" w14:textId="77777777" w:rsidR="002556F8" w:rsidRDefault="009F4817" w:rsidP="00A019DF">
      <w:pPr>
        <w:pStyle w:val="Ttulo2"/>
        <w:ind w:left="709" w:hanging="567"/>
      </w:pPr>
      <w:bookmarkStart w:id="193" w:name="_Toc486266033"/>
      <w:r>
        <w:t>Análisis</w:t>
      </w:r>
      <w:bookmarkEnd w:id="193"/>
    </w:p>
    <w:p w14:paraId="676E573B" w14:textId="1AA6D62D" w:rsidR="00FA0E40" w:rsidRPr="008B58EF" w:rsidRDefault="00E1310A" w:rsidP="00A019DF">
      <w:pPr>
        <w:ind w:left="142"/>
        <w:rPr>
          <w:sz w:val="22"/>
          <w:szCs w:val="22"/>
        </w:rPr>
      </w:pPr>
      <w:commentRangeStart w:id="194"/>
      <w:r w:rsidRPr="008B58EF">
        <w:rPr>
          <w:sz w:val="22"/>
          <w:szCs w:val="22"/>
        </w:rPr>
        <w:t xml:space="preserve">Para </w:t>
      </w:r>
      <w:del w:id="195" w:author="Rebeca de la Paz Gonzales" w:date="2017-06-25T16:27:00Z">
        <w:r w:rsidRPr="008B58EF" w:rsidDel="001F420C">
          <w:rPr>
            <w:sz w:val="22"/>
            <w:szCs w:val="22"/>
          </w:rPr>
          <w:delText>el desarrollo del algo</w:delText>
        </w:r>
      </w:del>
      <w:ins w:id="196" w:author="Rebeca de la Paz Gonzales" w:date="2017-06-25T16:27:00Z">
        <w:r w:rsidR="001F420C" w:rsidRPr="008B58EF">
          <w:rPr>
            <w:sz w:val="22"/>
            <w:szCs w:val="22"/>
          </w:rPr>
          <w:t xml:space="preserve">la implementación </w:t>
        </w:r>
      </w:ins>
      <w:del w:id="197" w:author="Rebeca de la Paz Gonzales" w:date="2017-06-25T16:27:00Z">
        <w:r w:rsidRPr="008B58EF" w:rsidDel="001F420C">
          <w:rPr>
            <w:sz w:val="22"/>
            <w:szCs w:val="22"/>
          </w:rPr>
          <w:delText xml:space="preserve">ritmo </w:delText>
        </w:r>
      </w:del>
      <w:r w:rsidRPr="008B58EF">
        <w:rPr>
          <w:sz w:val="22"/>
          <w:szCs w:val="22"/>
        </w:rPr>
        <w:t xml:space="preserve">ha sido necesario estudiar la estructura que presentan los árboles de constituyentes que forman el </w:t>
      </w:r>
      <w:proofErr w:type="spellStart"/>
      <w:r w:rsidRPr="008B58EF">
        <w:rPr>
          <w:sz w:val="22"/>
          <w:szCs w:val="22"/>
        </w:rPr>
        <w:t>treebank</w:t>
      </w:r>
      <w:proofErr w:type="spellEnd"/>
      <w:r w:rsidRPr="008B58EF">
        <w:rPr>
          <w:sz w:val="22"/>
          <w:szCs w:val="22"/>
        </w:rPr>
        <w:t>,</w:t>
      </w:r>
      <w:commentRangeEnd w:id="194"/>
      <w:r w:rsidR="00E2785B" w:rsidRPr="008B58EF">
        <w:rPr>
          <w:rStyle w:val="Refdecomentario"/>
          <w:sz w:val="22"/>
          <w:szCs w:val="22"/>
        </w:rPr>
        <w:commentReference w:id="194"/>
      </w:r>
      <w:r w:rsidRPr="008B58EF">
        <w:rPr>
          <w:sz w:val="22"/>
          <w:szCs w:val="22"/>
        </w:rPr>
        <w:t xml:space="preserve"> pues para poder hacer la transformación de un modelo a otro se tendrán que recorrer estos árboles,</w:t>
      </w:r>
      <w:r w:rsidR="00BF4FDF" w:rsidRPr="008B58EF">
        <w:rPr>
          <w:sz w:val="22"/>
          <w:szCs w:val="22"/>
        </w:rPr>
        <w:t xml:space="preserve"> para</w:t>
      </w:r>
      <w:r w:rsidRPr="008B58EF">
        <w:rPr>
          <w:sz w:val="22"/>
          <w:szCs w:val="22"/>
        </w:rPr>
        <w:t xml:space="preserve"> poder acceder a cada uno de los elementos que lo componen.</w:t>
      </w:r>
    </w:p>
    <w:p w14:paraId="03F7E5C9" w14:textId="0D734734" w:rsidR="00B236D2" w:rsidRDefault="00B236D2" w:rsidP="00C42766">
      <w:pPr>
        <w:ind w:left="142"/>
        <w:jc w:val="center"/>
      </w:pPr>
      <w:r>
        <w:rPr>
          <w:noProof/>
        </w:rPr>
        <w:drawing>
          <wp:inline distT="0" distB="0" distL="0" distR="0" wp14:anchorId="0C8E7B62" wp14:editId="6186FEE9">
            <wp:extent cx="1143000" cy="285305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inline>
        </w:drawing>
      </w:r>
    </w:p>
    <w:p w14:paraId="229A12FF" w14:textId="2F099CF4" w:rsidR="00C42766" w:rsidRDefault="00C42766" w:rsidP="00C42766">
      <w:pPr>
        <w:pStyle w:val="Epgrafe"/>
      </w:pPr>
      <w:r>
        <w:t xml:space="preserve">Figura </w:t>
      </w:r>
      <w:fldSimple w:instr=" SEQ Figura \* ARABIC ">
        <w:r w:rsidR="00EB45CD">
          <w:rPr>
            <w:noProof/>
          </w:rPr>
          <w:t>11</w:t>
        </w:r>
      </w:fldSimple>
      <w:r>
        <w:t>. Árbol de constituyentes de ejemplo</w:t>
      </w:r>
    </w:p>
    <w:p w14:paraId="44742D8B" w14:textId="4D30CF16" w:rsidR="00997908" w:rsidRPr="008B58EF" w:rsidRDefault="00997908" w:rsidP="008B58EF">
      <w:pPr>
        <w:ind w:left="142"/>
        <w:rPr>
          <w:sz w:val="22"/>
          <w:szCs w:val="22"/>
        </w:rPr>
      </w:pPr>
      <w:r w:rsidRPr="008B58EF">
        <w:rPr>
          <w:sz w:val="22"/>
          <w:szCs w:val="22"/>
        </w:rPr>
        <w:t xml:space="preserve">Aunque no solo se ha estudiado </w:t>
      </w:r>
      <w:ins w:id="198" w:author="Rebeca de la Paz Gonzales" w:date="2017-06-24T10:57:00Z">
        <w:r w:rsidR="004565DE" w:rsidRPr="008B58EF">
          <w:rPr>
            <w:sz w:val="22"/>
            <w:szCs w:val="22"/>
          </w:rPr>
          <w:t xml:space="preserve">la composición </w:t>
        </w:r>
      </w:ins>
      <w:del w:id="199" w:author="Rebeca de la Paz Gonzales" w:date="2017-06-24T10:57:00Z">
        <w:r w:rsidRPr="008B58EF" w:rsidDel="004565DE">
          <w:rPr>
            <w:sz w:val="22"/>
            <w:szCs w:val="22"/>
          </w:rPr>
          <w:delText xml:space="preserve">el </w:delText>
        </w:r>
        <w:commentRangeStart w:id="200"/>
        <w:r w:rsidRPr="008B58EF" w:rsidDel="004565DE">
          <w:rPr>
            <w:sz w:val="22"/>
            <w:szCs w:val="22"/>
          </w:rPr>
          <w:delText xml:space="preserve">arreglo </w:delText>
        </w:r>
        <w:commentRangeEnd w:id="200"/>
        <w:r w:rsidR="00E2785B" w:rsidRPr="008B58EF" w:rsidDel="004565DE">
          <w:rPr>
            <w:rStyle w:val="Refdecomentario"/>
            <w:sz w:val="22"/>
            <w:szCs w:val="22"/>
          </w:rPr>
          <w:commentReference w:id="200"/>
        </w:r>
      </w:del>
      <w:r w:rsidRPr="008B58EF">
        <w:rPr>
          <w:sz w:val="22"/>
          <w:szCs w:val="22"/>
        </w:rPr>
        <w:t>del árbol sino también los distintos tipos de estructuras que pueden componer una frase y como pueden estar unos incluidos dentro de otros.</w:t>
      </w:r>
    </w:p>
    <w:p w14:paraId="380401CB" w14:textId="77777777" w:rsidR="00997908" w:rsidRPr="008B58EF" w:rsidRDefault="00997908" w:rsidP="00A019DF">
      <w:pPr>
        <w:ind w:left="142"/>
        <w:rPr>
          <w:sz w:val="22"/>
          <w:szCs w:val="22"/>
        </w:rPr>
      </w:pPr>
    </w:p>
    <w:p w14:paraId="1138317E" w14:textId="0AB9B39A" w:rsidR="004C604B" w:rsidRPr="008B58EF" w:rsidRDefault="004C604B" w:rsidP="00A019DF">
      <w:pPr>
        <w:ind w:left="142"/>
        <w:rPr>
          <w:sz w:val="22"/>
          <w:szCs w:val="22"/>
        </w:rPr>
      </w:pPr>
      <w:r w:rsidRPr="008B58EF">
        <w:rPr>
          <w:sz w:val="22"/>
          <w:szCs w:val="22"/>
        </w:rPr>
        <w:t>A continuación, se muestra un árbol de constituyentes bastante completo sobre el que se explicarán cómo son algunas de las estructuras.</w:t>
      </w:r>
      <w:r w:rsidR="008B58EF" w:rsidRPr="008B58EF">
        <w:rPr>
          <w:sz w:val="22"/>
          <w:szCs w:val="22"/>
        </w:rPr>
        <w:t xml:space="preserve"> </w:t>
      </w:r>
    </w:p>
    <w:p w14:paraId="5DC9CD36" w14:textId="77777777" w:rsidR="00B236D2" w:rsidRPr="008B58EF" w:rsidRDefault="00B236D2" w:rsidP="00F26EFE">
      <w:pPr>
        <w:ind w:left="142"/>
        <w:rPr>
          <w:sz w:val="22"/>
          <w:szCs w:val="22"/>
        </w:rPr>
      </w:pPr>
    </w:p>
    <w:p w14:paraId="135E908C" w14:textId="77777777" w:rsidR="004C604B" w:rsidRPr="008B58EF" w:rsidRDefault="004C604B" w:rsidP="00F26EFE">
      <w:pPr>
        <w:ind w:left="142"/>
        <w:rPr>
          <w:sz w:val="22"/>
          <w:szCs w:val="22"/>
        </w:rPr>
      </w:pPr>
      <w:r w:rsidRPr="008B58EF">
        <w:rPr>
          <w:sz w:val="22"/>
          <w:szCs w:val="22"/>
        </w:rPr>
        <w:t>Para facilitar la visualización del árbol, se incluye una imagen con la estructura propia de</w:t>
      </w:r>
      <w:r w:rsidR="00BF4FDF" w:rsidRPr="008B58EF">
        <w:rPr>
          <w:sz w:val="22"/>
          <w:szCs w:val="22"/>
        </w:rPr>
        <w:t xml:space="preserve">l </w:t>
      </w:r>
      <w:r w:rsidRPr="008B58EF">
        <w:rPr>
          <w:sz w:val="22"/>
          <w:szCs w:val="22"/>
        </w:rPr>
        <w:t xml:space="preserve">árbol de la oración </w:t>
      </w:r>
      <w:r w:rsidR="00BF4FDF" w:rsidRPr="008B58EF">
        <w:rPr>
          <w:sz w:val="22"/>
          <w:szCs w:val="22"/>
        </w:rPr>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596F910C" w14:textId="77777777" w:rsidR="00AD2AD9" w:rsidRDefault="00AD2AD9" w:rsidP="00AD2AD9">
      <w:pPr>
        <w:pStyle w:val="Epgrafe"/>
        <w:keepNext/>
        <w:ind w:left="142"/>
      </w:pPr>
      <w:bookmarkStart w:id="201" w:name="_Ref485168832"/>
      <w:bookmarkStart w:id="202" w:name="_Toc486264518"/>
      <w:r>
        <w:rPr>
          <w:noProof/>
        </w:rPr>
        <w:drawing>
          <wp:inline distT="0" distB="0" distL="0" distR="0" wp14:anchorId="5830F966" wp14:editId="69DC9DD0">
            <wp:extent cx="4145453" cy="1436083"/>
            <wp:effectExtent l="0" t="0" r="0" b="1206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893" cy="1449053"/>
                    </a:xfrm>
                    <a:prstGeom prst="rect">
                      <a:avLst/>
                    </a:prstGeom>
                    <a:noFill/>
                    <a:ln>
                      <a:noFill/>
                    </a:ln>
                  </pic:spPr>
                </pic:pic>
              </a:graphicData>
            </a:graphic>
          </wp:inline>
        </w:drawing>
      </w:r>
      <w:bookmarkEnd w:id="201"/>
      <w:bookmarkEnd w:id="202"/>
    </w:p>
    <w:p w14:paraId="73E979DB" w14:textId="281C6E40" w:rsidR="00AD2AD9" w:rsidRDefault="00AD2AD9" w:rsidP="00AD2AD9">
      <w:pPr>
        <w:pStyle w:val="Epgrafe"/>
        <w:keepNext/>
        <w:ind w:left="142"/>
      </w:pPr>
      <w:bookmarkStart w:id="203" w:name="_Toc486265102"/>
      <w:bookmarkStart w:id="204" w:name="_Ref486266886"/>
      <w:r>
        <w:t xml:space="preserve">Figura </w:t>
      </w:r>
      <w:fldSimple w:instr=" SEQ Figura \* ARABIC ">
        <w:r w:rsidR="00EB45CD">
          <w:rPr>
            <w:noProof/>
          </w:rPr>
          <w:t>12</w:t>
        </w:r>
      </w:fldSimple>
      <w:bookmarkEnd w:id="204"/>
      <w:r>
        <w:t xml:space="preserve">. </w:t>
      </w:r>
      <w:r w:rsidRPr="007C79DB">
        <w:t>Representación del árbol de constituyentes de ejemplo</w:t>
      </w:r>
      <w:bookmarkEnd w:id="203"/>
    </w:p>
    <w:p w14:paraId="0619DE91" w14:textId="77777777" w:rsidR="004C604B" w:rsidRPr="008B58EF" w:rsidRDefault="00BF4FDF" w:rsidP="00F26EFE">
      <w:pPr>
        <w:ind w:left="142"/>
        <w:rPr>
          <w:sz w:val="22"/>
          <w:szCs w:val="22"/>
        </w:rPr>
      </w:pPr>
      <w:r w:rsidRPr="008B58EF">
        <w:rPr>
          <w:sz w:val="22"/>
          <w:szCs w:val="22"/>
        </w:rPr>
        <w:t xml:space="preserve">Supongamos que la oración tenga la estructura más básica compuesta por sujeto y predicado, que es lo que hace que la gramática de constituyentes sea tan buena para el inglés. Esa estructura que </w:t>
      </w:r>
      <w:r w:rsidRPr="008B58EF">
        <w:rPr>
          <w:sz w:val="22"/>
          <w:szCs w:val="22"/>
        </w:rPr>
        <w:lastRenderedPageBreak/>
        <w:t xml:space="preserve">está presente </w:t>
      </w:r>
      <w:r w:rsidR="006F3F15" w:rsidRPr="008B58EF">
        <w:rPr>
          <w:sz w:val="22"/>
          <w:szCs w:val="22"/>
        </w:rPr>
        <w:t xml:space="preserve">en la oración puesta de ejemplo permite que puedan apreciarse dos grandes subárboles, uno </w:t>
      </w:r>
      <w:r w:rsidR="006F3F15" w:rsidRPr="008B58EF">
        <w:rPr>
          <w:i/>
          <w:sz w:val="22"/>
          <w:szCs w:val="22"/>
        </w:rPr>
        <w:t>NPSUBJ</w:t>
      </w:r>
      <w:r w:rsidR="006F3F15" w:rsidRPr="008B58EF">
        <w:rPr>
          <w:sz w:val="22"/>
          <w:szCs w:val="22"/>
        </w:rPr>
        <w:t xml:space="preserve">, que sería el equivalente al sujeto, mientras que el </w:t>
      </w:r>
      <w:r w:rsidR="006F3F15" w:rsidRPr="008B58EF">
        <w:rPr>
          <w:i/>
          <w:sz w:val="22"/>
          <w:szCs w:val="22"/>
        </w:rPr>
        <w:t>VPTENSED</w:t>
      </w:r>
      <w:r w:rsidR="006F3F15" w:rsidRPr="008B58EF">
        <w:rPr>
          <w:sz w:val="22"/>
          <w:szCs w:val="22"/>
        </w:rPr>
        <w:t xml:space="preserve"> está referido al predicado, por último, se puede apreciar a la derecha del todo un único elemento que representa el fin de la oración.</w:t>
      </w:r>
    </w:p>
    <w:p w14:paraId="297C149A" w14:textId="77777777" w:rsidR="006F3F15" w:rsidRPr="008B58EF" w:rsidRDefault="006F3F15" w:rsidP="00F26EFE">
      <w:pPr>
        <w:ind w:left="142"/>
        <w:rPr>
          <w:sz w:val="22"/>
          <w:szCs w:val="22"/>
        </w:rPr>
      </w:pPr>
    </w:p>
    <w:p w14:paraId="182F2D11" w14:textId="77777777" w:rsidR="006F3F15" w:rsidRPr="008B58EF" w:rsidRDefault="006F3F15" w:rsidP="00F26EFE">
      <w:pPr>
        <w:ind w:left="142"/>
        <w:rPr>
          <w:sz w:val="22"/>
          <w:szCs w:val="22"/>
        </w:rPr>
      </w:pPr>
      <w:r w:rsidRPr="008B58EF">
        <w:rPr>
          <w:sz w:val="22"/>
          <w:szCs w:val="22"/>
        </w:rPr>
        <w:t xml:space="preserve">Debido a que esta frase no es de las más complejas que hay en el </w:t>
      </w:r>
      <w:proofErr w:type="spellStart"/>
      <w:r w:rsidRPr="008B58EF">
        <w:rPr>
          <w:sz w:val="22"/>
          <w:szCs w:val="22"/>
        </w:rPr>
        <w:t>treebank</w:t>
      </w:r>
      <w:proofErr w:type="spellEnd"/>
      <w:r w:rsidRPr="008B58EF">
        <w:rPr>
          <w:sz w:val="22"/>
          <w:szCs w:val="22"/>
        </w:rPr>
        <w:t xml:space="preserve">,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Pr="008B58EF" w:rsidRDefault="006F3F15" w:rsidP="00F26EFE">
      <w:pPr>
        <w:ind w:left="142"/>
        <w:rPr>
          <w:sz w:val="22"/>
          <w:szCs w:val="22"/>
        </w:rPr>
      </w:pPr>
    </w:p>
    <w:p w14:paraId="1946F995" w14:textId="204B103F" w:rsidR="006F3F15" w:rsidRPr="008B58EF" w:rsidRDefault="00E2785B" w:rsidP="00F26EFE">
      <w:pPr>
        <w:ind w:left="142"/>
        <w:rPr>
          <w:sz w:val="22"/>
          <w:szCs w:val="22"/>
        </w:rPr>
      </w:pPr>
      <w:r w:rsidRPr="008B58EF">
        <w:rPr>
          <w:sz w:val="22"/>
          <w:szCs w:val="22"/>
        </w:rPr>
        <w:t>De la misma manera,</w:t>
      </w:r>
      <w:r w:rsidR="006F3F15" w:rsidRPr="008B58EF">
        <w:rPr>
          <w:sz w:val="22"/>
          <w:szCs w:val="22"/>
        </w:rPr>
        <w:t xml:space="preserve"> la estructura que presenta el predicado donde se puede apreciar más elementos. </w:t>
      </w:r>
      <w:r w:rsidR="00CC59D7" w:rsidRPr="008B58EF">
        <w:rPr>
          <w:sz w:val="22"/>
          <w:szCs w:val="22"/>
        </w:rPr>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sidRPr="008B58EF">
        <w:rPr>
          <w:i/>
          <w:sz w:val="22"/>
          <w:szCs w:val="22"/>
        </w:rPr>
        <w:t>V</w:t>
      </w:r>
      <w:r w:rsidR="00CC59D7" w:rsidRPr="008B58EF">
        <w:rPr>
          <w:sz w:val="22"/>
          <w:szCs w:val="22"/>
        </w:rPr>
        <w:t xml:space="preserve"> se expande para representar esa forma verbal.</w:t>
      </w:r>
    </w:p>
    <w:p w14:paraId="52E17FC0" w14:textId="77777777" w:rsidR="00CC59D7" w:rsidRPr="008B58EF" w:rsidRDefault="00CC59D7" w:rsidP="00F26EFE">
      <w:pPr>
        <w:ind w:left="142"/>
        <w:rPr>
          <w:sz w:val="22"/>
          <w:szCs w:val="22"/>
        </w:rPr>
      </w:pPr>
    </w:p>
    <w:p w14:paraId="2FEED28D" w14:textId="2994187D" w:rsidR="00CC59D7" w:rsidRPr="008B58EF" w:rsidRDefault="00CC59D7" w:rsidP="00F26EFE">
      <w:pPr>
        <w:ind w:left="142"/>
        <w:rPr>
          <w:i/>
          <w:sz w:val="22"/>
          <w:szCs w:val="22"/>
        </w:rPr>
      </w:pPr>
      <w:r w:rsidRPr="008B58EF">
        <w:rPr>
          <w:sz w:val="22"/>
          <w:szCs w:val="22"/>
        </w:rPr>
        <w:t xml:space="preserve">A continuación del verbo se tiene un </w:t>
      </w:r>
      <w:r w:rsidRPr="008B58EF">
        <w:rPr>
          <w:i/>
          <w:sz w:val="22"/>
          <w:szCs w:val="22"/>
        </w:rPr>
        <w:t>NPOBJ1</w:t>
      </w:r>
      <w:r w:rsidRPr="008B58EF">
        <w:rPr>
          <w:sz w:val="22"/>
          <w:szCs w:val="22"/>
        </w:rPr>
        <w:t xml:space="preserve">, que en este caso representa lo </w:t>
      </w:r>
      <w:commentRangeStart w:id="205"/>
      <w:del w:id="206" w:author="Rebeca de la Paz Gonzales" w:date="2017-06-25T16:29:00Z">
        <w:r w:rsidRPr="008B58EF" w:rsidDel="001F420C">
          <w:rPr>
            <w:sz w:val="22"/>
            <w:szCs w:val="22"/>
          </w:rPr>
          <w:delText>que todos conocemos</w:delText>
        </w:r>
        <w:commentRangeEnd w:id="205"/>
        <w:r w:rsidR="00E2785B" w:rsidRPr="008B58EF" w:rsidDel="001F420C">
          <w:rPr>
            <w:rStyle w:val="Refdecomentario"/>
            <w:sz w:val="22"/>
            <w:szCs w:val="22"/>
          </w:rPr>
          <w:commentReference w:id="205"/>
        </w:r>
      </w:del>
      <w:ins w:id="207" w:author="Rebeca de la Paz Gonzales" w:date="2017-06-25T16:29:00Z">
        <w:r w:rsidR="001F420C" w:rsidRPr="008B58EF">
          <w:rPr>
            <w:sz w:val="22"/>
            <w:szCs w:val="22"/>
          </w:rPr>
          <w:t>que se denomina</w:t>
        </w:r>
      </w:ins>
      <w:r w:rsidRPr="008B58EF">
        <w:rPr>
          <w:sz w:val="22"/>
          <w:szCs w:val="22"/>
        </w:rPr>
        <w:t xml:space="preserve"> c</w:t>
      </w:r>
      <w:r w:rsidR="00435220" w:rsidRPr="008B58EF">
        <w:rPr>
          <w:sz w:val="22"/>
          <w:szCs w:val="22"/>
        </w:rPr>
        <w:t>omo complemento directo en sinta</w:t>
      </w:r>
      <w:r w:rsidRPr="008B58EF">
        <w:rPr>
          <w:sz w:val="22"/>
          <w:szCs w:val="22"/>
        </w:rPr>
        <w:t xml:space="preserve">xis. Este tipo de complementos siempre debe tener un elemento nominal, es decir, un sustantivo </w:t>
      </w:r>
      <w:r w:rsidRPr="008B58EF">
        <w:rPr>
          <w:i/>
          <w:sz w:val="22"/>
          <w:szCs w:val="22"/>
        </w:rPr>
        <w:t>N</w:t>
      </w:r>
      <w:r w:rsidRPr="008B58EF">
        <w:rPr>
          <w:sz w:val="22"/>
          <w:szCs w:val="22"/>
        </w:rPr>
        <w:t xml:space="preserve">, que dependa directamente del anterior, pues sino el elemento superior no podría contener </w:t>
      </w:r>
      <w:r w:rsidR="002C0C43" w:rsidRPr="008B58EF">
        <w:rPr>
          <w:sz w:val="22"/>
          <w:szCs w:val="22"/>
        </w:rPr>
        <w:t xml:space="preserve">la partícula </w:t>
      </w:r>
      <w:r w:rsidR="002C0C43" w:rsidRPr="008B58EF">
        <w:rPr>
          <w:i/>
          <w:sz w:val="22"/>
          <w:szCs w:val="22"/>
        </w:rPr>
        <w:t>NP.</w:t>
      </w:r>
    </w:p>
    <w:p w14:paraId="781030FA" w14:textId="77777777" w:rsidR="002C0C43" w:rsidRPr="008B58EF" w:rsidRDefault="002C0C43" w:rsidP="00F26EFE">
      <w:pPr>
        <w:ind w:left="142"/>
        <w:rPr>
          <w:i/>
          <w:sz w:val="22"/>
          <w:szCs w:val="22"/>
        </w:rPr>
      </w:pPr>
    </w:p>
    <w:p w14:paraId="2033EB25" w14:textId="78E060D1" w:rsidR="002C0C43" w:rsidRPr="008B58EF" w:rsidRDefault="002C0C43" w:rsidP="00F26EFE">
      <w:pPr>
        <w:ind w:left="142"/>
        <w:rPr>
          <w:sz w:val="22"/>
          <w:szCs w:val="22"/>
        </w:rPr>
      </w:pPr>
      <w:commentRangeStart w:id="208"/>
      <w:r w:rsidRPr="008B58EF">
        <w:rPr>
          <w:sz w:val="22"/>
          <w:szCs w:val="22"/>
        </w:rPr>
        <w:t xml:space="preserve">Con este pequeño ejemplo se puede deducir una regla genérica para cualquier estructura compuesta de la oración. </w:t>
      </w:r>
      <w:commentRangeEnd w:id="208"/>
      <w:r w:rsidR="00E2785B" w:rsidRPr="008B58EF">
        <w:rPr>
          <w:rStyle w:val="Refdecomentario"/>
          <w:sz w:val="22"/>
          <w:szCs w:val="22"/>
        </w:rPr>
        <w:commentReference w:id="208"/>
      </w:r>
      <w:r w:rsidRPr="008B58EF">
        <w:rPr>
          <w:sz w:val="22"/>
          <w:szCs w:val="22"/>
        </w:rPr>
        <w:t>Siempre que aparezca una categoría en el nodo raíz de un árbol o subárbol, este debe contener un elemento que dependa directamente de la raíz y que tenga la misma categoría que él. En la imagen se pueden apreciar algunos ejemplos.</w:t>
      </w:r>
    </w:p>
    <w:p w14:paraId="02D0BBE4" w14:textId="52EF2FA8" w:rsidR="002C0C43" w:rsidRPr="008B58EF" w:rsidRDefault="00C42766" w:rsidP="00A019DF">
      <w:pPr>
        <w:rPr>
          <w:sz w:val="22"/>
          <w:szCs w:val="22"/>
        </w:rPr>
      </w:pPr>
      <w:r w:rsidRPr="008B58EF">
        <w:rPr>
          <w:noProof/>
          <w:sz w:val="22"/>
          <w:szCs w:val="22"/>
        </w:rPr>
        <w:drawing>
          <wp:anchor distT="0" distB="0" distL="114300" distR="114300" simplePos="0" relativeHeight="251656192" behindDoc="1" locked="0" layoutInCell="1" allowOverlap="1" wp14:anchorId="1219416C" wp14:editId="5E313C4B">
            <wp:simplePos x="0" y="0"/>
            <wp:positionH relativeFrom="column">
              <wp:posOffset>-102235</wp:posOffset>
            </wp:positionH>
            <wp:positionV relativeFrom="paragraph">
              <wp:posOffset>102870</wp:posOffset>
            </wp:positionV>
            <wp:extent cx="1447800" cy="1445895"/>
            <wp:effectExtent l="0" t="0" r="0" b="1905"/>
            <wp:wrapTight wrapText="largest">
              <wp:wrapPolygon edited="0">
                <wp:start x="0" y="0"/>
                <wp:lineTo x="0" y="21249"/>
                <wp:lineTo x="21221" y="21249"/>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44" t="23817" r="44087" b="35367"/>
                    <a:stretch/>
                  </pic:blipFill>
                  <pic:spPr bwMode="auto">
                    <a:xfrm>
                      <a:off x="0" y="0"/>
                      <a:ext cx="14478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EABB" w14:textId="05504FE8" w:rsidR="00C42766" w:rsidRPr="008B58EF" w:rsidRDefault="00C42766" w:rsidP="00F26EFE">
      <w:pPr>
        <w:rPr>
          <w:sz w:val="22"/>
          <w:szCs w:val="22"/>
        </w:rPr>
      </w:pPr>
    </w:p>
    <w:p w14:paraId="47917DA7" w14:textId="77777777" w:rsidR="002C0C43" w:rsidRPr="008B58EF" w:rsidRDefault="002C0C43" w:rsidP="00F26EFE">
      <w:pPr>
        <w:rPr>
          <w:sz w:val="22"/>
          <w:szCs w:val="22"/>
        </w:rPr>
      </w:pPr>
      <w:r w:rsidRPr="008B58EF">
        <w:rPr>
          <w:sz w:val="22"/>
          <w:szCs w:val="22"/>
        </w:rPr>
        <w:t>Este ejemplo se trata de un sintagma preposicional de lugar</w:t>
      </w:r>
      <w:r w:rsidR="00F54100" w:rsidRPr="008B58EF">
        <w:rPr>
          <w:sz w:val="22"/>
          <w:szCs w:val="22"/>
        </w:rPr>
        <w:t xml:space="preserve">, la representación del tipo de sintagma es PP seguido del tipo </w:t>
      </w:r>
      <w:r w:rsidR="00435220" w:rsidRPr="008B58EF">
        <w:rPr>
          <w:sz w:val="22"/>
          <w:szCs w:val="22"/>
        </w:rPr>
        <w:t>que le corresponda</w:t>
      </w:r>
      <w:r w:rsidR="00F54100" w:rsidRPr="008B58EF">
        <w:rPr>
          <w:sz w:val="22"/>
          <w:szCs w:val="22"/>
        </w:rPr>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09" w:name="_Toc48626510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13</w:t>
      </w:r>
      <w:r>
        <w:fldChar w:fldCharType="end"/>
      </w:r>
      <w:r>
        <w:t>. Sintagma preposicional</w:t>
      </w:r>
      <w:bookmarkEnd w:id="209"/>
    </w:p>
    <w:p w14:paraId="3E905A4A" w14:textId="77777777" w:rsidR="00EF0687" w:rsidRDefault="00EF0687" w:rsidP="00A019DF">
      <w:pPr>
        <w:rPr>
          <w:ins w:id="210" w:author="Rebeca de la Paz Gonzales" w:date="2017-06-26T01:58:00Z"/>
        </w:rPr>
      </w:pPr>
    </w:p>
    <w:p w14:paraId="03B68236" w14:textId="4FDB88E2" w:rsidR="00EF0687" w:rsidRDefault="00BC1DC3" w:rsidP="00F26EFE">
      <w:pPr>
        <w:rPr>
          <w:ins w:id="211" w:author="Rebeca de la Paz Gonzales" w:date="2017-06-26T01:58:00Z"/>
        </w:rPr>
      </w:pPr>
      <w:r>
        <w:rPr>
          <w:noProof/>
        </w:rPr>
        <w:drawing>
          <wp:anchor distT="0" distB="0" distL="114300" distR="114300" simplePos="0" relativeHeight="251657216" behindDoc="1" locked="0" layoutInCell="1" allowOverlap="1" wp14:anchorId="18BB3284" wp14:editId="7A988239">
            <wp:simplePos x="0" y="0"/>
            <wp:positionH relativeFrom="column">
              <wp:posOffset>3810</wp:posOffset>
            </wp:positionH>
            <wp:positionV relativeFrom="paragraph">
              <wp:posOffset>147955</wp:posOffset>
            </wp:positionV>
            <wp:extent cx="2028190" cy="1377950"/>
            <wp:effectExtent l="0" t="0" r="3810" b="0"/>
            <wp:wrapTight wrapText="bothSides">
              <wp:wrapPolygon edited="0">
                <wp:start x="0" y="0"/>
                <wp:lineTo x="0" y="21102"/>
                <wp:lineTo x="21370" y="21102"/>
                <wp:lineTo x="21370"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16496" t="24049" r="56329" b="21420"/>
                    <a:stretch>
                      <a:fillRect/>
                    </a:stretch>
                  </pic:blipFill>
                  <pic:spPr bwMode="auto">
                    <a:xfrm>
                      <a:off x="0" y="0"/>
                      <a:ext cx="2028190" cy="137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5F62" w14:textId="77777777" w:rsidR="00762F73" w:rsidRDefault="00762F73" w:rsidP="00F26EFE"/>
    <w:p w14:paraId="147AF883" w14:textId="77777777" w:rsidR="00762F73" w:rsidRDefault="00762F73" w:rsidP="00F26EFE"/>
    <w:p w14:paraId="0688D04E" w14:textId="615E5C70" w:rsidR="002C0C43" w:rsidRPr="00963DF1" w:rsidRDefault="00F54100" w:rsidP="00F26EFE">
      <w:pPr>
        <w:rPr>
          <w:sz w:val="22"/>
          <w:szCs w:val="22"/>
        </w:rPr>
      </w:pPr>
      <w:r w:rsidRPr="00963DF1">
        <w:rPr>
          <w:sz w:val="22"/>
          <w:szCs w:val="22"/>
        </w:rPr>
        <w:t>En este caso tenemos un árbol más completo, pero se va a cumplir lo mismo que en el caso anterior, pero esta vez para un sustantivo, pues le nodo padre contiene NP,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12" w:name="_Toc48626510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14</w:t>
      </w:r>
      <w:r>
        <w:fldChar w:fldCharType="end"/>
      </w:r>
      <w:r>
        <w:t>. Sintagma nominal</w:t>
      </w:r>
      <w:bookmarkEnd w:id="212"/>
    </w:p>
    <w:p w14:paraId="62E24D10" w14:textId="6DC8AFCC" w:rsidR="00F54100" w:rsidRPr="00963DF1" w:rsidRDefault="00E0133A" w:rsidP="00F26EFE">
      <w:pPr>
        <w:ind w:left="142"/>
        <w:rPr>
          <w:sz w:val="22"/>
          <w:szCs w:val="22"/>
        </w:rPr>
      </w:pPr>
      <w:ins w:id="213" w:author="Rebeca de la Paz Gonzales" w:date="2017-06-25T16:32:00Z">
        <w:r w:rsidRPr="00963DF1">
          <w:rPr>
            <w:sz w:val="22"/>
            <w:szCs w:val="22"/>
          </w:rPr>
          <w:t xml:space="preserve">Tanto la teoría como la experiencia de haber revisado muchas oraciones nos dice </w:t>
        </w:r>
      </w:ins>
      <w:commentRangeStart w:id="214"/>
      <w:del w:id="215" w:author="Rebeca de la Paz Gonzales" w:date="2017-06-25T16:32:00Z">
        <w:r w:rsidR="00F54100" w:rsidRPr="00963DF1" w:rsidDel="00E0133A">
          <w:rPr>
            <w:sz w:val="22"/>
            <w:szCs w:val="22"/>
          </w:rPr>
          <w:delText>E</w:delText>
        </w:r>
      </w:del>
      <w:del w:id="216" w:author="Rebeca de la Paz Gonzales" w:date="2017-06-25T16:33:00Z">
        <w:r w:rsidR="00F54100" w:rsidRPr="00963DF1" w:rsidDel="00E0133A">
          <w:rPr>
            <w:sz w:val="22"/>
            <w:szCs w:val="22"/>
          </w:rPr>
          <w:delText xml:space="preserve">stos son unos pequeños ejemplos, pero habiendo revisado muchas oraciones llegas a la conclusión de </w:delText>
        </w:r>
      </w:del>
      <w:r w:rsidR="00F54100" w:rsidRPr="00963DF1">
        <w:rPr>
          <w:sz w:val="22"/>
          <w:szCs w:val="22"/>
        </w:rPr>
        <w:t>que no puede existir un tipo de sintagma concreto que no contenga al menos un elemento de ese mismo tipo</w:t>
      </w:r>
      <w:commentRangeEnd w:id="214"/>
      <w:r w:rsidR="00E2785B" w:rsidRPr="00963DF1">
        <w:rPr>
          <w:rStyle w:val="Refdecomentario"/>
          <w:sz w:val="22"/>
          <w:szCs w:val="22"/>
        </w:rPr>
        <w:commentReference w:id="214"/>
      </w:r>
      <w:r w:rsidR="00F54100" w:rsidRPr="00963DF1">
        <w:rPr>
          <w:sz w:val="22"/>
          <w:szCs w:val="22"/>
        </w:rPr>
        <w:t>. Además de las muestras anteriores, también existe igualmente para sintagmas de tipo verbal, adverbial, adjetival, etc.</w:t>
      </w:r>
    </w:p>
    <w:p w14:paraId="2B6844C8" w14:textId="05D70639" w:rsidR="00AA67C3" w:rsidRPr="00AA67C3" w:rsidRDefault="00FC3C74">
      <w:pPr>
        <w:pStyle w:val="Ttulo3"/>
        <w:pPrChange w:id="217" w:author="Rebeca de la Paz Gonzales" w:date="2017-06-25T16:35:00Z">
          <w:pPr>
            <w:ind w:left="142"/>
          </w:pPr>
        </w:pPrChange>
      </w:pPr>
      <w:bookmarkStart w:id="218" w:name="_Toc486266034"/>
      <w:ins w:id="219" w:author="Rebeca de la Paz Gonzales" w:date="2017-06-25T16:34:00Z">
        <w:r>
          <w:t>Oraciones y constituyentes</w:t>
        </w:r>
      </w:ins>
      <w:bookmarkEnd w:id="218"/>
    </w:p>
    <w:p w14:paraId="5CE1ACB8" w14:textId="1D60725F" w:rsidR="00F54100" w:rsidRPr="00963DF1" w:rsidDel="00366CF3" w:rsidRDefault="00366CF3" w:rsidP="00AA67C3">
      <w:pPr>
        <w:ind w:left="284"/>
        <w:rPr>
          <w:del w:id="220" w:author="Rebeca de la Paz Gonzales" w:date="2017-06-26T03:39:00Z"/>
          <w:sz w:val="22"/>
          <w:szCs w:val="22"/>
        </w:rPr>
      </w:pPr>
      <w:ins w:id="221" w:author="Rebeca de la Paz Gonzales" w:date="2017-06-26T03:39:00Z">
        <w:r w:rsidRPr="00963DF1">
          <w:rPr>
            <w:sz w:val="22"/>
            <w:szCs w:val="22"/>
          </w:rPr>
          <w:t>Algunas de estructuras no son tan sencillas como las que apa</w:t>
        </w:r>
      </w:ins>
      <w:ins w:id="222" w:author="Rebeca de la Paz Gonzales" w:date="2017-06-26T03:40:00Z">
        <w:r w:rsidRPr="00963DF1">
          <w:rPr>
            <w:sz w:val="22"/>
            <w:szCs w:val="22"/>
          </w:rPr>
          <w:t>r</w:t>
        </w:r>
      </w:ins>
      <w:ins w:id="223" w:author="Rebeca de la Paz Gonzales" w:date="2017-06-26T03:39:00Z">
        <w:r w:rsidRPr="00963DF1">
          <w:rPr>
            <w:sz w:val="22"/>
            <w:szCs w:val="22"/>
          </w:rPr>
          <w:t>ecen</w:t>
        </w:r>
      </w:ins>
      <w:ins w:id="224" w:author="Rebeca de la Paz Gonzales" w:date="2017-06-26T03:40:00Z">
        <w:r w:rsidRPr="00963DF1">
          <w:rPr>
            <w:sz w:val="22"/>
            <w:szCs w:val="22"/>
          </w:rPr>
          <w:t xml:space="preserve"> en los ejemplos previos, pues estos son constituyentes muy comunes, pero </w:t>
        </w:r>
      </w:ins>
      <w:ins w:id="225" w:author="Rebeca de la Paz Gonzales" w:date="2017-06-26T03:41:00Z">
        <w:r w:rsidRPr="00963DF1">
          <w:rPr>
            <w:sz w:val="22"/>
            <w:szCs w:val="22"/>
          </w:rPr>
          <w:t>además</w:t>
        </w:r>
      </w:ins>
      <w:ins w:id="226" w:author="Rebeca de la Paz Gonzales" w:date="2017-06-26T03:40:00Z">
        <w:r w:rsidRPr="00963DF1">
          <w:rPr>
            <w:sz w:val="22"/>
            <w:szCs w:val="22"/>
          </w:rPr>
          <w:t xml:space="preserve"> existen</w:t>
        </w:r>
      </w:ins>
      <w:ins w:id="227" w:author="Rebeca de la Paz Gonzales" w:date="2017-06-26T03:41:00Z">
        <w:r w:rsidRPr="00963DF1">
          <w:rPr>
            <w:sz w:val="22"/>
            <w:szCs w:val="22"/>
          </w:rPr>
          <w:t xml:space="preserve"> otros componentes con estructuras </w:t>
        </w:r>
        <w:r w:rsidRPr="00963DF1">
          <w:rPr>
            <w:sz w:val="22"/>
            <w:szCs w:val="22"/>
          </w:rPr>
          <w:lastRenderedPageBreak/>
          <w:t xml:space="preserve">más complejas y que en algunas ocasiones condicionan el tipo de </w:t>
        </w:r>
      </w:ins>
      <w:ins w:id="228" w:author="Rebeca de la Paz Gonzales" w:date="2017-06-26T03:42:00Z">
        <w:r w:rsidRPr="00963DF1">
          <w:rPr>
            <w:sz w:val="22"/>
            <w:szCs w:val="22"/>
          </w:rPr>
          <w:t>la oración, es decir, su aparece la</w:t>
        </w:r>
      </w:ins>
      <w:commentRangeStart w:id="229"/>
      <w:del w:id="230" w:author="Rebeca de la Paz Gonzales" w:date="2017-06-26T03:38:00Z">
        <w:r w:rsidR="00343E50" w:rsidRPr="00963DF1" w:rsidDel="005F6F0F">
          <w:rPr>
            <w:sz w:val="22"/>
            <w:szCs w:val="22"/>
          </w:rPr>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963DF1" w:rsidDel="005F6F0F">
          <w:rPr>
            <w:i/>
            <w:sz w:val="22"/>
            <w:szCs w:val="22"/>
          </w:rPr>
          <w:delText xml:space="preserve">VPUNTENSED, </w:delText>
        </w:r>
        <w:r w:rsidR="00343E50" w:rsidRPr="00963DF1" w:rsidDel="005F6F0F">
          <w:rPr>
            <w:sz w:val="22"/>
            <w:szCs w:val="22"/>
          </w:rPr>
          <w:delText>este subárbol hace referencia tiempos verbales impersonales y que no están conjugados en un tiempo verbal concreto como puede ser pasado o futuro. Con esto se habla de los tiempos infinitivo, gerundio y participio.</w:delText>
        </w:r>
        <w:commentRangeEnd w:id="229"/>
        <w:r w:rsidR="00E2785B" w:rsidRPr="00963DF1" w:rsidDel="005F6F0F">
          <w:rPr>
            <w:rStyle w:val="Refdecomentario"/>
            <w:sz w:val="22"/>
            <w:szCs w:val="22"/>
          </w:rPr>
          <w:commentReference w:id="229"/>
        </w:r>
      </w:del>
    </w:p>
    <w:p w14:paraId="6049DA17" w14:textId="77777777" w:rsidR="002B466D" w:rsidRPr="00963DF1" w:rsidRDefault="00366CF3" w:rsidP="00AA67C3">
      <w:pPr>
        <w:ind w:left="284"/>
        <w:rPr>
          <w:ins w:id="231" w:author="Rebeca de la Paz Gonzales" w:date="2017-06-26T03:44:00Z"/>
          <w:noProof/>
          <w:sz w:val="22"/>
          <w:szCs w:val="22"/>
        </w:rPr>
      </w:pPr>
      <w:ins w:id="232" w:author="Rebeca de la Paz Gonzales" w:date="2017-06-26T03:43:00Z">
        <w:r w:rsidRPr="00963DF1">
          <w:rPr>
            <w:noProof/>
            <w:sz w:val="22"/>
            <w:szCs w:val="22"/>
          </w:rPr>
          <w:t xml:space="preserve"> pa</w:t>
        </w:r>
        <w:r w:rsidR="002B466D" w:rsidRPr="00963DF1">
          <w:rPr>
            <w:noProof/>
            <w:sz w:val="22"/>
            <w:szCs w:val="22"/>
          </w:rPr>
          <w:t xml:space="preserve">labra </w:t>
        </w:r>
        <w:r w:rsidR="002B466D" w:rsidRPr="00963DF1">
          <w:rPr>
            <w:i/>
            <w:noProof/>
            <w:sz w:val="22"/>
            <w:szCs w:val="22"/>
          </w:rPr>
          <w:t>COORDINATED</w:t>
        </w:r>
        <w:r w:rsidR="002B466D" w:rsidRPr="00963DF1">
          <w:rPr>
            <w:noProof/>
            <w:sz w:val="22"/>
            <w:szCs w:val="22"/>
          </w:rPr>
          <w:t xml:space="preserve"> implica que la oraci</w:t>
        </w:r>
      </w:ins>
      <w:ins w:id="233" w:author="Rebeca de la Paz Gonzales" w:date="2017-06-26T03:44:00Z">
        <w:r w:rsidR="002B466D" w:rsidRPr="00963DF1">
          <w:rPr>
            <w:noProof/>
            <w:sz w:val="22"/>
            <w:szCs w:val="22"/>
          </w:rPr>
          <w:t>ón es coordinada.</w:t>
        </w:r>
      </w:ins>
    </w:p>
    <w:p w14:paraId="58ABE7EF" w14:textId="0C409A12" w:rsidR="00537FC0" w:rsidRPr="00963DF1" w:rsidRDefault="00366CF3" w:rsidP="00AA67C3">
      <w:pPr>
        <w:ind w:left="284"/>
        <w:rPr>
          <w:ins w:id="234" w:author="Rebeca de la Paz Gonzales" w:date="2017-06-26T03:58:00Z"/>
          <w:noProof/>
          <w:sz w:val="22"/>
          <w:szCs w:val="22"/>
        </w:rPr>
      </w:pPr>
      <w:ins w:id="235" w:author="Rebeca de la Paz Gonzales" w:date="2017-06-26T03:43:00Z">
        <w:r w:rsidRPr="00963DF1">
          <w:rPr>
            <w:noProof/>
            <w:sz w:val="22"/>
            <w:szCs w:val="22"/>
          </w:rPr>
          <w:t xml:space="preserve"> </w:t>
        </w:r>
      </w:ins>
    </w:p>
    <w:p w14:paraId="66EFC146" w14:textId="403FC2DE" w:rsidR="001A2BCD" w:rsidRPr="00963DF1" w:rsidRDefault="001A2BCD" w:rsidP="00AA67C3">
      <w:pPr>
        <w:ind w:left="284"/>
        <w:rPr>
          <w:ins w:id="236" w:author="Rebeca de la Paz Gonzales" w:date="2017-06-26T04:03:00Z"/>
          <w:b/>
          <w:i/>
          <w:noProof/>
          <w:sz w:val="22"/>
          <w:szCs w:val="22"/>
        </w:rPr>
      </w:pPr>
      <w:ins w:id="237" w:author="Rebeca de la Paz Gonzales" w:date="2017-06-26T03:58:00Z">
        <w:r w:rsidRPr="00963DF1">
          <w:rPr>
            <w:noProof/>
            <w:sz w:val="22"/>
            <w:szCs w:val="22"/>
          </w:rPr>
          <w:t>Las cláusulas no terminales, es decir, aquellas que forman un subárbol dentro de la oración siguen una estrucutra determida, primero se indica el tipo de sintagma del que se trata</w:t>
        </w:r>
      </w:ins>
      <w:ins w:id="238" w:author="Rebeca de la Paz Gonzales" w:date="2017-06-26T04:00:00Z">
        <w:r w:rsidRPr="00963DF1">
          <w:rPr>
            <w:noProof/>
            <w:sz w:val="22"/>
            <w:szCs w:val="22"/>
          </w:rPr>
          <w:t>, por ejemplo,</w:t>
        </w:r>
      </w:ins>
      <w:ins w:id="239" w:author="Rebeca de la Paz Gonzales" w:date="2017-06-26T03:58:00Z">
        <w:r w:rsidRPr="00963DF1">
          <w:rPr>
            <w:noProof/>
            <w:sz w:val="22"/>
            <w:szCs w:val="22"/>
          </w:rPr>
          <w:t xml:space="preserve"> </w:t>
        </w:r>
      </w:ins>
      <w:ins w:id="240" w:author="Rebeca de la Paz Gonzales" w:date="2017-06-26T03:59:00Z">
        <w:r w:rsidRPr="00963DF1">
          <w:rPr>
            <w:i/>
            <w:noProof/>
            <w:sz w:val="22"/>
            <w:szCs w:val="22"/>
          </w:rPr>
          <w:t>N</w:t>
        </w:r>
        <w:r w:rsidRPr="00963DF1">
          <w:rPr>
            <w:noProof/>
            <w:sz w:val="22"/>
            <w:szCs w:val="22"/>
          </w:rPr>
          <w:t xml:space="preserve"> o </w:t>
        </w:r>
        <w:r w:rsidRPr="00963DF1">
          <w:rPr>
            <w:i/>
            <w:noProof/>
            <w:sz w:val="22"/>
            <w:szCs w:val="22"/>
          </w:rPr>
          <w:t>NP</w:t>
        </w:r>
      </w:ins>
      <w:ins w:id="241" w:author="Rebeca de la Paz Gonzales" w:date="2017-06-26T04:00:00Z">
        <w:r w:rsidRPr="00963DF1">
          <w:rPr>
            <w:noProof/>
            <w:sz w:val="22"/>
            <w:szCs w:val="22"/>
          </w:rPr>
          <w:t xml:space="preserve"> para sintagmas nominales, seguido de guión bajo y una especificación del sintagma, </w:t>
        </w:r>
      </w:ins>
      <w:ins w:id="242" w:author="Rebeca de la Paz Gonzales" w:date="2017-06-26T04:01:00Z">
        <w:r w:rsidRPr="00963DF1">
          <w:rPr>
            <w:noProof/>
            <w:sz w:val="22"/>
            <w:szCs w:val="22"/>
          </w:rPr>
          <w:t xml:space="preserve">por ejemplo, </w:t>
        </w:r>
        <w:r w:rsidRPr="00963DF1">
          <w:rPr>
            <w:i/>
            <w:noProof/>
            <w:sz w:val="22"/>
            <w:szCs w:val="22"/>
          </w:rPr>
          <w:t>COO</w:t>
        </w:r>
      </w:ins>
      <w:r w:rsidR="00E85EF3" w:rsidRPr="00963DF1">
        <w:rPr>
          <w:i/>
          <w:noProof/>
          <w:sz w:val="22"/>
          <w:szCs w:val="22"/>
        </w:rPr>
        <w:t>R</w:t>
      </w:r>
      <w:ins w:id="243" w:author="Rebeca de la Paz Gonzales" w:date="2017-06-26T04:01:00Z">
        <w:r w:rsidRPr="00963DF1">
          <w:rPr>
            <w:i/>
            <w:noProof/>
            <w:sz w:val="22"/>
            <w:szCs w:val="22"/>
          </w:rPr>
          <w:t>DINATED</w:t>
        </w:r>
        <w:r w:rsidRPr="00963DF1">
          <w:rPr>
            <w:noProof/>
            <w:sz w:val="22"/>
            <w:szCs w:val="22"/>
          </w:rPr>
          <w:t xml:space="preserve">, dando lugar a </w:t>
        </w:r>
        <w:r w:rsidRPr="00963DF1">
          <w:rPr>
            <w:i/>
            <w:noProof/>
            <w:sz w:val="22"/>
            <w:szCs w:val="22"/>
            <w:rPrChange w:id="244" w:author="Rebeca de la Paz Gonzales" w:date="2017-06-26T04:02:00Z">
              <w:rPr>
                <w:noProof/>
              </w:rPr>
            </w:rPrChange>
          </w:rPr>
          <w:t>N_COORDINATED</w:t>
        </w:r>
      </w:ins>
      <w:ins w:id="245" w:author="Rebeca de la Paz Gonzales" w:date="2017-06-26T04:02:00Z">
        <w:r w:rsidRPr="00963DF1">
          <w:rPr>
            <w:i/>
            <w:noProof/>
            <w:sz w:val="22"/>
            <w:szCs w:val="22"/>
          </w:rPr>
          <w:t xml:space="preserve">, </w:t>
        </w:r>
        <w:r w:rsidRPr="00963DF1">
          <w:rPr>
            <w:noProof/>
            <w:sz w:val="22"/>
            <w:szCs w:val="22"/>
          </w:rPr>
          <w:t>que indica que es una cláusula de sintagma nominal en la que los nombres de tal sintagma se encu</w:t>
        </w:r>
      </w:ins>
      <w:ins w:id="246" w:author="Rebeca de la Paz Gonzales" w:date="2017-06-26T04:03:00Z">
        <w:r w:rsidRPr="00963DF1">
          <w:rPr>
            <w:noProof/>
            <w:sz w:val="22"/>
            <w:szCs w:val="22"/>
          </w:rPr>
          <w:t>e</w:t>
        </w:r>
      </w:ins>
      <w:ins w:id="247" w:author="Rebeca de la Paz Gonzales" w:date="2017-06-26T04:02:00Z">
        <w:r w:rsidRPr="00963DF1">
          <w:rPr>
            <w:noProof/>
            <w:sz w:val="22"/>
            <w:szCs w:val="22"/>
          </w:rPr>
          <w:t xml:space="preserve">ntran </w:t>
        </w:r>
      </w:ins>
      <w:ins w:id="248" w:author="Rebeca de la Paz Gonzales" w:date="2017-06-26T04:03:00Z">
        <w:r w:rsidRPr="00963DF1">
          <w:rPr>
            <w:noProof/>
            <w:sz w:val="22"/>
            <w:szCs w:val="22"/>
          </w:rPr>
          <w:t xml:space="preserve">unidos por una relación de coordinación, es decir, la preposición </w:t>
        </w:r>
        <w:r w:rsidRPr="00963DF1">
          <w:rPr>
            <w:b/>
            <w:i/>
            <w:noProof/>
            <w:sz w:val="22"/>
            <w:szCs w:val="22"/>
          </w:rPr>
          <w:t>y.</w:t>
        </w:r>
      </w:ins>
    </w:p>
    <w:p w14:paraId="361E70E7" w14:textId="77777777" w:rsidR="001A2BCD" w:rsidRPr="00963DF1" w:rsidRDefault="001A2BCD" w:rsidP="00AA67C3">
      <w:pPr>
        <w:ind w:left="284"/>
        <w:rPr>
          <w:ins w:id="249" w:author="Rebeca de la Paz Gonzales" w:date="2017-06-26T04:03:00Z"/>
          <w:b/>
          <w:i/>
          <w:noProof/>
          <w:sz w:val="22"/>
          <w:szCs w:val="22"/>
        </w:rPr>
      </w:pPr>
    </w:p>
    <w:p w14:paraId="34EF5CE0" w14:textId="5DC2C190" w:rsidR="001A2BCD" w:rsidRPr="00963DF1" w:rsidRDefault="001A2BCD" w:rsidP="001A2BCD">
      <w:pPr>
        <w:ind w:left="284"/>
        <w:rPr>
          <w:noProof/>
          <w:sz w:val="22"/>
          <w:szCs w:val="22"/>
        </w:rPr>
      </w:pPr>
      <w:ins w:id="250" w:author="Rebeca de la Paz Gonzales" w:date="2017-06-26T04:04:00Z">
        <w:r w:rsidRPr="00963DF1">
          <w:rPr>
            <w:noProof/>
            <w:sz w:val="22"/>
            <w:szCs w:val="22"/>
          </w:rPr>
          <w:t xml:space="preserve">Este ha sido un pequeño ejemplo aplicado a los sintagmas nominales pero igualmente se aplica a </w:t>
        </w:r>
      </w:ins>
      <w:ins w:id="251" w:author="Rebeca de la Paz Gonzales" w:date="2017-06-26T04:05:00Z">
        <w:r w:rsidR="009E4EC1" w:rsidRPr="00963DF1">
          <w:rPr>
            <w:noProof/>
            <w:sz w:val="22"/>
            <w:szCs w:val="22"/>
          </w:rPr>
          <w:t>sintagmas verbales, adjetivales o adverbiales</w:t>
        </w:r>
      </w:ins>
      <w:ins w:id="252" w:author="Rebeca de la Paz Gonzales" w:date="2017-06-26T04:06:00Z">
        <w:r w:rsidR="009E4EC1" w:rsidRPr="00963DF1">
          <w:rPr>
            <w:noProof/>
            <w:sz w:val="22"/>
            <w:szCs w:val="22"/>
          </w:rPr>
          <w:t>, oraciones subordinadas, etc.</w:t>
        </w:r>
      </w:ins>
      <w:ins w:id="253" w:author="Rebeca de la Paz Gonzales" w:date="2017-06-26T04:05:00Z">
        <w:r w:rsidR="009E4EC1" w:rsidRPr="00963DF1">
          <w:rPr>
            <w:noProof/>
            <w:sz w:val="22"/>
            <w:szCs w:val="22"/>
          </w:rPr>
          <w:t xml:space="preserve"> </w:t>
        </w:r>
      </w:ins>
    </w:p>
    <w:p w14:paraId="41F66082" w14:textId="77777777" w:rsidR="00AD2AD9" w:rsidRDefault="00AD2AD9" w:rsidP="001A2BCD">
      <w:pPr>
        <w:ind w:left="284"/>
        <w:rPr>
          <w:noProof/>
        </w:rPr>
      </w:pPr>
    </w:p>
    <w:tbl>
      <w:tblPr>
        <w:tblStyle w:val="Tablanormal3"/>
        <w:tblpPr w:leftFromText="141" w:rightFromText="141" w:vertAnchor="text" w:horzAnchor="page" w:tblpXSpec="center" w:tblpY="79"/>
        <w:tblW w:w="10748" w:type="dxa"/>
        <w:tblLayout w:type="fixed"/>
        <w:tblLook w:val="04A0" w:firstRow="1" w:lastRow="0" w:firstColumn="1" w:lastColumn="0" w:noHBand="0" w:noVBand="1"/>
      </w:tblPr>
      <w:tblGrid>
        <w:gridCol w:w="4742"/>
        <w:gridCol w:w="2888"/>
        <w:gridCol w:w="3118"/>
      </w:tblGrid>
      <w:tr w:rsidR="00596D27" w:rsidRPr="001A2BCD" w14:paraId="1241DE66" w14:textId="77777777" w:rsidTr="00BC1DC3">
        <w:trPr>
          <w:cnfStyle w:val="100000000000" w:firstRow="1" w:lastRow="0" w:firstColumn="0" w:lastColumn="0" w:oddVBand="0" w:evenVBand="0" w:oddHBand="0" w:evenHBand="0" w:firstRowFirstColumn="0" w:firstRowLastColumn="0" w:lastRowFirstColumn="0" w:lastRowLastColumn="0"/>
          <w:trHeight w:val="238"/>
          <w:ins w:id="254"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742" w:type="dxa"/>
            <w:noWrap/>
            <w:hideMark/>
          </w:tcPr>
          <w:p w14:paraId="1B61C80E" w14:textId="77777777" w:rsidR="00596D27" w:rsidRPr="001A2BCD" w:rsidRDefault="00596D27" w:rsidP="00596D27">
            <w:pPr>
              <w:jc w:val="left"/>
              <w:rPr>
                <w:ins w:id="255" w:author="Rebeca de la Paz Gonzales" w:date="2017-06-26T03:49:00Z"/>
                <w:rFonts w:ascii="Monaco" w:hAnsi="Monaco"/>
                <w:color w:val="000000"/>
                <w:rPrChange w:id="256" w:author="Rebeca de la Paz Gonzales" w:date="2017-06-26T04:04:00Z">
                  <w:rPr>
                    <w:ins w:id="257" w:author="Rebeca de la Paz Gonzales" w:date="2017-06-26T03:49:00Z"/>
                    <w:rFonts w:ascii="Monaco" w:hAnsi="Monaco"/>
                    <w:color w:val="000000"/>
                    <w:sz w:val="22"/>
                    <w:szCs w:val="22"/>
                  </w:rPr>
                </w:rPrChange>
              </w:rPr>
            </w:pPr>
            <w:ins w:id="258" w:author="Rebeca de la Paz Gonzales" w:date="2017-06-26T03:52:00Z">
              <w:r w:rsidRPr="001A2BCD">
                <w:rPr>
                  <w:rFonts w:ascii="Monaco" w:hAnsi="Monaco"/>
                  <w:color w:val="000000"/>
                  <w:rPrChange w:id="259" w:author="Rebeca de la Paz Gonzales" w:date="2017-06-26T04:04:00Z">
                    <w:rPr>
                      <w:rFonts w:ascii="Monaco" w:hAnsi="Monaco"/>
                      <w:color w:val="000000"/>
                      <w:sz w:val="22"/>
                      <w:szCs w:val="22"/>
                    </w:rPr>
                  </w:rPrChange>
                </w:rPr>
                <w:t>cláusula</w:t>
              </w:r>
            </w:ins>
          </w:p>
        </w:tc>
        <w:tc>
          <w:tcPr>
            <w:tcW w:w="2888"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0" w:author="Rebeca de la Paz Gonzales" w:date="2017-06-26T03:49:00Z"/>
                <w:rFonts w:ascii="Calibri" w:hAnsi="Calibri"/>
                <w:color w:val="000000"/>
                <w:rPrChange w:id="261" w:author="Rebeca de la Paz Gonzales" w:date="2017-06-26T04:04:00Z">
                  <w:rPr>
                    <w:ins w:id="262" w:author="Rebeca de la Paz Gonzales" w:date="2017-06-26T03:49:00Z"/>
                    <w:rFonts w:ascii="Calibri" w:hAnsi="Calibri"/>
                    <w:color w:val="000000"/>
                  </w:rPr>
                </w:rPrChange>
              </w:rPr>
            </w:pPr>
            <w:ins w:id="263" w:author="Rebeca de la Paz Gonzales" w:date="2017-06-26T03:52:00Z">
              <w:r w:rsidRPr="001A2BCD">
                <w:rPr>
                  <w:rFonts w:ascii="Calibri" w:hAnsi="Calibri"/>
                  <w:color w:val="000000"/>
                  <w:rPrChange w:id="264" w:author="Rebeca de la Paz Gonzales" w:date="2017-06-26T04:04:00Z">
                    <w:rPr>
                      <w:rFonts w:ascii="Calibri" w:hAnsi="Calibri"/>
                      <w:color w:val="000000"/>
                    </w:rPr>
                  </w:rPrChange>
                </w:rPr>
                <w:t>Descripción</w:t>
              </w:r>
            </w:ins>
          </w:p>
        </w:tc>
        <w:tc>
          <w:tcPr>
            <w:tcW w:w="3118"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5" w:author="Rebeca de la Paz Gonzales" w:date="2017-06-26T03:49:00Z"/>
                <w:rFonts w:ascii="Calibri" w:hAnsi="Calibri"/>
                <w:color w:val="000000"/>
                <w:rPrChange w:id="266" w:author="Rebeca de la Paz Gonzales" w:date="2017-06-26T04:04:00Z">
                  <w:rPr>
                    <w:ins w:id="267" w:author="Rebeca de la Paz Gonzales" w:date="2017-06-26T03:49:00Z"/>
                    <w:rFonts w:ascii="Calibri" w:hAnsi="Calibri"/>
                    <w:color w:val="000000"/>
                  </w:rPr>
                </w:rPrChange>
              </w:rPr>
            </w:pPr>
            <w:ins w:id="268" w:author="Rebeca de la Paz Gonzales" w:date="2017-06-26T03:52:00Z">
              <w:r w:rsidRPr="001A2BCD">
                <w:rPr>
                  <w:rFonts w:ascii="Calibri" w:hAnsi="Calibri"/>
                  <w:color w:val="000000"/>
                  <w:rPrChange w:id="269" w:author="Rebeca de la Paz Gonzales" w:date="2017-06-26T04:04:00Z">
                    <w:rPr>
                      <w:rFonts w:ascii="Calibri" w:hAnsi="Calibri"/>
                      <w:color w:val="000000"/>
                    </w:rPr>
                  </w:rPrChange>
                </w:rPr>
                <w:t>especificación</w:t>
              </w:r>
            </w:ins>
          </w:p>
        </w:tc>
      </w:tr>
      <w:tr w:rsidR="00596D27" w:rsidRPr="001A2BCD" w14:paraId="7FFF48BC" w14:textId="77777777" w:rsidTr="00BC1DC3">
        <w:trPr>
          <w:cnfStyle w:val="000000100000" w:firstRow="0" w:lastRow="0" w:firstColumn="0" w:lastColumn="0" w:oddVBand="0" w:evenVBand="0" w:oddHBand="1" w:evenHBand="0" w:firstRowFirstColumn="0" w:firstRowLastColumn="0" w:lastRowFirstColumn="0" w:lastRowLastColumn="0"/>
          <w:trHeight w:val="238"/>
          <w:ins w:id="270"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742" w:type="dxa"/>
            <w:noWrap/>
          </w:tcPr>
          <w:p w14:paraId="03FDBA5D" w14:textId="77777777" w:rsidR="00596D27" w:rsidRPr="00C22EBF" w:rsidRDefault="00596D27" w:rsidP="00596D27">
            <w:pPr>
              <w:jc w:val="left"/>
              <w:rPr>
                <w:ins w:id="271" w:author="Rebeca de la Paz Gonzales" w:date="2017-06-26T03:52:00Z"/>
                <w:rFonts w:ascii="Monaco" w:hAnsi="Monaco"/>
                <w:color w:val="000000"/>
                <w:sz w:val="18"/>
                <w:rPrChange w:id="272" w:author="Rebeca de la Paz Gonzales" w:date="2017-06-26T04:04:00Z">
                  <w:rPr>
                    <w:ins w:id="273" w:author="Rebeca de la Paz Gonzales" w:date="2017-06-26T03:52:00Z"/>
                    <w:rFonts w:ascii="Monaco" w:hAnsi="Monaco"/>
                    <w:color w:val="000000"/>
                    <w:sz w:val="22"/>
                    <w:szCs w:val="22"/>
                  </w:rPr>
                </w:rPrChange>
              </w:rPr>
            </w:pPr>
            <w:ins w:id="274" w:author="Rebeca de la Paz Gonzales" w:date="2017-06-26T03:52:00Z">
              <w:r w:rsidRPr="00C22EBF">
                <w:rPr>
                  <w:rFonts w:ascii="Monaco" w:hAnsi="Monaco"/>
                  <w:color w:val="000000"/>
                  <w:sz w:val="18"/>
                  <w:rPrChange w:id="275" w:author="Rebeca de la Paz Gonzales" w:date="2017-06-26T04:04:00Z">
                    <w:rPr>
                      <w:rFonts w:ascii="Monaco" w:hAnsi="Monaco"/>
                      <w:color w:val="000000"/>
                      <w:sz w:val="22"/>
                      <w:szCs w:val="22"/>
                    </w:rPr>
                  </w:rPrChange>
                </w:rPr>
                <w:t>(DATE) </w:t>
              </w:r>
            </w:ins>
          </w:p>
        </w:tc>
        <w:tc>
          <w:tcPr>
            <w:tcW w:w="2888"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6" w:author="Rebeca de la Paz Gonzales" w:date="2017-06-26T03:52:00Z"/>
                <w:rFonts w:ascii="Calibri" w:hAnsi="Calibri"/>
                <w:color w:val="000000"/>
                <w:rPrChange w:id="277" w:author="Rebeca de la Paz Gonzales" w:date="2017-06-26T04:04:00Z">
                  <w:rPr>
                    <w:ins w:id="278" w:author="Rebeca de la Paz Gonzales" w:date="2017-06-26T03:52:00Z"/>
                    <w:rFonts w:ascii="Calibri" w:hAnsi="Calibri"/>
                    <w:color w:val="000000"/>
                  </w:rPr>
                </w:rPrChange>
              </w:rPr>
            </w:pPr>
            <w:ins w:id="279" w:author="Rebeca de la Paz Gonzales" w:date="2017-06-26T03:52:00Z">
              <w:r w:rsidRPr="001A2BCD">
                <w:rPr>
                  <w:rFonts w:ascii="Calibri" w:hAnsi="Calibri"/>
                  <w:color w:val="000000"/>
                  <w:rPrChange w:id="280" w:author="Rebeca de la Paz Gonzales" w:date="2017-06-26T04:04:00Z">
                    <w:rPr>
                      <w:rFonts w:ascii="Calibri" w:hAnsi="Calibri"/>
                      <w:color w:val="000000"/>
                    </w:rPr>
                  </w:rPrChange>
                </w:rPr>
                <w:t>Fecha</w:t>
              </w:r>
            </w:ins>
          </w:p>
        </w:tc>
        <w:tc>
          <w:tcPr>
            <w:tcW w:w="3118"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81" w:author="Rebeca de la Paz Gonzales" w:date="2017-06-26T03:52:00Z"/>
                <w:rFonts w:ascii="Calibri" w:hAnsi="Calibri"/>
                <w:color w:val="000000"/>
                <w:rPrChange w:id="282" w:author="Rebeca de la Paz Gonzales" w:date="2017-06-26T04:04:00Z">
                  <w:rPr>
                    <w:ins w:id="283" w:author="Rebeca de la Paz Gonzales" w:date="2017-06-26T03:52:00Z"/>
                    <w:rFonts w:ascii="Calibri" w:hAnsi="Calibri"/>
                    <w:color w:val="000000"/>
                  </w:rPr>
                </w:rPrChange>
              </w:rPr>
            </w:pPr>
          </w:p>
        </w:tc>
      </w:tr>
      <w:tr w:rsidR="00596D27" w:rsidRPr="001A2BCD" w14:paraId="2AA891DF" w14:textId="77777777" w:rsidTr="00BC1DC3">
        <w:trPr>
          <w:trHeight w:val="238"/>
          <w:ins w:id="28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F963F11" w14:textId="77777777" w:rsidR="00596D27" w:rsidRPr="00C22EBF" w:rsidRDefault="00596D27" w:rsidP="00596D27">
            <w:pPr>
              <w:jc w:val="left"/>
              <w:rPr>
                <w:ins w:id="285" w:author="Rebeca de la Paz Gonzales" w:date="2017-06-26T03:49:00Z"/>
                <w:rFonts w:ascii="Monaco" w:hAnsi="Monaco"/>
                <w:color w:val="000000"/>
                <w:sz w:val="18"/>
                <w:rPrChange w:id="286" w:author="Rebeca de la Paz Gonzales" w:date="2017-06-26T04:04:00Z">
                  <w:rPr>
                    <w:ins w:id="287" w:author="Rebeca de la Paz Gonzales" w:date="2017-06-26T03:49:00Z"/>
                    <w:rFonts w:ascii="Monaco" w:hAnsi="Monaco"/>
                    <w:color w:val="000000"/>
                    <w:sz w:val="22"/>
                    <w:szCs w:val="22"/>
                  </w:rPr>
                </w:rPrChange>
              </w:rPr>
            </w:pPr>
            <w:ins w:id="288" w:author="Rebeca de la Paz Gonzales" w:date="2017-06-26T03:49:00Z">
              <w:r w:rsidRPr="00C22EBF">
                <w:rPr>
                  <w:rFonts w:ascii="Monaco" w:hAnsi="Monaco"/>
                  <w:color w:val="000000"/>
                  <w:sz w:val="18"/>
                  <w:rPrChange w:id="289" w:author="Rebeca de la Paz Gonzales" w:date="2017-06-26T04:04:00Z">
                    <w:rPr>
                      <w:rFonts w:ascii="Monaco" w:hAnsi="Monaco"/>
                      <w:color w:val="000000"/>
                      <w:sz w:val="22"/>
                      <w:szCs w:val="22"/>
                    </w:rPr>
                  </w:rPrChange>
                </w:rPr>
                <w:t>(HOUR) </w:t>
              </w:r>
            </w:ins>
          </w:p>
        </w:tc>
        <w:tc>
          <w:tcPr>
            <w:tcW w:w="2888"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0" w:author="Rebeca de la Paz Gonzales" w:date="2017-06-26T03:49:00Z"/>
                <w:rFonts w:ascii="Calibri" w:hAnsi="Calibri"/>
                <w:color w:val="000000"/>
                <w:rPrChange w:id="291" w:author="Rebeca de la Paz Gonzales" w:date="2017-06-26T04:04:00Z">
                  <w:rPr>
                    <w:ins w:id="292" w:author="Rebeca de la Paz Gonzales" w:date="2017-06-26T03:49:00Z"/>
                    <w:rFonts w:ascii="Calibri" w:hAnsi="Calibri"/>
                    <w:color w:val="000000"/>
                  </w:rPr>
                </w:rPrChange>
              </w:rPr>
            </w:pPr>
            <w:ins w:id="293" w:author="Rebeca de la Paz Gonzales" w:date="2017-06-26T03:49:00Z">
              <w:r w:rsidRPr="001A2BCD">
                <w:rPr>
                  <w:rFonts w:ascii="Calibri" w:hAnsi="Calibri"/>
                  <w:color w:val="000000"/>
                  <w:rPrChange w:id="294" w:author="Rebeca de la Paz Gonzales" w:date="2017-06-26T04:04:00Z">
                    <w:rPr>
                      <w:rFonts w:ascii="Calibri" w:hAnsi="Calibri"/>
                      <w:color w:val="000000"/>
                    </w:rPr>
                  </w:rPrChange>
                </w:rPr>
                <w:t>Hora</w:t>
              </w:r>
            </w:ins>
          </w:p>
        </w:tc>
        <w:tc>
          <w:tcPr>
            <w:tcW w:w="3118"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5" w:author="Rebeca de la Paz Gonzales" w:date="2017-06-26T03:49:00Z"/>
                <w:rFonts w:ascii="Calibri" w:hAnsi="Calibri"/>
                <w:color w:val="000000"/>
                <w:rPrChange w:id="296" w:author="Rebeca de la Paz Gonzales" w:date="2017-06-26T04:04:00Z">
                  <w:rPr>
                    <w:ins w:id="297" w:author="Rebeca de la Paz Gonzales" w:date="2017-06-26T03:49:00Z"/>
                    <w:rFonts w:ascii="Calibri" w:hAnsi="Calibri"/>
                    <w:color w:val="000000"/>
                  </w:rPr>
                </w:rPrChange>
              </w:rPr>
            </w:pPr>
          </w:p>
        </w:tc>
      </w:tr>
      <w:tr w:rsidR="00596D27" w:rsidRPr="001A2BCD" w14:paraId="5D506F08" w14:textId="77777777" w:rsidTr="00BC1DC3">
        <w:trPr>
          <w:cnfStyle w:val="000000100000" w:firstRow="0" w:lastRow="0" w:firstColumn="0" w:lastColumn="0" w:oddVBand="0" w:evenVBand="0" w:oddHBand="1" w:evenHBand="0" w:firstRowFirstColumn="0" w:firstRowLastColumn="0" w:lastRowFirstColumn="0" w:lastRowLastColumn="0"/>
          <w:trHeight w:val="238"/>
          <w:ins w:id="29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FF0E9C3" w14:textId="77777777" w:rsidR="00596D27" w:rsidRPr="00C22EBF" w:rsidRDefault="00596D27" w:rsidP="00596D27">
            <w:pPr>
              <w:jc w:val="left"/>
              <w:rPr>
                <w:ins w:id="299" w:author="Rebeca de la Paz Gonzales" w:date="2017-06-26T03:49:00Z"/>
                <w:rFonts w:ascii="Monaco" w:hAnsi="Monaco"/>
                <w:color w:val="000000"/>
                <w:sz w:val="18"/>
                <w:rPrChange w:id="300" w:author="Rebeca de la Paz Gonzales" w:date="2017-06-26T04:04:00Z">
                  <w:rPr>
                    <w:ins w:id="301" w:author="Rebeca de la Paz Gonzales" w:date="2017-06-26T03:49:00Z"/>
                    <w:rFonts w:ascii="Monaco" w:hAnsi="Monaco"/>
                    <w:color w:val="000000"/>
                    <w:sz w:val="22"/>
                    <w:szCs w:val="22"/>
                  </w:rPr>
                </w:rPrChange>
              </w:rPr>
            </w:pPr>
            <w:ins w:id="302" w:author="Rebeca de la Paz Gonzales" w:date="2017-06-26T03:49:00Z">
              <w:r w:rsidRPr="00C22EBF">
                <w:rPr>
                  <w:rFonts w:ascii="Monaco" w:hAnsi="Monaco"/>
                  <w:color w:val="000000"/>
                  <w:sz w:val="18"/>
                  <w:rPrChange w:id="303" w:author="Rebeca de la Paz Gonzales" w:date="2017-06-26T04:04:00Z">
                    <w:rPr>
                      <w:rFonts w:ascii="Monaco" w:hAnsi="Monaco"/>
                      <w:color w:val="000000"/>
                      <w:sz w:val="22"/>
                      <w:szCs w:val="22"/>
                    </w:rPr>
                  </w:rPrChange>
                </w:rPr>
                <w:t>(N_COORDINATED) </w:t>
              </w:r>
            </w:ins>
          </w:p>
        </w:tc>
        <w:tc>
          <w:tcPr>
            <w:tcW w:w="2888"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04" w:author="Rebeca de la Paz Gonzales" w:date="2017-06-26T03:49:00Z"/>
                <w:rFonts w:ascii="Calibri" w:hAnsi="Calibri"/>
                <w:color w:val="000000"/>
                <w:rPrChange w:id="305" w:author="Rebeca de la Paz Gonzales" w:date="2017-06-26T04:04:00Z">
                  <w:rPr>
                    <w:ins w:id="306" w:author="Rebeca de la Paz Gonzales" w:date="2017-06-26T03:49:00Z"/>
                    <w:rFonts w:ascii="Calibri" w:hAnsi="Calibri"/>
                    <w:color w:val="000000"/>
                  </w:rPr>
                </w:rPrChange>
              </w:rPr>
            </w:pPr>
            <w:ins w:id="307" w:author="Rebeca de la Paz Gonzales" w:date="2017-06-26T03:49:00Z">
              <w:r w:rsidRPr="001A2BCD">
                <w:rPr>
                  <w:rFonts w:ascii="Calibri" w:hAnsi="Calibri"/>
                  <w:color w:val="000000"/>
                  <w:rPrChange w:id="308" w:author="Rebeca de la Paz Gonzales" w:date="2017-06-26T04:04:00Z">
                    <w:rPr>
                      <w:rFonts w:ascii="Calibri" w:hAnsi="Calibri"/>
                      <w:color w:val="000000"/>
                    </w:rPr>
                  </w:rPrChange>
                </w:rPr>
                <w:t>Sintagma nominal</w:t>
              </w:r>
            </w:ins>
          </w:p>
        </w:tc>
        <w:tc>
          <w:tcPr>
            <w:tcW w:w="3118"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09" w:author="Rebeca de la Paz Gonzales" w:date="2017-06-26T03:49:00Z"/>
                <w:rFonts w:ascii="Calibri" w:hAnsi="Calibri"/>
                <w:color w:val="000000"/>
                <w:rPrChange w:id="310" w:author="Rebeca de la Paz Gonzales" w:date="2017-06-26T04:04:00Z">
                  <w:rPr>
                    <w:ins w:id="311" w:author="Rebeca de la Paz Gonzales" w:date="2017-06-26T03:49:00Z"/>
                    <w:rFonts w:ascii="Calibri" w:hAnsi="Calibri"/>
                    <w:color w:val="000000"/>
                  </w:rPr>
                </w:rPrChange>
              </w:rPr>
            </w:pPr>
            <w:ins w:id="312" w:author="Rebeca de la Paz Gonzales" w:date="2017-06-26T03:49:00Z">
              <w:r w:rsidRPr="001A2BCD">
                <w:rPr>
                  <w:rFonts w:ascii="Calibri" w:hAnsi="Calibri"/>
                  <w:color w:val="000000"/>
                  <w:rPrChange w:id="313" w:author="Rebeca de la Paz Gonzales" w:date="2017-06-26T04:04:00Z">
                    <w:rPr>
                      <w:rFonts w:ascii="Calibri" w:hAnsi="Calibri"/>
                      <w:color w:val="000000"/>
                    </w:rPr>
                  </w:rPrChange>
                </w:rPr>
                <w:t>Sustantivos coordinados</w:t>
              </w:r>
            </w:ins>
          </w:p>
        </w:tc>
      </w:tr>
      <w:tr w:rsidR="00596D27" w:rsidRPr="001A2BCD" w14:paraId="09A67E2C" w14:textId="77777777" w:rsidTr="00BC1DC3">
        <w:trPr>
          <w:trHeight w:val="238"/>
          <w:ins w:id="31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C07BC4" w14:textId="77777777" w:rsidR="00596D27" w:rsidRPr="00C22EBF" w:rsidRDefault="00596D27" w:rsidP="00596D27">
            <w:pPr>
              <w:jc w:val="left"/>
              <w:rPr>
                <w:ins w:id="315" w:author="Rebeca de la Paz Gonzales" w:date="2017-06-26T03:49:00Z"/>
                <w:rFonts w:ascii="Monaco" w:hAnsi="Monaco"/>
                <w:color w:val="000000"/>
                <w:sz w:val="18"/>
                <w:rPrChange w:id="316" w:author="Rebeca de la Paz Gonzales" w:date="2017-06-26T04:04:00Z">
                  <w:rPr>
                    <w:ins w:id="317" w:author="Rebeca de la Paz Gonzales" w:date="2017-06-26T03:49:00Z"/>
                    <w:rFonts w:ascii="Monaco" w:hAnsi="Monaco"/>
                    <w:color w:val="000000"/>
                    <w:sz w:val="22"/>
                    <w:szCs w:val="22"/>
                  </w:rPr>
                </w:rPrChange>
              </w:rPr>
            </w:pPr>
            <w:ins w:id="318" w:author="Rebeca de la Paz Gonzales" w:date="2017-06-26T03:49:00Z">
              <w:r w:rsidRPr="00C22EBF">
                <w:rPr>
                  <w:rFonts w:ascii="Monaco" w:hAnsi="Monaco"/>
                  <w:color w:val="000000"/>
                  <w:sz w:val="18"/>
                  <w:rPrChange w:id="319" w:author="Rebeca de la Paz Gonzales" w:date="2017-06-26T04:04:00Z">
                    <w:rPr>
                      <w:rFonts w:ascii="Monaco" w:hAnsi="Monaco"/>
                      <w:color w:val="000000"/>
                      <w:sz w:val="22"/>
                      <w:szCs w:val="22"/>
                    </w:rPr>
                  </w:rPrChange>
                </w:rPr>
                <w:t>(NP_COMPARATIVE-1) </w:t>
              </w:r>
            </w:ins>
          </w:p>
        </w:tc>
        <w:tc>
          <w:tcPr>
            <w:tcW w:w="2888"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0" w:author="Rebeca de la Paz Gonzales" w:date="2017-06-26T03:49:00Z"/>
                <w:rFonts w:ascii="Calibri" w:hAnsi="Calibri"/>
                <w:color w:val="000000"/>
                <w:rPrChange w:id="321" w:author="Rebeca de la Paz Gonzales" w:date="2017-06-26T04:04:00Z">
                  <w:rPr>
                    <w:ins w:id="322" w:author="Rebeca de la Paz Gonzales" w:date="2017-06-26T03:49:00Z"/>
                    <w:rFonts w:ascii="Calibri" w:hAnsi="Calibri"/>
                    <w:color w:val="000000"/>
                  </w:rPr>
                </w:rPrChange>
              </w:rPr>
            </w:pPr>
            <w:ins w:id="323" w:author="Rebeca de la Paz Gonzales" w:date="2017-06-26T03:49:00Z">
              <w:r w:rsidRPr="001A2BCD">
                <w:rPr>
                  <w:rFonts w:ascii="Calibri" w:hAnsi="Calibri"/>
                  <w:color w:val="000000"/>
                  <w:rPrChange w:id="324" w:author="Rebeca de la Paz Gonzales" w:date="2017-06-26T04:04:00Z">
                    <w:rPr>
                      <w:rFonts w:ascii="Calibri" w:hAnsi="Calibri"/>
                      <w:color w:val="000000"/>
                    </w:rPr>
                  </w:rPrChange>
                </w:rPr>
                <w:t>Sintagma nominal</w:t>
              </w:r>
            </w:ins>
          </w:p>
        </w:tc>
        <w:tc>
          <w:tcPr>
            <w:tcW w:w="3118"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5" w:author="Rebeca de la Paz Gonzales" w:date="2017-06-26T03:49:00Z"/>
                <w:rFonts w:ascii="Calibri" w:hAnsi="Calibri"/>
                <w:color w:val="000000"/>
                <w:rPrChange w:id="326" w:author="Rebeca de la Paz Gonzales" w:date="2017-06-26T04:04:00Z">
                  <w:rPr>
                    <w:ins w:id="327" w:author="Rebeca de la Paz Gonzales" w:date="2017-06-26T03:49:00Z"/>
                    <w:rFonts w:ascii="Calibri" w:hAnsi="Calibri"/>
                    <w:color w:val="000000"/>
                  </w:rPr>
                </w:rPrChange>
              </w:rPr>
            </w:pPr>
            <w:ins w:id="328" w:author="Rebeca de la Paz Gonzales" w:date="2017-06-26T03:49:00Z">
              <w:r w:rsidRPr="001A2BCD">
                <w:rPr>
                  <w:rFonts w:ascii="Calibri" w:hAnsi="Calibri"/>
                  <w:color w:val="000000"/>
                  <w:rPrChange w:id="329" w:author="Rebeca de la Paz Gonzales" w:date="2017-06-26T04:04:00Z">
                    <w:rPr>
                      <w:rFonts w:ascii="Calibri" w:hAnsi="Calibri"/>
                      <w:color w:val="000000"/>
                    </w:rPr>
                  </w:rPrChange>
                </w:rPr>
                <w:t>Comparativo</w:t>
              </w:r>
            </w:ins>
          </w:p>
        </w:tc>
      </w:tr>
      <w:tr w:rsidR="00596D27" w:rsidRPr="001A2BCD" w14:paraId="24E6C13F" w14:textId="77777777" w:rsidTr="00BC1DC3">
        <w:trPr>
          <w:cnfStyle w:val="000000100000" w:firstRow="0" w:lastRow="0" w:firstColumn="0" w:lastColumn="0" w:oddVBand="0" w:evenVBand="0" w:oddHBand="1" w:evenHBand="0" w:firstRowFirstColumn="0" w:firstRowLastColumn="0" w:lastRowFirstColumn="0" w:lastRowLastColumn="0"/>
          <w:trHeight w:val="238"/>
          <w:ins w:id="33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3430505" w14:textId="77777777" w:rsidR="00596D27" w:rsidRPr="00C22EBF" w:rsidRDefault="00596D27" w:rsidP="00596D27">
            <w:pPr>
              <w:jc w:val="left"/>
              <w:rPr>
                <w:ins w:id="331" w:author="Rebeca de la Paz Gonzales" w:date="2017-06-26T03:49:00Z"/>
                <w:rFonts w:ascii="Monaco" w:hAnsi="Monaco"/>
                <w:color w:val="000000"/>
                <w:sz w:val="18"/>
                <w:rPrChange w:id="332" w:author="Rebeca de la Paz Gonzales" w:date="2017-06-26T04:04:00Z">
                  <w:rPr>
                    <w:ins w:id="333" w:author="Rebeca de la Paz Gonzales" w:date="2017-06-26T03:49:00Z"/>
                    <w:rFonts w:ascii="Monaco" w:hAnsi="Monaco"/>
                    <w:color w:val="000000"/>
                    <w:sz w:val="22"/>
                    <w:szCs w:val="22"/>
                  </w:rPr>
                </w:rPrChange>
              </w:rPr>
            </w:pPr>
            <w:ins w:id="334" w:author="Rebeca de la Paz Gonzales" w:date="2017-06-26T03:49:00Z">
              <w:r w:rsidRPr="00C22EBF">
                <w:rPr>
                  <w:rFonts w:ascii="Monaco" w:hAnsi="Monaco"/>
                  <w:color w:val="000000"/>
                  <w:sz w:val="18"/>
                  <w:rPrChange w:id="335" w:author="Rebeca de la Paz Gonzales" w:date="2017-06-26T04:04:00Z">
                    <w:rPr>
                      <w:rFonts w:ascii="Monaco" w:hAnsi="Monaco"/>
                      <w:color w:val="000000"/>
                      <w:sz w:val="22"/>
                      <w:szCs w:val="22"/>
                    </w:rPr>
                  </w:rPrChange>
                </w:rPr>
                <w:t>(PP_A_COORDINATED) </w:t>
              </w:r>
            </w:ins>
          </w:p>
        </w:tc>
        <w:tc>
          <w:tcPr>
            <w:tcW w:w="2888"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6" w:author="Rebeca de la Paz Gonzales" w:date="2017-06-26T03:49:00Z"/>
                <w:rFonts w:ascii="Calibri" w:hAnsi="Calibri"/>
                <w:color w:val="000000"/>
                <w:rPrChange w:id="337" w:author="Rebeca de la Paz Gonzales" w:date="2017-06-26T04:04:00Z">
                  <w:rPr>
                    <w:ins w:id="338" w:author="Rebeca de la Paz Gonzales" w:date="2017-06-26T03:49:00Z"/>
                    <w:rFonts w:ascii="Calibri" w:hAnsi="Calibri"/>
                    <w:color w:val="000000"/>
                  </w:rPr>
                </w:rPrChange>
              </w:rPr>
            </w:pPr>
            <w:ins w:id="339" w:author="Rebeca de la Paz Gonzales" w:date="2017-06-26T03:49:00Z">
              <w:r w:rsidRPr="001A2BCD">
                <w:rPr>
                  <w:rFonts w:ascii="Calibri" w:hAnsi="Calibri"/>
                  <w:color w:val="000000"/>
                  <w:rPrChange w:id="340" w:author="Rebeca de la Paz Gonzales" w:date="2017-06-26T04:04:00Z">
                    <w:rPr>
                      <w:rFonts w:ascii="Calibri" w:hAnsi="Calibri"/>
                      <w:color w:val="000000"/>
                    </w:rPr>
                  </w:rPrChange>
                </w:rPr>
                <w:t>Complemento preposicional</w:t>
              </w:r>
            </w:ins>
          </w:p>
        </w:tc>
        <w:tc>
          <w:tcPr>
            <w:tcW w:w="3118"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41" w:author="Rebeca de la Paz Gonzales" w:date="2017-06-26T03:49:00Z"/>
                <w:rFonts w:ascii="Calibri" w:hAnsi="Calibri"/>
                <w:color w:val="000000"/>
                <w:rPrChange w:id="342" w:author="Rebeca de la Paz Gonzales" w:date="2017-06-26T04:04:00Z">
                  <w:rPr>
                    <w:ins w:id="343" w:author="Rebeca de la Paz Gonzales" w:date="2017-06-26T03:49:00Z"/>
                    <w:rFonts w:ascii="Calibri" w:hAnsi="Calibri"/>
                    <w:color w:val="000000"/>
                  </w:rPr>
                </w:rPrChange>
              </w:rPr>
            </w:pPr>
            <w:ins w:id="344" w:author="Rebeca de la Paz Gonzales" w:date="2017-06-26T03:49:00Z">
              <w:r w:rsidRPr="001A2BCD">
                <w:rPr>
                  <w:rFonts w:ascii="Calibri" w:hAnsi="Calibri"/>
                  <w:color w:val="000000"/>
                  <w:rPrChange w:id="345" w:author="Rebeca de la Paz Gonzales" w:date="2017-06-26T04:04:00Z">
                    <w:rPr>
                      <w:rFonts w:ascii="Calibri" w:hAnsi="Calibri"/>
                      <w:color w:val="000000"/>
                    </w:rPr>
                  </w:rPrChange>
                </w:rPr>
                <w:t>preposiciones coordinadas</w:t>
              </w:r>
            </w:ins>
          </w:p>
        </w:tc>
      </w:tr>
      <w:tr w:rsidR="00596D27" w:rsidRPr="001A2BCD" w14:paraId="55A9E4D9" w14:textId="77777777" w:rsidTr="00BC1DC3">
        <w:trPr>
          <w:trHeight w:val="238"/>
          <w:ins w:id="3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39062C8" w14:textId="77777777" w:rsidR="00596D27" w:rsidRPr="00C22EBF" w:rsidRDefault="00596D27" w:rsidP="00596D27">
            <w:pPr>
              <w:jc w:val="left"/>
              <w:rPr>
                <w:ins w:id="347" w:author="Rebeca de la Paz Gonzales" w:date="2017-06-26T03:49:00Z"/>
                <w:rFonts w:ascii="Monaco" w:hAnsi="Monaco"/>
                <w:color w:val="000000"/>
                <w:sz w:val="18"/>
                <w:rPrChange w:id="348" w:author="Rebeca de la Paz Gonzales" w:date="2017-06-26T04:04:00Z">
                  <w:rPr>
                    <w:ins w:id="349" w:author="Rebeca de la Paz Gonzales" w:date="2017-06-26T03:49:00Z"/>
                    <w:rFonts w:ascii="Monaco" w:hAnsi="Monaco"/>
                    <w:color w:val="000000"/>
                    <w:sz w:val="22"/>
                    <w:szCs w:val="22"/>
                  </w:rPr>
                </w:rPrChange>
              </w:rPr>
            </w:pPr>
            <w:ins w:id="350" w:author="Rebeca de la Paz Gonzales" w:date="2017-06-26T03:49:00Z">
              <w:r w:rsidRPr="00C22EBF">
                <w:rPr>
                  <w:rFonts w:ascii="Monaco" w:hAnsi="Monaco"/>
                  <w:color w:val="000000"/>
                  <w:sz w:val="18"/>
                  <w:rPrChange w:id="351" w:author="Rebeca de la Paz Gonzales" w:date="2017-06-26T04:04:00Z">
                    <w:rPr>
                      <w:rFonts w:ascii="Monaco" w:hAnsi="Monaco"/>
                      <w:color w:val="000000"/>
                      <w:sz w:val="22"/>
                      <w:szCs w:val="22"/>
                    </w:rPr>
                  </w:rPrChange>
                </w:rPr>
                <w:t>(PP_A_LOCATIVE) </w:t>
              </w:r>
            </w:ins>
          </w:p>
        </w:tc>
        <w:tc>
          <w:tcPr>
            <w:tcW w:w="2888"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2" w:author="Rebeca de la Paz Gonzales" w:date="2017-06-26T03:49:00Z"/>
                <w:rFonts w:ascii="Calibri" w:hAnsi="Calibri"/>
                <w:color w:val="000000"/>
                <w:rPrChange w:id="353" w:author="Rebeca de la Paz Gonzales" w:date="2017-06-26T04:04:00Z">
                  <w:rPr>
                    <w:ins w:id="354" w:author="Rebeca de la Paz Gonzales" w:date="2017-06-26T03:49:00Z"/>
                    <w:rFonts w:ascii="Calibri" w:hAnsi="Calibri"/>
                    <w:color w:val="000000"/>
                  </w:rPr>
                </w:rPrChange>
              </w:rPr>
            </w:pPr>
            <w:ins w:id="355" w:author="Rebeca de la Paz Gonzales" w:date="2017-06-26T03:49:00Z">
              <w:r w:rsidRPr="001A2BCD">
                <w:rPr>
                  <w:rFonts w:ascii="Calibri" w:hAnsi="Calibri"/>
                  <w:color w:val="000000"/>
                  <w:rPrChange w:id="356" w:author="Rebeca de la Paz Gonzales" w:date="2017-06-26T04:04:00Z">
                    <w:rPr>
                      <w:rFonts w:ascii="Calibri" w:hAnsi="Calibri"/>
                      <w:color w:val="000000"/>
                    </w:rPr>
                  </w:rPrChange>
                </w:rPr>
                <w:t>Complemento preposicional</w:t>
              </w:r>
            </w:ins>
          </w:p>
        </w:tc>
        <w:tc>
          <w:tcPr>
            <w:tcW w:w="3118"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7" w:author="Rebeca de la Paz Gonzales" w:date="2017-06-26T03:49:00Z"/>
                <w:rFonts w:ascii="Calibri" w:hAnsi="Calibri"/>
                <w:color w:val="000000"/>
                <w:rPrChange w:id="358" w:author="Rebeca de la Paz Gonzales" w:date="2017-06-26T04:04:00Z">
                  <w:rPr>
                    <w:ins w:id="359" w:author="Rebeca de la Paz Gonzales" w:date="2017-06-26T03:49:00Z"/>
                    <w:rFonts w:ascii="Calibri" w:hAnsi="Calibri"/>
                    <w:color w:val="000000"/>
                  </w:rPr>
                </w:rPrChange>
              </w:rPr>
            </w:pPr>
            <w:ins w:id="360" w:author="Rebeca de la Paz Gonzales" w:date="2017-06-26T03:50:00Z">
              <w:r w:rsidRPr="001A2BCD">
                <w:rPr>
                  <w:rFonts w:ascii="Calibri" w:hAnsi="Calibri"/>
                  <w:color w:val="000000"/>
                  <w:rPrChange w:id="361" w:author="Rebeca de la Paz Gonzales" w:date="2017-06-26T04:04:00Z">
                    <w:rPr>
                      <w:rFonts w:ascii="Calibri" w:hAnsi="Calibri"/>
                      <w:color w:val="000000"/>
                    </w:rPr>
                  </w:rPrChange>
                </w:rPr>
                <w:t>P</w:t>
              </w:r>
            </w:ins>
            <w:ins w:id="362" w:author="Rebeca de la Paz Gonzales" w:date="2017-06-26T03:49:00Z">
              <w:r w:rsidRPr="001A2BCD">
                <w:rPr>
                  <w:rFonts w:ascii="Calibri" w:hAnsi="Calibri"/>
                  <w:color w:val="000000"/>
                  <w:rPrChange w:id="363" w:author="Rebeca de la Paz Gonzales" w:date="2017-06-26T04:04:00Z">
                    <w:rPr>
                      <w:rFonts w:ascii="Calibri" w:hAnsi="Calibri"/>
                      <w:color w:val="000000"/>
                    </w:rPr>
                  </w:rPrChange>
                </w:rPr>
                <w:t>reposic</w:t>
              </w:r>
            </w:ins>
            <w:ins w:id="364" w:author="Rebeca de la Paz Gonzales" w:date="2017-06-26T03:50:00Z">
              <w:r w:rsidRPr="001A2BCD">
                <w:rPr>
                  <w:rFonts w:ascii="Calibri" w:hAnsi="Calibri"/>
                  <w:color w:val="000000"/>
                  <w:rPrChange w:id="365" w:author="Rebeca de la Paz Gonzales" w:date="2017-06-26T04:04:00Z">
                    <w:rPr>
                      <w:rFonts w:ascii="Calibri" w:hAnsi="Calibri"/>
                      <w:color w:val="000000"/>
                    </w:rPr>
                  </w:rPrChange>
                </w:rPr>
                <w:t>i</w:t>
              </w:r>
            </w:ins>
            <w:ins w:id="366" w:author="Rebeca de la Paz Gonzales" w:date="2017-06-26T03:49:00Z">
              <w:r w:rsidRPr="001A2BCD">
                <w:rPr>
                  <w:rFonts w:ascii="Calibri" w:hAnsi="Calibri"/>
                  <w:color w:val="000000"/>
                  <w:rPrChange w:id="367" w:author="Rebeca de la Paz Gonzales" w:date="2017-06-26T04:04:00Z">
                    <w:rPr>
                      <w:rFonts w:ascii="Calibri" w:hAnsi="Calibri"/>
                      <w:color w:val="000000"/>
                    </w:rPr>
                  </w:rPrChange>
                </w:rPr>
                <w:t>ón de lugar</w:t>
              </w:r>
            </w:ins>
          </w:p>
        </w:tc>
      </w:tr>
      <w:tr w:rsidR="00596D27" w:rsidRPr="001A2BCD" w14:paraId="797CBF36" w14:textId="77777777" w:rsidTr="00BC1DC3">
        <w:trPr>
          <w:cnfStyle w:val="000000100000" w:firstRow="0" w:lastRow="0" w:firstColumn="0" w:lastColumn="0" w:oddVBand="0" w:evenVBand="0" w:oddHBand="1" w:evenHBand="0" w:firstRowFirstColumn="0" w:firstRowLastColumn="0" w:lastRowFirstColumn="0" w:lastRowLastColumn="0"/>
          <w:trHeight w:val="238"/>
          <w:ins w:id="36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BD4D31" w14:textId="77777777" w:rsidR="00596D27" w:rsidRPr="00C22EBF" w:rsidRDefault="00596D27" w:rsidP="00596D27">
            <w:pPr>
              <w:jc w:val="left"/>
              <w:rPr>
                <w:ins w:id="369" w:author="Rebeca de la Paz Gonzales" w:date="2017-06-26T03:49:00Z"/>
                <w:rFonts w:ascii="Monaco" w:hAnsi="Monaco"/>
                <w:color w:val="000000"/>
                <w:sz w:val="18"/>
                <w:rPrChange w:id="370" w:author="Rebeca de la Paz Gonzales" w:date="2017-06-26T04:04:00Z">
                  <w:rPr>
                    <w:ins w:id="371" w:author="Rebeca de la Paz Gonzales" w:date="2017-06-26T03:49:00Z"/>
                    <w:rFonts w:ascii="Monaco" w:hAnsi="Monaco"/>
                    <w:color w:val="000000"/>
                    <w:sz w:val="22"/>
                    <w:szCs w:val="22"/>
                  </w:rPr>
                </w:rPrChange>
              </w:rPr>
            </w:pPr>
            <w:ins w:id="372" w:author="Rebeca de la Paz Gonzales" w:date="2017-06-26T03:49:00Z">
              <w:r w:rsidRPr="00C22EBF">
                <w:rPr>
                  <w:rFonts w:ascii="Monaco" w:hAnsi="Monaco"/>
                  <w:color w:val="000000"/>
                  <w:sz w:val="18"/>
                  <w:rPrChange w:id="373" w:author="Rebeca de la Paz Gonzales" w:date="2017-06-26T04:04:00Z">
                    <w:rPr>
                      <w:rFonts w:ascii="Monaco" w:hAnsi="Monaco"/>
                      <w:color w:val="000000"/>
                      <w:sz w:val="22"/>
                      <w:szCs w:val="22"/>
                    </w:rPr>
                  </w:rPrChange>
                </w:rPr>
                <w:t>(NPOBJ1) </w:t>
              </w:r>
            </w:ins>
          </w:p>
        </w:tc>
        <w:tc>
          <w:tcPr>
            <w:tcW w:w="6006"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4" w:author="Rebeca de la Paz Gonzales" w:date="2017-06-26T03:49:00Z"/>
                <w:rFonts w:ascii="Calibri" w:hAnsi="Calibri"/>
                <w:color w:val="000000"/>
                <w:rPrChange w:id="375" w:author="Rebeca de la Paz Gonzales" w:date="2017-06-26T04:04:00Z">
                  <w:rPr>
                    <w:ins w:id="376" w:author="Rebeca de la Paz Gonzales" w:date="2017-06-26T03:49:00Z"/>
                    <w:rFonts w:ascii="Calibri" w:hAnsi="Calibri"/>
                    <w:color w:val="000000"/>
                  </w:rPr>
                </w:rPrChange>
              </w:rPr>
            </w:pPr>
            <w:ins w:id="377" w:author="Rebeca de la Paz Gonzales" w:date="2017-06-26T03:49:00Z">
              <w:r w:rsidRPr="001A2BCD">
                <w:rPr>
                  <w:rFonts w:ascii="Calibri" w:hAnsi="Calibri"/>
                  <w:color w:val="000000"/>
                  <w:rPrChange w:id="378" w:author="Rebeca de la Paz Gonzales" w:date="2017-06-26T04:04:00Z">
                    <w:rPr>
                      <w:rFonts w:ascii="Calibri" w:hAnsi="Calibri"/>
                      <w:color w:val="000000"/>
                    </w:rPr>
                  </w:rPrChange>
                </w:rPr>
                <w:t>Objeto directo</w:t>
              </w:r>
            </w:ins>
          </w:p>
        </w:tc>
      </w:tr>
      <w:tr w:rsidR="00596D27" w:rsidRPr="001A2BCD" w14:paraId="551072DC" w14:textId="77777777" w:rsidTr="00BC1DC3">
        <w:trPr>
          <w:trHeight w:val="238"/>
          <w:ins w:id="37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1C080BD" w14:textId="77777777" w:rsidR="00596D27" w:rsidRPr="00C22EBF" w:rsidRDefault="00596D27" w:rsidP="00596D27">
            <w:pPr>
              <w:jc w:val="left"/>
              <w:rPr>
                <w:ins w:id="380" w:author="Rebeca de la Paz Gonzales" w:date="2017-06-26T03:49:00Z"/>
                <w:rFonts w:ascii="Monaco" w:hAnsi="Monaco"/>
                <w:color w:val="000000"/>
                <w:sz w:val="18"/>
                <w:rPrChange w:id="381" w:author="Rebeca de la Paz Gonzales" w:date="2017-06-26T04:04:00Z">
                  <w:rPr>
                    <w:ins w:id="382" w:author="Rebeca de la Paz Gonzales" w:date="2017-06-26T03:49:00Z"/>
                    <w:rFonts w:ascii="Monaco" w:hAnsi="Monaco"/>
                    <w:color w:val="000000"/>
                    <w:sz w:val="22"/>
                    <w:szCs w:val="22"/>
                  </w:rPr>
                </w:rPrChange>
              </w:rPr>
            </w:pPr>
            <w:ins w:id="383" w:author="Rebeca de la Paz Gonzales" w:date="2017-06-26T03:49:00Z">
              <w:r w:rsidRPr="00C22EBF">
                <w:rPr>
                  <w:rFonts w:ascii="Monaco" w:hAnsi="Monaco"/>
                  <w:color w:val="000000"/>
                  <w:sz w:val="18"/>
                  <w:rPrChange w:id="384" w:author="Rebeca de la Paz Gonzales" w:date="2017-06-26T04:04:00Z">
                    <w:rPr>
                      <w:rFonts w:ascii="Monaco" w:hAnsi="Monaco"/>
                      <w:color w:val="000000"/>
                      <w:sz w:val="22"/>
                      <w:szCs w:val="22"/>
                    </w:rPr>
                  </w:rPrChange>
                </w:rPr>
                <w:t>(NPOBJ2) </w:t>
              </w:r>
            </w:ins>
          </w:p>
        </w:tc>
        <w:tc>
          <w:tcPr>
            <w:tcW w:w="6006"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85" w:author="Rebeca de la Paz Gonzales" w:date="2017-06-26T03:49:00Z"/>
                <w:rFonts w:ascii="Calibri" w:hAnsi="Calibri"/>
                <w:color w:val="000000"/>
                <w:rPrChange w:id="386" w:author="Rebeca de la Paz Gonzales" w:date="2017-06-26T04:04:00Z">
                  <w:rPr>
                    <w:ins w:id="387" w:author="Rebeca de la Paz Gonzales" w:date="2017-06-26T03:49:00Z"/>
                    <w:rFonts w:ascii="Calibri" w:hAnsi="Calibri"/>
                    <w:color w:val="000000"/>
                  </w:rPr>
                </w:rPrChange>
              </w:rPr>
            </w:pPr>
            <w:ins w:id="388" w:author="Rebeca de la Paz Gonzales" w:date="2017-06-26T03:49:00Z">
              <w:r w:rsidRPr="001A2BCD">
                <w:rPr>
                  <w:rFonts w:ascii="Calibri" w:hAnsi="Calibri"/>
                  <w:color w:val="000000"/>
                  <w:rPrChange w:id="389" w:author="Rebeca de la Paz Gonzales" w:date="2017-06-26T04:04:00Z">
                    <w:rPr>
                      <w:rFonts w:ascii="Calibri" w:hAnsi="Calibri"/>
                      <w:color w:val="000000"/>
                    </w:rPr>
                  </w:rPrChange>
                </w:rPr>
                <w:t>Objeto indirecto</w:t>
              </w:r>
            </w:ins>
          </w:p>
        </w:tc>
      </w:tr>
      <w:tr w:rsidR="00596D27" w:rsidRPr="001A2BCD" w14:paraId="2EB778C5" w14:textId="77777777" w:rsidTr="00BC1DC3">
        <w:trPr>
          <w:cnfStyle w:val="000000100000" w:firstRow="0" w:lastRow="0" w:firstColumn="0" w:lastColumn="0" w:oddVBand="0" w:evenVBand="0" w:oddHBand="1" w:evenHBand="0" w:firstRowFirstColumn="0" w:firstRowLastColumn="0" w:lastRowFirstColumn="0" w:lastRowLastColumn="0"/>
          <w:trHeight w:val="238"/>
          <w:ins w:id="3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3134580" w14:textId="77777777" w:rsidR="00596D27" w:rsidRPr="00C22EBF" w:rsidRDefault="00596D27" w:rsidP="00596D27">
            <w:pPr>
              <w:jc w:val="left"/>
              <w:rPr>
                <w:ins w:id="391" w:author="Rebeca de la Paz Gonzales" w:date="2017-06-26T03:49:00Z"/>
                <w:rFonts w:ascii="Monaco" w:hAnsi="Monaco"/>
                <w:color w:val="000000"/>
                <w:sz w:val="18"/>
                <w:rPrChange w:id="392" w:author="Rebeca de la Paz Gonzales" w:date="2017-06-26T04:04:00Z">
                  <w:rPr>
                    <w:ins w:id="393" w:author="Rebeca de la Paz Gonzales" w:date="2017-06-26T03:49:00Z"/>
                    <w:rFonts w:ascii="Monaco" w:hAnsi="Monaco"/>
                    <w:color w:val="000000"/>
                    <w:sz w:val="22"/>
                    <w:szCs w:val="22"/>
                  </w:rPr>
                </w:rPrChange>
              </w:rPr>
            </w:pPr>
            <w:ins w:id="394" w:author="Rebeca de la Paz Gonzales" w:date="2017-06-26T03:49:00Z">
              <w:r w:rsidRPr="00C22EBF">
                <w:rPr>
                  <w:rFonts w:ascii="Monaco" w:hAnsi="Monaco"/>
                  <w:color w:val="000000"/>
                  <w:sz w:val="18"/>
                  <w:rPrChange w:id="395" w:author="Rebeca de la Paz Gonzales" w:date="2017-06-26T04:04:00Z">
                    <w:rPr>
                      <w:rFonts w:ascii="Monaco" w:hAnsi="Monaco"/>
                      <w:color w:val="000000"/>
                      <w:sz w:val="22"/>
                      <w:szCs w:val="22"/>
                    </w:rPr>
                  </w:rPrChange>
                </w:rPr>
                <w:t>(NPSUBJ_COMPARATIVE) </w:t>
              </w:r>
            </w:ins>
          </w:p>
        </w:tc>
        <w:tc>
          <w:tcPr>
            <w:tcW w:w="2888"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96" w:author="Rebeca de la Paz Gonzales" w:date="2017-06-26T03:49:00Z"/>
                <w:rFonts w:ascii="Calibri" w:hAnsi="Calibri"/>
                <w:color w:val="000000"/>
                <w:rPrChange w:id="397" w:author="Rebeca de la Paz Gonzales" w:date="2017-06-26T04:04:00Z">
                  <w:rPr>
                    <w:ins w:id="398" w:author="Rebeca de la Paz Gonzales" w:date="2017-06-26T03:49:00Z"/>
                    <w:rFonts w:ascii="Calibri" w:hAnsi="Calibri"/>
                    <w:color w:val="000000"/>
                  </w:rPr>
                </w:rPrChange>
              </w:rPr>
            </w:pPr>
            <w:ins w:id="399" w:author="Rebeca de la Paz Gonzales" w:date="2017-06-26T03:49:00Z">
              <w:r w:rsidRPr="001A2BCD">
                <w:rPr>
                  <w:rFonts w:ascii="Calibri" w:hAnsi="Calibri"/>
                  <w:color w:val="000000"/>
                  <w:rPrChange w:id="400" w:author="Rebeca de la Paz Gonzales" w:date="2017-06-26T04:04:00Z">
                    <w:rPr>
                      <w:rFonts w:ascii="Calibri" w:hAnsi="Calibri"/>
                      <w:color w:val="000000"/>
                    </w:rPr>
                  </w:rPrChange>
                </w:rPr>
                <w:t>Sintagma nominal sujeto</w:t>
              </w:r>
            </w:ins>
          </w:p>
        </w:tc>
        <w:tc>
          <w:tcPr>
            <w:tcW w:w="3118"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1" w:author="Rebeca de la Paz Gonzales" w:date="2017-06-26T03:49:00Z"/>
                <w:rFonts w:ascii="Calibri" w:hAnsi="Calibri"/>
                <w:color w:val="000000"/>
                <w:rPrChange w:id="402" w:author="Rebeca de la Paz Gonzales" w:date="2017-06-26T04:04:00Z">
                  <w:rPr>
                    <w:ins w:id="403" w:author="Rebeca de la Paz Gonzales" w:date="2017-06-26T03:49:00Z"/>
                    <w:rFonts w:ascii="Calibri" w:hAnsi="Calibri"/>
                    <w:color w:val="000000"/>
                  </w:rPr>
                </w:rPrChange>
              </w:rPr>
            </w:pPr>
            <w:ins w:id="404" w:author="Rebeca de la Paz Gonzales" w:date="2017-06-26T03:49:00Z">
              <w:r w:rsidRPr="001A2BCD">
                <w:rPr>
                  <w:rFonts w:ascii="Calibri" w:hAnsi="Calibri"/>
                  <w:color w:val="000000"/>
                  <w:rPrChange w:id="405" w:author="Rebeca de la Paz Gonzales" w:date="2017-06-26T04:04:00Z">
                    <w:rPr>
                      <w:rFonts w:ascii="Calibri" w:hAnsi="Calibri"/>
                      <w:color w:val="000000"/>
                    </w:rPr>
                  </w:rPrChange>
                </w:rPr>
                <w:t>Comparativo</w:t>
              </w:r>
            </w:ins>
          </w:p>
        </w:tc>
      </w:tr>
      <w:tr w:rsidR="00596D27" w:rsidRPr="001A2BCD" w14:paraId="746B117A" w14:textId="77777777" w:rsidTr="00BC1DC3">
        <w:trPr>
          <w:trHeight w:val="238"/>
          <w:ins w:id="4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FA0EBDE" w14:textId="77777777" w:rsidR="00596D27" w:rsidRPr="00C22EBF" w:rsidRDefault="00596D27" w:rsidP="00596D27">
            <w:pPr>
              <w:jc w:val="left"/>
              <w:rPr>
                <w:ins w:id="407" w:author="Rebeca de la Paz Gonzales" w:date="2017-06-26T03:49:00Z"/>
                <w:rFonts w:ascii="Monaco" w:hAnsi="Monaco"/>
                <w:color w:val="000000"/>
                <w:sz w:val="18"/>
                <w:rPrChange w:id="408" w:author="Rebeca de la Paz Gonzales" w:date="2017-06-26T04:04:00Z">
                  <w:rPr>
                    <w:ins w:id="409" w:author="Rebeca de la Paz Gonzales" w:date="2017-06-26T03:49:00Z"/>
                    <w:rFonts w:ascii="Monaco" w:hAnsi="Monaco"/>
                    <w:color w:val="000000"/>
                    <w:sz w:val="22"/>
                    <w:szCs w:val="22"/>
                  </w:rPr>
                </w:rPrChange>
              </w:rPr>
            </w:pPr>
            <w:ins w:id="410" w:author="Rebeca de la Paz Gonzales" w:date="2017-06-26T03:49:00Z">
              <w:r w:rsidRPr="00C22EBF">
                <w:rPr>
                  <w:rFonts w:ascii="Monaco" w:hAnsi="Monaco"/>
                  <w:color w:val="000000"/>
                  <w:sz w:val="18"/>
                  <w:rPrChange w:id="411" w:author="Rebeca de la Paz Gonzales" w:date="2017-06-26T04:04:00Z">
                    <w:rPr>
                      <w:rFonts w:ascii="Monaco" w:hAnsi="Monaco"/>
                      <w:color w:val="000000"/>
                      <w:sz w:val="22"/>
                      <w:szCs w:val="22"/>
                    </w:rPr>
                  </w:rPrChange>
                </w:rPr>
                <w:t>(NPSUBJ_COORDINATED) </w:t>
              </w:r>
            </w:ins>
          </w:p>
        </w:tc>
        <w:tc>
          <w:tcPr>
            <w:tcW w:w="2888"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2" w:author="Rebeca de la Paz Gonzales" w:date="2017-06-26T03:49:00Z"/>
                <w:rFonts w:ascii="Calibri" w:hAnsi="Calibri"/>
                <w:color w:val="000000"/>
                <w:rPrChange w:id="413" w:author="Rebeca de la Paz Gonzales" w:date="2017-06-26T04:04:00Z">
                  <w:rPr>
                    <w:ins w:id="414" w:author="Rebeca de la Paz Gonzales" w:date="2017-06-26T03:49:00Z"/>
                    <w:rFonts w:ascii="Calibri" w:hAnsi="Calibri"/>
                    <w:color w:val="000000"/>
                  </w:rPr>
                </w:rPrChange>
              </w:rPr>
            </w:pPr>
            <w:ins w:id="415" w:author="Rebeca de la Paz Gonzales" w:date="2017-06-26T03:49:00Z">
              <w:r w:rsidRPr="001A2BCD">
                <w:rPr>
                  <w:rFonts w:ascii="Calibri" w:hAnsi="Calibri"/>
                  <w:color w:val="000000"/>
                  <w:rPrChange w:id="416" w:author="Rebeca de la Paz Gonzales" w:date="2017-06-26T04:04:00Z">
                    <w:rPr>
                      <w:rFonts w:ascii="Calibri" w:hAnsi="Calibri"/>
                      <w:color w:val="000000"/>
                    </w:rPr>
                  </w:rPrChange>
                </w:rPr>
                <w:t>Sintagma nominal sujeto</w:t>
              </w:r>
            </w:ins>
          </w:p>
        </w:tc>
        <w:tc>
          <w:tcPr>
            <w:tcW w:w="3118"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7" w:author="Rebeca de la Paz Gonzales" w:date="2017-06-26T03:49:00Z"/>
                <w:rFonts w:ascii="Calibri" w:hAnsi="Calibri"/>
                <w:color w:val="000000"/>
                <w:rPrChange w:id="418" w:author="Rebeca de la Paz Gonzales" w:date="2017-06-26T04:04:00Z">
                  <w:rPr>
                    <w:ins w:id="419" w:author="Rebeca de la Paz Gonzales" w:date="2017-06-26T03:49:00Z"/>
                    <w:rFonts w:ascii="Calibri" w:hAnsi="Calibri"/>
                    <w:color w:val="000000"/>
                  </w:rPr>
                </w:rPrChange>
              </w:rPr>
            </w:pPr>
            <w:ins w:id="420" w:author="Rebeca de la Paz Gonzales" w:date="2017-06-26T03:50:00Z">
              <w:r w:rsidRPr="001A2BCD">
                <w:rPr>
                  <w:rFonts w:ascii="Calibri" w:hAnsi="Calibri"/>
                  <w:color w:val="000000"/>
                  <w:rPrChange w:id="421" w:author="Rebeca de la Paz Gonzales" w:date="2017-06-26T04:04:00Z">
                    <w:rPr>
                      <w:rFonts w:ascii="Calibri" w:hAnsi="Calibri"/>
                      <w:color w:val="000000"/>
                    </w:rPr>
                  </w:rPrChange>
                </w:rPr>
                <w:t>S</w:t>
              </w:r>
            </w:ins>
            <w:ins w:id="422" w:author="Rebeca de la Paz Gonzales" w:date="2017-06-26T03:49:00Z">
              <w:r w:rsidRPr="001A2BCD">
                <w:rPr>
                  <w:rFonts w:ascii="Calibri" w:hAnsi="Calibri"/>
                  <w:color w:val="000000"/>
                  <w:rPrChange w:id="423" w:author="Rebeca de la Paz Gonzales" w:date="2017-06-26T04:04:00Z">
                    <w:rPr>
                      <w:rFonts w:ascii="Calibri" w:hAnsi="Calibri"/>
                      <w:color w:val="000000"/>
                    </w:rPr>
                  </w:rPrChange>
                </w:rPr>
                <w:t>ujetos coordinados</w:t>
              </w:r>
            </w:ins>
          </w:p>
        </w:tc>
      </w:tr>
      <w:tr w:rsidR="00596D27" w:rsidRPr="001A2BCD" w14:paraId="0BB1B395" w14:textId="77777777" w:rsidTr="00BC1DC3">
        <w:trPr>
          <w:cnfStyle w:val="000000100000" w:firstRow="0" w:lastRow="0" w:firstColumn="0" w:lastColumn="0" w:oddVBand="0" w:evenVBand="0" w:oddHBand="1" w:evenHBand="0" w:firstRowFirstColumn="0" w:firstRowLastColumn="0" w:lastRowFirstColumn="0" w:lastRowLastColumn="0"/>
          <w:trHeight w:val="238"/>
          <w:ins w:id="42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A8A73B9" w14:textId="77777777" w:rsidR="00596D27" w:rsidRPr="00C22EBF" w:rsidRDefault="00596D27" w:rsidP="00596D27">
            <w:pPr>
              <w:jc w:val="left"/>
              <w:rPr>
                <w:ins w:id="425" w:author="Rebeca de la Paz Gonzales" w:date="2017-06-26T03:49:00Z"/>
                <w:rFonts w:ascii="Monaco" w:hAnsi="Monaco"/>
                <w:color w:val="000000"/>
                <w:sz w:val="18"/>
                <w:rPrChange w:id="426" w:author="Rebeca de la Paz Gonzales" w:date="2017-06-26T04:04:00Z">
                  <w:rPr>
                    <w:ins w:id="427" w:author="Rebeca de la Paz Gonzales" w:date="2017-06-26T03:49:00Z"/>
                    <w:rFonts w:ascii="Monaco" w:hAnsi="Monaco"/>
                    <w:color w:val="000000"/>
                    <w:sz w:val="22"/>
                    <w:szCs w:val="22"/>
                  </w:rPr>
                </w:rPrChange>
              </w:rPr>
            </w:pPr>
            <w:ins w:id="428" w:author="Rebeca de la Paz Gonzales" w:date="2017-06-26T03:49:00Z">
              <w:r w:rsidRPr="00C22EBF">
                <w:rPr>
                  <w:rFonts w:ascii="Monaco" w:hAnsi="Monaco"/>
                  <w:color w:val="000000"/>
                  <w:sz w:val="18"/>
                  <w:rPrChange w:id="429" w:author="Rebeca de la Paz Gonzales" w:date="2017-06-26T04:04:00Z">
                    <w:rPr>
                      <w:rFonts w:ascii="Monaco" w:hAnsi="Monaco"/>
                      <w:color w:val="000000"/>
                      <w:sz w:val="22"/>
                      <w:szCs w:val="22"/>
                    </w:rPr>
                  </w:rPrChange>
                </w:rPr>
                <w:t>(QP) </w:t>
              </w:r>
            </w:ins>
          </w:p>
        </w:tc>
        <w:tc>
          <w:tcPr>
            <w:tcW w:w="6006"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30" w:author="Rebeca de la Paz Gonzales" w:date="2017-06-26T03:49:00Z"/>
                <w:rFonts w:ascii="Calibri" w:hAnsi="Calibri"/>
                <w:color w:val="000000"/>
                <w:rPrChange w:id="431" w:author="Rebeca de la Paz Gonzales" w:date="2017-06-26T04:04:00Z">
                  <w:rPr>
                    <w:ins w:id="432" w:author="Rebeca de la Paz Gonzales" w:date="2017-06-26T03:49:00Z"/>
                    <w:rFonts w:ascii="Calibri" w:hAnsi="Calibri"/>
                    <w:color w:val="000000"/>
                  </w:rPr>
                </w:rPrChange>
              </w:rPr>
            </w:pPr>
            <w:ins w:id="433" w:author="Rebeca de la Paz Gonzales" w:date="2017-06-26T03:49:00Z">
              <w:r w:rsidRPr="001A2BCD">
                <w:rPr>
                  <w:rFonts w:ascii="Calibri" w:hAnsi="Calibri"/>
                  <w:color w:val="000000"/>
                  <w:rPrChange w:id="434" w:author="Rebeca de la Paz Gonzales" w:date="2017-06-26T04:04:00Z">
                    <w:rPr>
                      <w:rFonts w:ascii="Calibri" w:hAnsi="Calibri"/>
                      <w:color w:val="000000"/>
                    </w:rPr>
                  </w:rPrChange>
                </w:rPr>
                <w:t>Sintagma cuantitativo</w:t>
              </w:r>
            </w:ins>
          </w:p>
        </w:tc>
      </w:tr>
      <w:tr w:rsidR="00596D27" w:rsidRPr="001A2BCD" w14:paraId="31F7BBAD" w14:textId="77777777" w:rsidTr="00BC1DC3">
        <w:trPr>
          <w:trHeight w:val="238"/>
          <w:ins w:id="43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B431C3E" w14:textId="77777777" w:rsidR="00596D27" w:rsidRPr="00C22EBF" w:rsidRDefault="00596D27" w:rsidP="00596D27">
            <w:pPr>
              <w:jc w:val="left"/>
              <w:rPr>
                <w:ins w:id="436" w:author="Rebeca de la Paz Gonzales" w:date="2017-06-26T03:49:00Z"/>
                <w:rFonts w:ascii="Monaco" w:hAnsi="Monaco"/>
                <w:color w:val="000000"/>
                <w:sz w:val="18"/>
                <w:rPrChange w:id="437" w:author="Rebeca de la Paz Gonzales" w:date="2017-06-26T04:04:00Z">
                  <w:rPr>
                    <w:ins w:id="438" w:author="Rebeca de la Paz Gonzales" w:date="2017-06-26T03:49:00Z"/>
                    <w:rFonts w:ascii="Monaco" w:hAnsi="Monaco"/>
                    <w:color w:val="000000"/>
                    <w:sz w:val="22"/>
                    <w:szCs w:val="22"/>
                  </w:rPr>
                </w:rPrChange>
              </w:rPr>
            </w:pPr>
            <w:ins w:id="439" w:author="Rebeca de la Paz Gonzales" w:date="2017-06-26T03:49:00Z">
              <w:r w:rsidRPr="00C22EBF">
                <w:rPr>
                  <w:rFonts w:ascii="Monaco" w:hAnsi="Monaco"/>
                  <w:color w:val="000000"/>
                  <w:sz w:val="18"/>
                  <w:rPrChange w:id="440" w:author="Rebeca de la Paz Gonzales" w:date="2017-06-26T04:04:00Z">
                    <w:rPr>
                      <w:rFonts w:ascii="Monaco" w:hAnsi="Monaco"/>
                      <w:color w:val="000000"/>
                      <w:sz w:val="22"/>
                      <w:szCs w:val="22"/>
                    </w:rPr>
                  </w:rPrChange>
                </w:rPr>
                <w:t>(V_COORDINATED) </w:t>
              </w:r>
            </w:ins>
          </w:p>
        </w:tc>
        <w:tc>
          <w:tcPr>
            <w:tcW w:w="6006"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41" w:author="Rebeca de la Paz Gonzales" w:date="2017-06-26T03:49:00Z"/>
                <w:rFonts w:ascii="Calibri" w:hAnsi="Calibri"/>
                <w:color w:val="000000"/>
                <w:rPrChange w:id="442" w:author="Rebeca de la Paz Gonzales" w:date="2017-06-26T04:04:00Z">
                  <w:rPr>
                    <w:ins w:id="443" w:author="Rebeca de la Paz Gonzales" w:date="2017-06-26T03:49:00Z"/>
                    <w:rFonts w:ascii="Calibri" w:hAnsi="Calibri"/>
                    <w:color w:val="000000"/>
                  </w:rPr>
                </w:rPrChange>
              </w:rPr>
            </w:pPr>
            <w:ins w:id="444" w:author="Rebeca de la Paz Gonzales" w:date="2017-06-26T03:49:00Z">
              <w:r w:rsidRPr="001A2BCD">
                <w:rPr>
                  <w:rFonts w:ascii="Calibri" w:hAnsi="Calibri"/>
                  <w:color w:val="000000"/>
                  <w:rPrChange w:id="445" w:author="Rebeca de la Paz Gonzales" w:date="2017-06-26T04:04:00Z">
                    <w:rPr>
                      <w:rFonts w:ascii="Calibri" w:hAnsi="Calibri"/>
                      <w:color w:val="000000"/>
                    </w:rPr>
                  </w:rPrChange>
                </w:rPr>
                <w:t>Verbos coordinados</w:t>
              </w:r>
            </w:ins>
          </w:p>
        </w:tc>
      </w:tr>
      <w:tr w:rsidR="00596D27" w:rsidRPr="001A2BCD" w14:paraId="0C85017F" w14:textId="77777777" w:rsidTr="00BC1DC3">
        <w:trPr>
          <w:cnfStyle w:val="000000100000" w:firstRow="0" w:lastRow="0" w:firstColumn="0" w:lastColumn="0" w:oddVBand="0" w:evenVBand="0" w:oddHBand="1" w:evenHBand="0" w:firstRowFirstColumn="0" w:firstRowLastColumn="0" w:lastRowFirstColumn="0" w:lastRowLastColumn="0"/>
          <w:trHeight w:val="238"/>
          <w:ins w:id="4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07E7A189" w14:textId="77777777" w:rsidR="00596D27" w:rsidRPr="00C22EBF" w:rsidRDefault="00596D27" w:rsidP="00596D27">
            <w:pPr>
              <w:jc w:val="left"/>
              <w:rPr>
                <w:ins w:id="447" w:author="Rebeca de la Paz Gonzales" w:date="2017-06-26T03:49:00Z"/>
                <w:rFonts w:ascii="Monaco" w:hAnsi="Monaco"/>
                <w:color w:val="000000"/>
                <w:sz w:val="18"/>
                <w:rPrChange w:id="448" w:author="Rebeca de la Paz Gonzales" w:date="2017-06-26T04:04:00Z">
                  <w:rPr>
                    <w:ins w:id="449" w:author="Rebeca de la Paz Gonzales" w:date="2017-06-26T03:49:00Z"/>
                    <w:rFonts w:ascii="Monaco" w:hAnsi="Monaco"/>
                    <w:color w:val="000000"/>
                    <w:sz w:val="22"/>
                    <w:szCs w:val="22"/>
                  </w:rPr>
                </w:rPrChange>
              </w:rPr>
            </w:pPr>
            <w:ins w:id="450" w:author="Rebeca de la Paz Gonzales" w:date="2017-06-26T03:49:00Z">
              <w:r w:rsidRPr="00C22EBF">
                <w:rPr>
                  <w:rFonts w:ascii="Monaco" w:hAnsi="Monaco"/>
                  <w:color w:val="000000"/>
                  <w:sz w:val="18"/>
                  <w:rPrChange w:id="451" w:author="Rebeca de la Paz Gonzales" w:date="2017-06-26T04:04:00Z">
                    <w:rPr>
                      <w:rFonts w:ascii="Monaco" w:hAnsi="Monaco"/>
                      <w:color w:val="000000"/>
                      <w:sz w:val="22"/>
                      <w:szCs w:val="22"/>
                    </w:rPr>
                  </w:rPrChange>
                </w:rPr>
                <w:t>(VPTENSED_COORDINATED) </w:t>
              </w:r>
            </w:ins>
          </w:p>
        </w:tc>
        <w:tc>
          <w:tcPr>
            <w:tcW w:w="2888"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2" w:author="Rebeca de la Paz Gonzales" w:date="2017-06-26T03:49:00Z"/>
                <w:rFonts w:ascii="Calibri" w:hAnsi="Calibri"/>
                <w:color w:val="000000"/>
                <w:rPrChange w:id="453" w:author="Rebeca de la Paz Gonzales" w:date="2017-06-26T04:04:00Z">
                  <w:rPr>
                    <w:ins w:id="454" w:author="Rebeca de la Paz Gonzales" w:date="2017-06-26T03:49:00Z"/>
                    <w:rFonts w:ascii="Calibri" w:hAnsi="Calibri"/>
                    <w:color w:val="000000"/>
                  </w:rPr>
                </w:rPrChange>
              </w:rPr>
            </w:pPr>
            <w:ins w:id="455" w:author="Rebeca de la Paz Gonzales" w:date="2017-06-26T03:49:00Z">
              <w:r w:rsidRPr="001A2BCD">
                <w:rPr>
                  <w:rFonts w:ascii="Calibri" w:hAnsi="Calibri"/>
                  <w:color w:val="000000"/>
                  <w:rPrChange w:id="456" w:author="Rebeca de la Paz Gonzales" w:date="2017-06-26T04:04:00Z">
                    <w:rPr>
                      <w:rFonts w:ascii="Calibri" w:hAnsi="Calibri"/>
                      <w:color w:val="000000"/>
                    </w:rPr>
                  </w:rPrChange>
                </w:rPr>
                <w:t>Sintagma verbal</w:t>
              </w:r>
            </w:ins>
          </w:p>
        </w:tc>
        <w:tc>
          <w:tcPr>
            <w:tcW w:w="3118"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7" w:author="Rebeca de la Paz Gonzales" w:date="2017-06-26T03:49:00Z"/>
                <w:rFonts w:ascii="Calibri" w:hAnsi="Calibri"/>
                <w:color w:val="000000"/>
                <w:rPrChange w:id="458" w:author="Rebeca de la Paz Gonzales" w:date="2017-06-26T04:04:00Z">
                  <w:rPr>
                    <w:ins w:id="459" w:author="Rebeca de la Paz Gonzales" w:date="2017-06-26T03:49:00Z"/>
                    <w:rFonts w:ascii="Calibri" w:hAnsi="Calibri"/>
                    <w:color w:val="000000"/>
                  </w:rPr>
                </w:rPrChange>
              </w:rPr>
            </w:pPr>
            <w:ins w:id="460" w:author="Rebeca de la Paz Gonzales" w:date="2017-06-26T03:49:00Z">
              <w:r w:rsidRPr="001A2BCD">
                <w:rPr>
                  <w:rFonts w:ascii="Calibri" w:hAnsi="Calibri"/>
                  <w:color w:val="000000"/>
                  <w:rPrChange w:id="461" w:author="Rebeca de la Paz Gonzales" w:date="2017-06-26T04:04:00Z">
                    <w:rPr>
                      <w:rFonts w:ascii="Calibri" w:hAnsi="Calibri"/>
                      <w:color w:val="000000"/>
                    </w:rPr>
                  </w:rPrChange>
                </w:rPr>
                <w:t>Verbos coordinados</w:t>
              </w:r>
            </w:ins>
          </w:p>
        </w:tc>
      </w:tr>
      <w:tr w:rsidR="00596D27" w:rsidRPr="001A2BCD" w14:paraId="298AB088" w14:textId="77777777" w:rsidTr="00BC1DC3">
        <w:trPr>
          <w:trHeight w:val="238"/>
          <w:ins w:id="46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5972520" w14:textId="77777777" w:rsidR="00596D27" w:rsidRPr="00C22EBF" w:rsidRDefault="00596D27" w:rsidP="00596D27">
            <w:pPr>
              <w:jc w:val="left"/>
              <w:rPr>
                <w:ins w:id="463" w:author="Rebeca de la Paz Gonzales" w:date="2017-06-26T03:49:00Z"/>
                <w:rFonts w:ascii="Monaco" w:hAnsi="Monaco"/>
                <w:color w:val="000000"/>
                <w:sz w:val="18"/>
                <w:rPrChange w:id="464" w:author="Rebeca de la Paz Gonzales" w:date="2017-06-26T04:04:00Z">
                  <w:rPr>
                    <w:ins w:id="465" w:author="Rebeca de la Paz Gonzales" w:date="2017-06-26T03:49:00Z"/>
                    <w:rFonts w:ascii="Monaco" w:hAnsi="Monaco"/>
                    <w:color w:val="000000"/>
                    <w:sz w:val="22"/>
                    <w:szCs w:val="22"/>
                  </w:rPr>
                </w:rPrChange>
              </w:rPr>
            </w:pPr>
            <w:ins w:id="466" w:author="Rebeca de la Paz Gonzales" w:date="2017-06-26T03:49:00Z">
              <w:r w:rsidRPr="00C22EBF">
                <w:rPr>
                  <w:rFonts w:ascii="Monaco" w:hAnsi="Monaco"/>
                  <w:color w:val="000000"/>
                  <w:sz w:val="18"/>
                  <w:rPrChange w:id="467" w:author="Rebeca de la Paz Gonzales" w:date="2017-06-26T04:04:00Z">
                    <w:rPr>
                      <w:rFonts w:ascii="Monaco" w:hAnsi="Monaco"/>
                      <w:color w:val="000000"/>
                      <w:sz w:val="22"/>
                      <w:szCs w:val="22"/>
                    </w:rPr>
                  </w:rPrChange>
                </w:rPr>
                <w:t>(VPTENSED_DISTRIBUTIVE-1) </w:t>
              </w:r>
            </w:ins>
          </w:p>
        </w:tc>
        <w:tc>
          <w:tcPr>
            <w:tcW w:w="2888"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68" w:author="Rebeca de la Paz Gonzales" w:date="2017-06-26T03:49:00Z"/>
                <w:rFonts w:ascii="Calibri" w:hAnsi="Calibri"/>
                <w:color w:val="000000"/>
                <w:rPrChange w:id="469" w:author="Rebeca de la Paz Gonzales" w:date="2017-06-26T04:04:00Z">
                  <w:rPr>
                    <w:ins w:id="470" w:author="Rebeca de la Paz Gonzales" w:date="2017-06-26T03:49:00Z"/>
                    <w:rFonts w:ascii="Calibri" w:hAnsi="Calibri"/>
                    <w:color w:val="000000"/>
                  </w:rPr>
                </w:rPrChange>
              </w:rPr>
            </w:pPr>
            <w:ins w:id="471" w:author="Rebeca de la Paz Gonzales" w:date="2017-06-26T03:49:00Z">
              <w:r w:rsidRPr="001A2BCD">
                <w:rPr>
                  <w:rFonts w:ascii="Calibri" w:hAnsi="Calibri"/>
                  <w:color w:val="000000"/>
                  <w:rPrChange w:id="472" w:author="Rebeca de la Paz Gonzales" w:date="2017-06-26T04:04:00Z">
                    <w:rPr>
                      <w:rFonts w:ascii="Calibri" w:hAnsi="Calibri"/>
                      <w:color w:val="000000"/>
                    </w:rPr>
                  </w:rPrChange>
                </w:rPr>
                <w:t>Sintagma verbal</w:t>
              </w:r>
            </w:ins>
          </w:p>
        </w:tc>
        <w:tc>
          <w:tcPr>
            <w:tcW w:w="3118"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3" w:author="Rebeca de la Paz Gonzales" w:date="2017-06-26T03:49:00Z"/>
                <w:rFonts w:ascii="Calibri" w:hAnsi="Calibri"/>
                <w:color w:val="000000"/>
                <w:rPrChange w:id="474" w:author="Rebeca de la Paz Gonzales" w:date="2017-06-26T04:04:00Z">
                  <w:rPr>
                    <w:ins w:id="475" w:author="Rebeca de la Paz Gonzales" w:date="2017-06-26T03:49:00Z"/>
                    <w:rFonts w:ascii="Calibri" w:hAnsi="Calibri"/>
                    <w:color w:val="000000"/>
                  </w:rPr>
                </w:rPrChange>
              </w:rPr>
            </w:pPr>
            <w:ins w:id="476" w:author="Rebeca de la Paz Gonzales" w:date="2017-06-26T03:49:00Z">
              <w:r w:rsidRPr="001A2BCD">
                <w:rPr>
                  <w:rFonts w:ascii="Calibri" w:hAnsi="Calibri"/>
                  <w:color w:val="000000"/>
                  <w:rPrChange w:id="477" w:author="Rebeca de la Paz Gonzales" w:date="2017-06-26T04:04:00Z">
                    <w:rPr>
                      <w:rFonts w:ascii="Calibri" w:hAnsi="Calibri"/>
                      <w:color w:val="000000"/>
                    </w:rPr>
                  </w:rPrChange>
                </w:rPr>
                <w:t>Verbos distributivos</w:t>
              </w:r>
            </w:ins>
          </w:p>
        </w:tc>
      </w:tr>
      <w:tr w:rsidR="00596D27" w:rsidRPr="001A2BCD" w14:paraId="3AA77372" w14:textId="77777777" w:rsidTr="00BC1DC3">
        <w:trPr>
          <w:cnfStyle w:val="000000100000" w:firstRow="0" w:lastRow="0" w:firstColumn="0" w:lastColumn="0" w:oddVBand="0" w:evenVBand="0" w:oddHBand="1" w:evenHBand="0" w:firstRowFirstColumn="0" w:firstRowLastColumn="0" w:lastRowFirstColumn="0" w:lastRowLastColumn="0"/>
          <w:trHeight w:val="238"/>
          <w:ins w:id="47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8A3107F" w14:textId="77777777" w:rsidR="00596D27" w:rsidRPr="00C22EBF" w:rsidRDefault="00596D27" w:rsidP="00596D27">
            <w:pPr>
              <w:jc w:val="left"/>
              <w:rPr>
                <w:ins w:id="479" w:author="Rebeca de la Paz Gonzales" w:date="2017-06-26T03:49:00Z"/>
                <w:rFonts w:ascii="Monaco" w:hAnsi="Monaco"/>
                <w:color w:val="000000"/>
                <w:sz w:val="18"/>
                <w:rPrChange w:id="480" w:author="Rebeca de la Paz Gonzales" w:date="2017-06-26T04:04:00Z">
                  <w:rPr>
                    <w:ins w:id="481" w:author="Rebeca de la Paz Gonzales" w:date="2017-06-26T03:49:00Z"/>
                    <w:rFonts w:ascii="Monaco" w:hAnsi="Monaco"/>
                    <w:color w:val="000000"/>
                    <w:sz w:val="22"/>
                    <w:szCs w:val="22"/>
                  </w:rPr>
                </w:rPrChange>
              </w:rPr>
            </w:pPr>
            <w:ins w:id="482" w:author="Rebeca de la Paz Gonzales" w:date="2017-06-26T03:49:00Z">
              <w:r w:rsidRPr="00C22EBF">
                <w:rPr>
                  <w:rFonts w:ascii="Monaco" w:hAnsi="Monaco"/>
                  <w:color w:val="000000"/>
                  <w:sz w:val="18"/>
                  <w:rPrChange w:id="483" w:author="Rebeca de la Paz Gonzales" w:date="2017-06-26T04:04:00Z">
                    <w:rPr>
                      <w:rFonts w:ascii="Monaco" w:hAnsi="Monaco"/>
                      <w:color w:val="000000"/>
                      <w:sz w:val="22"/>
                      <w:szCs w:val="22"/>
                    </w:rPr>
                  </w:rPrChange>
                </w:rPr>
                <w:t>(VPTENSED_PASSIVE_COORDINATED) </w:t>
              </w:r>
            </w:ins>
          </w:p>
        </w:tc>
        <w:tc>
          <w:tcPr>
            <w:tcW w:w="2888"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4" w:author="Rebeca de la Paz Gonzales" w:date="2017-06-26T03:49:00Z"/>
                <w:rFonts w:ascii="Calibri" w:hAnsi="Calibri"/>
                <w:color w:val="000000"/>
                <w:rPrChange w:id="485" w:author="Rebeca de la Paz Gonzales" w:date="2017-06-26T04:04:00Z">
                  <w:rPr>
                    <w:ins w:id="486" w:author="Rebeca de la Paz Gonzales" w:date="2017-06-26T03:49:00Z"/>
                    <w:rFonts w:ascii="Calibri" w:hAnsi="Calibri"/>
                    <w:color w:val="000000"/>
                  </w:rPr>
                </w:rPrChange>
              </w:rPr>
            </w:pPr>
            <w:ins w:id="487" w:author="Rebeca de la Paz Gonzales" w:date="2017-06-26T03:49:00Z">
              <w:r w:rsidRPr="001A2BCD">
                <w:rPr>
                  <w:rFonts w:ascii="Calibri" w:hAnsi="Calibri"/>
                  <w:color w:val="000000"/>
                  <w:rPrChange w:id="488" w:author="Rebeca de la Paz Gonzales" w:date="2017-06-26T04:04:00Z">
                    <w:rPr>
                      <w:rFonts w:ascii="Calibri" w:hAnsi="Calibri"/>
                      <w:color w:val="000000"/>
                    </w:rPr>
                  </w:rPrChange>
                </w:rPr>
                <w:t>Sintagma verbal</w:t>
              </w:r>
            </w:ins>
          </w:p>
        </w:tc>
        <w:tc>
          <w:tcPr>
            <w:tcW w:w="3118"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9" w:author="Rebeca de la Paz Gonzales" w:date="2017-06-26T03:49:00Z"/>
                <w:rFonts w:ascii="Calibri" w:hAnsi="Calibri"/>
                <w:color w:val="000000"/>
                <w:rPrChange w:id="490" w:author="Rebeca de la Paz Gonzales" w:date="2017-06-26T04:04:00Z">
                  <w:rPr>
                    <w:ins w:id="491" w:author="Rebeca de la Paz Gonzales" w:date="2017-06-26T03:49:00Z"/>
                    <w:rFonts w:ascii="Calibri" w:hAnsi="Calibri"/>
                    <w:color w:val="000000"/>
                  </w:rPr>
                </w:rPrChange>
              </w:rPr>
            </w:pPr>
            <w:ins w:id="492" w:author="Rebeca de la Paz Gonzales" w:date="2017-06-26T03:49:00Z">
              <w:r w:rsidRPr="001A2BCD">
                <w:rPr>
                  <w:rFonts w:ascii="Calibri" w:hAnsi="Calibri"/>
                  <w:color w:val="000000"/>
                  <w:rPrChange w:id="493" w:author="Rebeca de la Paz Gonzales" w:date="2017-06-26T04:04:00Z">
                    <w:rPr>
                      <w:rFonts w:ascii="Calibri" w:hAnsi="Calibri"/>
                      <w:color w:val="000000"/>
                    </w:rPr>
                  </w:rPrChange>
                </w:rPr>
                <w:t>Verbos pasivos coordinados</w:t>
              </w:r>
            </w:ins>
          </w:p>
        </w:tc>
      </w:tr>
      <w:tr w:rsidR="00596D27" w:rsidRPr="001A2BCD" w14:paraId="334F0507" w14:textId="77777777" w:rsidTr="00BC1DC3">
        <w:trPr>
          <w:trHeight w:val="238"/>
          <w:ins w:id="49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5049F66" w14:textId="77777777" w:rsidR="00596D27" w:rsidRPr="00C22EBF" w:rsidRDefault="00596D27" w:rsidP="00596D27">
            <w:pPr>
              <w:jc w:val="left"/>
              <w:rPr>
                <w:ins w:id="495" w:author="Rebeca de la Paz Gonzales" w:date="2017-06-26T03:49:00Z"/>
                <w:rFonts w:ascii="Monaco" w:hAnsi="Monaco"/>
                <w:color w:val="000000"/>
                <w:sz w:val="18"/>
                <w:rPrChange w:id="496" w:author="Rebeca de la Paz Gonzales" w:date="2017-06-26T04:04:00Z">
                  <w:rPr>
                    <w:ins w:id="497" w:author="Rebeca de la Paz Gonzales" w:date="2017-06-26T03:49:00Z"/>
                    <w:rFonts w:ascii="Monaco" w:hAnsi="Monaco"/>
                    <w:color w:val="000000"/>
                    <w:sz w:val="22"/>
                    <w:szCs w:val="22"/>
                  </w:rPr>
                </w:rPrChange>
              </w:rPr>
            </w:pPr>
            <w:ins w:id="498" w:author="Rebeca de la Paz Gonzales" w:date="2017-06-26T03:49:00Z">
              <w:r w:rsidRPr="00C22EBF">
                <w:rPr>
                  <w:rFonts w:ascii="Monaco" w:hAnsi="Monaco"/>
                  <w:color w:val="000000"/>
                  <w:sz w:val="18"/>
                  <w:rPrChange w:id="499" w:author="Rebeca de la Paz Gonzales" w:date="2017-06-26T04:04:00Z">
                    <w:rPr>
                      <w:rFonts w:ascii="Monaco" w:hAnsi="Monaco"/>
                      <w:color w:val="000000"/>
                      <w:sz w:val="22"/>
                      <w:szCs w:val="22"/>
                    </w:rPr>
                  </w:rPrChange>
                </w:rPr>
                <w:t>(VPTENSED_PASSIVE) </w:t>
              </w:r>
            </w:ins>
          </w:p>
        </w:tc>
        <w:tc>
          <w:tcPr>
            <w:tcW w:w="2888"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0" w:author="Rebeca de la Paz Gonzales" w:date="2017-06-26T03:49:00Z"/>
                <w:rFonts w:ascii="Calibri" w:hAnsi="Calibri"/>
                <w:color w:val="000000"/>
                <w:rPrChange w:id="501" w:author="Rebeca de la Paz Gonzales" w:date="2017-06-26T04:04:00Z">
                  <w:rPr>
                    <w:ins w:id="502" w:author="Rebeca de la Paz Gonzales" w:date="2017-06-26T03:49:00Z"/>
                    <w:rFonts w:ascii="Calibri" w:hAnsi="Calibri"/>
                    <w:color w:val="000000"/>
                  </w:rPr>
                </w:rPrChange>
              </w:rPr>
            </w:pPr>
            <w:ins w:id="503" w:author="Rebeca de la Paz Gonzales" w:date="2017-06-26T03:49:00Z">
              <w:r w:rsidRPr="001A2BCD">
                <w:rPr>
                  <w:rFonts w:ascii="Calibri" w:hAnsi="Calibri"/>
                  <w:color w:val="000000"/>
                  <w:rPrChange w:id="504" w:author="Rebeca de la Paz Gonzales" w:date="2017-06-26T04:04:00Z">
                    <w:rPr>
                      <w:rFonts w:ascii="Calibri" w:hAnsi="Calibri"/>
                      <w:color w:val="000000"/>
                    </w:rPr>
                  </w:rPrChange>
                </w:rPr>
                <w:t>Sintagma verbal</w:t>
              </w:r>
            </w:ins>
          </w:p>
        </w:tc>
        <w:tc>
          <w:tcPr>
            <w:tcW w:w="3118"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5" w:author="Rebeca de la Paz Gonzales" w:date="2017-06-26T03:49:00Z"/>
                <w:rFonts w:ascii="Calibri" w:hAnsi="Calibri"/>
                <w:color w:val="000000"/>
                <w:rPrChange w:id="506" w:author="Rebeca de la Paz Gonzales" w:date="2017-06-26T04:04:00Z">
                  <w:rPr>
                    <w:ins w:id="507" w:author="Rebeca de la Paz Gonzales" w:date="2017-06-26T03:49:00Z"/>
                    <w:rFonts w:ascii="Calibri" w:hAnsi="Calibri"/>
                    <w:color w:val="000000"/>
                  </w:rPr>
                </w:rPrChange>
              </w:rPr>
            </w:pPr>
            <w:ins w:id="508" w:author="Rebeca de la Paz Gonzales" w:date="2017-06-26T03:49:00Z">
              <w:r w:rsidRPr="001A2BCD">
                <w:rPr>
                  <w:rFonts w:ascii="Calibri" w:hAnsi="Calibri"/>
                  <w:color w:val="000000"/>
                  <w:rPrChange w:id="509" w:author="Rebeca de la Paz Gonzales" w:date="2017-06-26T04:04:00Z">
                    <w:rPr>
                      <w:rFonts w:ascii="Calibri" w:hAnsi="Calibri"/>
                      <w:color w:val="000000"/>
                    </w:rPr>
                  </w:rPrChange>
                </w:rPr>
                <w:t>Verbo pasivo</w:t>
              </w:r>
            </w:ins>
          </w:p>
        </w:tc>
      </w:tr>
      <w:tr w:rsidR="00596D27" w:rsidRPr="001A2BCD" w14:paraId="13670A11" w14:textId="77777777" w:rsidTr="00BC1DC3">
        <w:trPr>
          <w:cnfStyle w:val="000000100000" w:firstRow="0" w:lastRow="0" w:firstColumn="0" w:lastColumn="0" w:oddVBand="0" w:evenVBand="0" w:oddHBand="1" w:evenHBand="0" w:firstRowFirstColumn="0" w:firstRowLastColumn="0" w:lastRowFirstColumn="0" w:lastRowLastColumn="0"/>
          <w:trHeight w:val="238"/>
          <w:ins w:id="51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980A938" w14:textId="77777777" w:rsidR="00596D27" w:rsidRPr="00C22EBF" w:rsidRDefault="00596D27" w:rsidP="00596D27">
            <w:pPr>
              <w:jc w:val="left"/>
              <w:rPr>
                <w:ins w:id="511" w:author="Rebeca de la Paz Gonzales" w:date="2017-06-26T03:49:00Z"/>
                <w:rFonts w:ascii="Monaco" w:hAnsi="Monaco"/>
                <w:color w:val="000000"/>
                <w:sz w:val="18"/>
                <w:rPrChange w:id="512" w:author="Rebeca de la Paz Gonzales" w:date="2017-06-26T04:04:00Z">
                  <w:rPr>
                    <w:ins w:id="513" w:author="Rebeca de la Paz Gonzales" w:date="2017-06-26T03:49:00Z"/>
                    <w:rFonts w:ascii="Monaco" w:hAnsi="Monaco"/>
                    <w:color w:val="000000"/>
                    <w:sz w:val="22"/>
                    <w:szCs w:val="22"/>
                  </w:rPr>
                </w:rPrChange>
              </w:rPr>
            </w:pPr>
            <w:ins w:id="514" w:author="Rebeca de la Paz Gonzales" w:date="2017-06-26T03:49:00Z">
              <w:r w:rsidRPr="00C22EBF">
                <w:rPr>
                  <w:rFonts w:ascii="Monaco" w:hAnsi="Monaco"/>
                  <w:color w:val="000000"/>
                  <w:sz w:val="18"/>
                  <w:rPrChange w:id="515" w:author="Rebeca de la Paz Gonzales" w:date="2017-06-26T04:04:00Z">
                    <w:rPr>
                      <w:rFonts w:ascii="Monaco" w:hAnsi="Monaco"/>
                      <w:color w:val="000000"/>
                      <w:sz w:val="22"/>
                      <w:szCs w:val="22"/>
                    </w:rPr>
                  </w:rPrChange>
                </w:rPr>
                <w:t>(VPUNTENSED_GERUND) </w:t>
              </w:r>
            </w:ins>
          </w:p>
        </w:tc>
        <w:tc>
          <w:tcPr>
            <w:tcW w:w="2888"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16" w:author="Rebeca de la Paz Gonzales" w:date="2017-06-26T03:49:00Z"/>
                <w:rFonts w:ascii="Calibri" w:hAnsi="Calibri"/>
                <w:color w:val="000000"/>
                <w:rPrChange w:id="517" w:author="Rebeca de la Paz Gonzales" w:date="2017-06-26T04:04:00Z">
                  <w:rPr>
                    <w:ins w:id="518" w:author="Rebeca de la Paz Gonzales" w:date="2017-06-26T03:49:00Z"/>
                    <w:rFonts w:ascii="Calibri" w:hAnsi="Calibri"/>
                    <w:color w:val="000000"/>
                  </w:rPr>
                </w:rPrChange>
              </w:rPr>
            </w:pPr>
            <w:ins w:id="519" w:author="Rebeca de la Paz Gonzales" w:date="2017-06-26T03:49:00Z">
              <w:r w:rsidRPr="001A2BCD">
                <w:rPr>
                  <w:rFonts w:ascii="Calibri" w:hAnsi="Calibri"/>
                  <w:color w:val="000000"/>
                  <w:rPrChange w:id="520" w:author="Rebeca de la Paz Gonzales" w:date="2017-06-26T04:04:00Z">
                    <w:rPr>
                      <w:rFonts w:ascii="Calibri" w:hAnsi="Calibri"/>
                      <w:color w:val="000000"/>
                    </w:rPr>
                  </w:rPrChange>
                </w:rPr>
                <w:t>Sintagma verbal impersonal</w:t>
              </w:r>
            </w:ins>
          </w:p>
        </w:tc>
        <w:tc>
          <w:tcPr>
            <w:tcW w:w="3118"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1" w:author="Rebeca de la Paz Gonzales" w:date="2017-06-26T03:49:00Z"/>
                <w:rFonts w:ascii="Calibri" w:hAnsi="Calibri"/>
                <w:color w:val="000000"/>
                <w:rPrChange w:id="522" w:author="Rebeca de la Paz Gonzales" w:date="2017-06-26T04:04:00Z">
                  <w:rPr>
                    <w:ins w:id="523" w:author="Rebeca de la Paz Gonzales" w:date="2017-06-26T03:49:00Z"/>
                    <w:rFonts w:ascii="Calibri" w:hAnsi="Calibri"/>
                    <w:color w:val="000000"/>
                  </w:rPr>
                </w:rPrChange>
              </w:rPr>
            </w:pPr>
            <w:ins w:id="524" w:author="Rebeca de la Paz Gonzales" w:date="2017-06-26T03:49:00Z">
              <w:r w:rsidRPr="001A2BCD">
                <w:rPr>
                  <w:rFonts w:ascii="Calibri" w:hAnsi="Calibri"/>
                  <w:color w:val="000000"/>
                  <w:rPrChange w:id="525" w:author="Rebeca de la Paz Gonzales" w:date="2017-06-26T04:04:00Z">
                    <w:rPr>
                      <w:rFonts w:ascii="Calibri" w:hAnsi="Calibri"/>
                      <w:color w:val="000000"/>
                    </w:rPr>
                  </w:rPrChange>
                </w:rPr>
                <w:t>Gerundio</w:t>
              </w:r>
            </w:ins>
          </w:p>
        </w:tc>
      </w:tr>
      <w:tr w:rsidR="00596D27" w:rsidRPr="001A2BCD" w14:paraId="4AEFCEB3" w14:textId="77777777" w:rsidTr="00BC1DC3">
        <w:trPr>
          <w:trHeight w:val="238"/>
          <w:ins w:id="52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2F9DCDA" w14:textId="77777777" w:rsidR="00596D27" w:rsidRPr="00C22EBF" w:rsidRDefault="00596D27" w:rsidP="00596D27">
            <w:pPr>
              <w:jc w:val="left"/>
              <w:rPr>
                <w:ins w:id="527" w:author="Rebeca de la Paz Gonzales" w:date="2017-06-26T03:49:00Z"/>
                <w:rFonts w:ascii="Monaco" w:hAnsi="Monaco"/>
                <w:color w:val="000000"/>
                <w:sz w:val="18"/>
                <w:rPrChange w:id="528" w:author="Rebeca de la Paz Gonzales" w:date="2017-06-26T04:04:00Z">
                  <w:rPr>
                    <w:ins w:id="529" w:author="Rebeca de la Paz Gonzales" w:date="2017-06-26T03:49:00Z"/>
                    <w:rFonts w:ascii="Monaco" w:hAnsi="Monaco"/>
                    <w:color w:val="000000"/>
                    <w:sz w:val="22"/>
                    <w:szCs w:val="22"/>
                  </w:rPr>
                </w:rPrChange>
              </w:rPr>
            </w:pPr>
            <w:ins w:id="530" w:author="Rebeca de la Paz Gonzales" w:date="2017-06-26T03:49:00Z">
              <w:r w:rsidRPr="00C22EBF">
                <w:rPr>
                  <w:rFonts w:ascii="Monaco" w:hAnsi="Monaco"/>
                  <w:color w:val="000000"/>
                  <w:sz w:val="18"/>
                  <w:rPrChange w:id="531" w:author="Rebeca de la Paz Gonzales" w:date="2017-06-26T04:04:00Z">
                    <w:rPr>
                      <w:rFonts w:ascii="Monaco" w:hAnsi="Monaco"/>
                      <w:color w:val="000000"/>
                      <w:sz w:val="22"/>
                      <w:szCs w:val="22"/>
                    </w:rPr>
                  </w:rPrChange>
                </w:rPr>
                <w:t>(VPUNTENSED_INFINITE_COORDINATED) </w:t>
              </w:r>
            </w:ins>
          </w:p>
        </w:tc>
        <w:tc>
          <w:tcPr>
            <w:tcW w:w="2888"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2" w:author="Rebeca de la Paz Gonzales" w:date="2017-06-26T03:49:00Z"/>
                <w:rFonts w:ascii="Calibri" w:hAnsi="Calibri"/>
                <w:color w:val="000000"/>
                <w:rPrChange w:id="533" w:author="Rebeca de la Paz Gonzales" w:date="2017-06-26T04:04:00Z">
                  <w:rPr>
                    <w:ins w:id="534" w:author="Rebeca de la Paz Gonzales" w:date="2017-06-26T03:49:00Z"/>
                    <w:rFonts w:ascii="Calibri" w:hAnsi="Calibri"/>
                    <w:color w:val="000000"/>
                  </w:rPr>
                </w:rPrChange>
              </w:rPr>
            </w:pPr>
            <w:ins w:id="535" w:author="Rebeca de la Paz Gonzales" w:date="2017-06-26T03:49:00Z">
              <w:r w:rsidRPr="001A2BCD">
                <w:rPr>
                  <w:rFonts w:ascii="Calibri" w:hAnsi="Calibri"/>
                  <w:color w:val="000000"/>
                  <w:rPrChange w:id="536" w:author="Rebeca de la Paz Gonzales" w:date="2017-06-26T04:04:00Z">
                    <w:rPr>
                      <w:rFonts w:ascii="Calibri" w:hAnsi="Calibri"/>
                      <w:color w:val="000000"/>
                    </w:rPr>
                  </w:rPrChange>
                </w:rPr>
                <w:t>Sintagma verbal impersonal</w:t>
              </w:r>
            </w:ins>
          </w:p>
        </w:tc>
        <w:tc>
          <w:tcPr>
            <w:tcW w:w="3118"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7" w:author="Rebeca de la Paz Gonzales" w:date="2017-06-26T03:49:00Z"/>
                <w:rFonts w:ascii="Calibri" w:hAnsi="Calibri"/>
                <w:color w:val="000000"/>
                <w:rPrChange w:id="538" w:author="Rebeca de la Paz Gonzales" w:date="2017-06-26T04:04:00Z">
                  <w:rPr>
                    <w:ins w:id="539" w:author="Rebeca de la Paz Gonzales" w:date="2017-06-26T03:49:00Z"/>
                    <w:rFonts w:ascii="Calibri" w:hAnsi="Calibri"/>
                    <w:color w:val="000000"/>
                  </w:rPr>
                </w:rPrChange>
              </w:rPr>
            </w:pPr>
            <w:ins w:id="540" w:author="Rebeca de la Paz Gonzales" w:date="2017-06-26T03:49:00Z">
              <w:r w:rsidRPr="001A2BCD">
                <w:rPr>
                  <w:rFonts w:ascii="Calibri" w:hAnsi="Calibri"/>
                  <w:color w:val="000000"/>
                  <w:rPrChange w:id="541" w:author="Rebeca de la Paz Gonzales" w:date="2017-06-26T04:04:00Z">
                    <w:rPr>
                      <w:rFonts w:ascii="Calibri" w:hAnsi="Calibri"/>
                      <w:color w:val="000000"/>
                    </w:rPr>
                  </w:rPrChange>
                </w:rPr>
                <w:t>Infinitivo coordinado</w:t>
              </w:r>
            </w:ins>
          </w:p>
        </w:tc>
      </w:tr>
      <w:tr w:rsidR="00596D27" w:rsidRPr="001A2BCD" w14:paraId="4B173B27" w14:textId="77777777" w:rsidTr="00BC1DC3">
        <w:trPr>
          <w:cnfStyle w:val="000000100000" w:firstRow="0" w:lastRow="0" w:firstColumn="0" w:lastColumn="0" w:oddVBand="0" w:evenVBand="0" w:oddHBand="1" w:evenHBand="0" w:firstRowFirstColumn="0" w:firstRowLastColumn="0" w:lastRowFirstColumn="0" w:lastRowLastColumn="0"/>
          <w:trHeight w:val="238"/>
          <w:ins w:id="54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CD99512" w14:textId="77777777" w:rsidR="00596D27" w:rsidRPr="00C22EBF" w:rsidRDefault="00596D27" w:rsidP="00596D27">
            <w:pPr>
              <w:jc w:val="left"/>
              <w:rPr>
                <w:ins w:id="543" w:author="Rebeca de la Paz Gonzales" w:date="2017-06-26T03:49:00Z"/>
                <w:rFonts w:ascii="Monaco" w:hAnsi="Monaco"/>
                <w:color w:val="000000"/>
                <w:sz w:val="18"/>
                <w:rPrChange w:id="544" w:author="Rebeca de la Paz Gonzales" w:date="2017-06-26T04:04:00Z">
                  <w:rPr>
                    <w:ins w:id="545" w:author="Rebeca de la Paz Gonzales" w:date="2017-06-26T03:49:00Z"/>
                    <w:rFonts w:ascii="Monaco" w:hAnsi="Monaco"/>
                    <w:color w:val="000000"/>
                    <w:sz w:val="22"/>
                    <w:szCs w:val="22"/>
                  </w:rPr>
                </w:rPrChange>
              </w:rPr>
            </w:pPr>
            <w:ins w:id="546" w:author="Rebeca de la Paz Gonzales" w:date="2017-06-26T03:49:00Z">
              <w:r w:rsidRPr="00C22EBF">
                <w:rPr>
                  <w:rFonts w:ascii="Monaco" w:hAnsi="Monaco"/>
                  <w:color w:val="000000"/>
                  <w:sz w:val="18"/>
                  <w:rPrChange w:id="547" w:author="Rebeca de la Paz Gonzales" w:date="2017-06-26T04:04:00Z">
                    <w:rPr>
                      <w:rFonts w:ascii="Monaco" w:hAnsi="Monaco"/>
                      <w:color w:val="000000"/>
                      <w:sz w:val="22"/>
                      <w:szCs w:val="22"/>
                    </w:rPr>
                  </w:rPrChange>
                </w:rPr>
                <w:t>(VPUNTENSED_INFINITE_PASSIVE) </w:t>
              </w:r>
            </w:ins>
          </w:p>
        </w:tc>
        <w:tc>
          <w:tcPr>
            <w:tcW w:w="2888"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48" w:author="Rebeca de la Paz Gonzales" w:date="2017-06-26T03:49:00Z"/>
                <w:rFonts w:ascii="Calibri" w:hAnsi="Calibri"/>
                <w:color w:val="000000"/>
                <w:rPrChange w:id="549" w:author="Rebeca de la Paz Gonzales" w:date="2017-06-26T04:04:00Z">
                  <w:rPr>
                    <w:ins w:id="550" w:author="Rebeca de la Paz Gonzales" w:date="2017-06-26T03:49:00Z"/>
                    <w:rFonts w:ascii="Calibri" w:hAnsi="Calibri"/>
                    <w:color w:val="000000"/>
                  </w:rPr>
                </w:rPrChange>
              </w:rPr>
            </w:pPr>
            <w:ins w:id="551" w:author="Rebeca de la Paz Gonzales" w:date="2017-06-26T03:49:00Z">
              <w:r w:rsidRPr="001A2BCD">
                <w:rPr>
                  <w:rFonts w:ascii="Calibri" w:hAnsi="Calibri"/>
                  <w:color w:val="000000"/>
                  <w:rPrChange w:id="552" w:author="Rebeca de la Paz Gonzales" w:date="2017-06-26T04:04:00Z">
                    <w:rPr>
                      <w:rFonts w:ascii="Calibri" w:hAnsi="Calibri"/>
                      <w:color w:val="000000"/>
                    </w:rPr>
                  </w:rPrChange>
                </w:rPr>
                <w:t>Sintagma verbal impersonal</w:t>
              </w:r>
            </w:ins>
          </w:p>
        </w:tc>
        <w:tc>
          <w:tcPr>
            <w:tcW w:w="3118"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3" w:author="Rebeca de la Paz Gonzales" w:date="2017-06-26T03:49:00Z"/>
                <w:rFonts w:ascii="Calibri" w:hAnsi="Calibri"/>
                <w:color w:val="000000"/>
                <w:rPrChange w:id="554" w:author="Rebeca de la Paz Gonzales" w:date="2017-06-26T04:04:00Z">
                  <w:rPr>
                    <w:ins w:id="555" w:author="Rebeca de la Paz Gonzales" w:date="2017-06-26T03:49:00Z"/>
                    <w:rFonts w:ascii="Calibri" w:hAnsi="Calibri"/>
                    <w:color w:val="000000"/>
                  </w:rPr>
                </w:rPrChange>
              </w:rPr>
            </w:pPr>
            <w:ins w:id="556" w:author="Rebeca de la Paz Gonzales" w:date="2017-06-26T03:49:00Z">
              <w:r w:rsidRPr="001A2BCD">
                <w:rPr>
                  <w:rFonts w:ascii="Calibri" w:hAnsi="Calibri"/>
                  <w:color w:val="000000"/>
                  <w:rPrChange w:id="557" w:author="Rebeca de la Paz Gonzales" w:date="2017-06-26T04:04:00Z">
                    <w:rPr>
                      <w:rFonts w:ascii="Calibri" w:hAnsi="Calibri"/>
                      <w:color w:val="000000"/>
                    </w:rPr>
                  </w:rPrChange>
                </w:rPr>
                <w:t>Infinitivo pasivo</w:t>
              </w:r>
            </w:ins>
          </w:p>
        </w:tc>
      </w:tr>
      <w:tr w:rsidR="00596D27" w:rsidRPr="001A2BCD" w14:paraId="7312AA34" w14:textId="77777777" w:rsidTr="00BC1DC3">
        <w:trPr>
          <w:trHeight w:val="238"/>
          <w:ins w:id="55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45305E" w14:textId="77777777" w:rsidR="00596D27" w:rsidRPr="00C22EBF" w:rsidRDefault="00596D27" w:rsidP="00596D27">
            <w:pPr>
              <w:jc w:val="left"/>
              <w:rPr>
                <w:ins w:id="559" w:author="Rebeca de la Paz Gonzales" w:date="2017-06-26T03:49:00Z"/>
                <w:rFonts w:ascii="Monaco" w:hAnsi="Monaco"/>
                <w:color w:val="000000"/>
                <w:sz w:val="18"/>
                <w:rPrChange w:id="560" w:author="Rebeca de la Paz Gonzales" w:date="2017-06-26T04:04:00Z">
                  <w:rPr>
                    <w:ins w:id="561" w:author="Rebeca de la Paz Gonzales" w:date="2017-06-26T03:49:00Z"/>
                    <w:rFonts w:ascii="Monaco" w:hAnsi="Monaco"/>
                    <w:color w:val="000000"/>
                    <w:sz w:val="22"/>
                    <w:szCs w:val="22"/>
                  </w:rPr>
                </w:rPrChange>
              </w:rPr>
            </w:pPr>
            <w:ins w:id="562" w:author="Rebeca de la Paz Gonzales" w:date="2017-06-26T03:49:00Z">
              <w:r w:rsidRPr="00C22EBF">
                <w:rPr>
                  <w:rFonts w:ascii="Monaco" w:hAnsi="Monaco"/>
                  <w:color w:val="000000"/>
                  <w:sz w:val="18"/>
                  <w:rPrChange w:id="563" w:author="Rebeca de la Paz Gonzales" w:date="2017-06-26T04:04:00Z">
                    <w:rPr>
                      <w:rFonts w:ascii="Monaco" w:hAnsi="Monaco"/>
                      <w:color w:val="000000"/>
                      <w:sz w:val="22"/>
                      <w:szCs w:val="22"/>
                    </w:rPr>
                  </w:rPrChange>
                </w:rPr>
                <w:t>(VPUNTENSED_INFINITE) </w:t>
              </w:r>
            </w:ins>
          </w:p>
        </w:tc>
        <w:tc>
          <w:tcPr>
            <w:tcW w:w="2888"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64" w:author="Rebeca de la Paz Gonzales" w:date="2017-06-26T03:49:00Z"/>
                <w:rFonts w:ascii="Calibri" w:hAnsi="Calibri"/>
                <w:color w:val="000000"/>
                <w:rPrChange w:id="565" w:author="Rebeca de la Paz Gonzales" w:date="2017-06-26T04:04:00Z">
                  <w:rPr>
                    <w:ins w:id="566" w:author="Rebeca de la Paz Gonzales" w:date="2017-06-26T03:49:00Z"/>
                    <w:rFonts w:ascii="Calibri" w:hAnsi="Calibri"/>
                    <w:color w:val="000000"/>
                  </w:rPr>
                </w:rPrChange>
              </w:rPr>
            </w:pPr>
            <w:ins w:id="567" w:author="Rebeca de la Paz Gonzales" w:date="2017-06-26T03:49:00Z">
              <w:r w:rsidRPr="001A2BCD">
                <w:rPr>
                  <w:rFonts w:ascii="Calibri" w:hAnsi="Calibri"/>
                  <w:color w:val="000000"/>
                  <w:rPrChange w:id="568" w:author="Rebeca de la Paz Gonzales" w:date="2017-06-26T04:04:00Z">
                    <w:rPr>
                      <w:rFonts w:ascii="Calibri" w:hAnsi="Calibri"/>
                      <w:color w:val="000000"/>
                    </w:rPr>
                  </w:rPrChange>
                </w:rPr>
                <w:t>Sintagma verbal impersonal</w:t>
              </w:r>
            </w:ins>
          </w:p>
        </w:tc>
        <w:tc>
          <w:tcPr>
            <w:tcW w:w="3118"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69" w:author="Rebeca de la Paz Gonzales" w:date="2017-06-26T03:49:00Z"/>
                <w:rFonts w:ascii="Calibri" w:hAnsi="Calibri"/>
                <w:color w:val="000000"/>
                <w:rPrChange w:id="570" w:author="Rebeca de la Paz Gonzales" w:date="2017-06-26T04:04:00Z">
                  <w:rPr>
                    <w:ins w:id="571" w:author="Rebeca de la Paz Gonzales" w:date="2017-06-26T03:49:00Z"/>
                    <w:rFonts w:ascii="Calibri" w:hAnsi="Calibri"/>
                    <w:color w:val="000000"/>
                  </w:rPr>
                </w:rPrChange>
              </w:rPr>
            </w:pPr>
            <w:ins w:id="572" w:author="Rebeca de la Paz Gonzales" w:date="2017-06-26T03:49:00Z">
              <w:r w:rsidRPr="001A2BCD">
                <w:rPr>
                  <w:rFonts w:ascii="Calibri" w:hAnsi="Calibri"/>
                  <w:color w:val="000000"/>
                  <w:rPrChange w:id="573" w:author="Rebeca de la Paz Gonzales" w:date="2017-06-26T04:04:00Z">
                    <w:rPr>
                      <w:rFonts w:ascii="Calibri" w:hAnsi="Calibri"/>
                      <w:color w:val="000000"/>
                    </w:rPr>
                  </w:rPrChange>
                </w:rPr>
                <w:t>Infinitivo</w:t>
              </w:r>
            </w:ins>
          </w:p>
        </w:tc>
      </w:tr>
      <w:tr w:rsidR="00596D27" w:rsidRPr="001A2BCD" w14:paraId="1C58F9F5" w14:textId="77777777" w:rsidTr="00BC1DC3">
        <w:trPr>
          <w:cnfStyle w:val="000000100000" w:firstRow="0" w:lastRow="0" w:firstColumn="0" w:lastColumn="0" w:oddVBand="0" w:evenVBand="0" w:oddHBand="1" w:evenHBand="0" w:firstRowFirstColumn="0" w:firstRowLastColumn="0" w:lastRowFirstColumn="0" w:lastRowLastColumn="0"/>
          <w:trHeight w:val="238"/>
          <w:ins w:id="57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E1885FA" w14:textId="77777777" w:rsidR="00596D27" w:rsidRPr="00C22EBF" w:rsidRDefault="00596D27" w:rsidP="00596D27">
            <w:pPr>
              <w:jc w:val="left"/>
              <w:rPr>
                <w:ins w:id="575" w:author="Rebeca de la Paz Gonzales" w:date="2017-06-26T03:49:00Z"/>
                <w:rFonts w:ascii="Monaco" w:hAnsi="Monaco"/>
                <w:color w:val="000000"/>
                <w:sz w:val="18"/>
                <w:rPrChange w:id="576" w:author="Rebeca de la Paz Gonzales" w:date="2017-06-26T04:04:00Z">
                  <w:rPr>
                    <w:ins w:id="577" w:author="Rebeca de la Paz Gonzales" w:date="2017-06-26T03:49:00Z"/>
                    <w:rFonts w:ascii="Monaco" w:hAnsi="Monaco"/>
                    <w:color w:val="000000"/>
                    <w:sz w:val="22"/>
                    <w:szCs w:val="22"/>
                  </w:rPr>
                </w:rPrChange>
              </w:rPr>
            </w:pPr>
            <w:ins w:id="578" w:author="Rebeca de la Paz Gonzales" w:date="2017-06-26T03:49:00Z">
              <w:r w:rsidRPr="00C22EBF">
                <w:rPr>
                  <w:rFonts w:ascii="Monaco" w:hAnsi="Monaco"/>
                  <w:color w:val="000000"/>
                  <w:sz w:val="18"/>
                  <w:rPrChange w:id="579" w:author="Rebeca de la Paz Gonzales" w:date="2017-06-26T04:04:00Z">
                    <w:rPr>
                      <w:rFonts w:ascii="Monaco" w:hAnsi="Monaco"/>
                      <w:color w:val="000000"/>
                      <w:sz w:val="22"/>
                      <w:szCs w:val="22"/>
                    </w:rPr>
                  </w:rPrChange>
                </w:rPr>
                <w:t>(ADVP_COMPARATIVE) </w:t>
              </w:r>
            </w:ins>
          </w:p>
        </w:tc>
        <w:tc>
          <w:tcPr>
            <w:tcW w:w="2888"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0" w:author="Rebeca de la Paz Gonzales" w:date="2017-06-26T03:49:00Z"/>
                <w:rFonts w:ascii="Calibri" w:hAnsi="Calibri"/>
                <w:color w:val="000000"/>
                <w:rPrChange w:id="581" w:author="Rebeca de la Paz Gonzales" w:date="2017-06-26T04:04:00Z">
                  <w:rPr>
                    <w:ins w:id="582" w:author="Rebeca de la Paz Gonzales" w:date="2017-06-26T03:49:00Z"/>
                    <w:rFonts w:ascii="Calibri" w:hAnsi="Calibri"/>
                    <w:color w:val="000000"/>
                  </w:rPr>
                </w:rPrChange>
              </w:rPr>
            </w:pPr>
            <w:ins w:id="583" w:author="Rebeca de la Paz Gonzales" w:date="2017-06-26T03:49:00Z">
              <w:r w:rsidRPr="001A2BCD">
                <w:rPr>
                  <w:rFonts w:ascii="Calibri" w:hAnsi="Calibri"/>
                  <w:color w:val="000000"/>
                  <w:rPrChange w:id="584" w:author="Rebeca de la Paz Gonzales" w:date="2017-06-26T04:04:00Z">
                    <w:rPr>
                      <w:rFonts w:ascii="Calibri" w:hAnsi="Calibri"/>
                      <w:color w:val="000000"/>
                    </w:rPr>
                  </w:rPrChange>
                </w:rPr>
                <w:t>Sintagma adverbial</w:t>
              </w:r>
            </w:ins>
          </w:p>
        </w:tc>
        <w:tc>
          <w:tcPr>
            <w:tcW w:w="3118"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5" w:author="Rebeca de la Paz Gonzales" w:date="2017-06-26T03:49:00Z"/>
                <w:rFonts w:ascii="Calibri" w:hAnsi="Calibri"/>
                <w:color w:val="000000"/>
                <w:rPrChange w:id="586" w:author="Rebeca de la Paz Gonzales" w:date="2017-06-26T04:04:00Z">
                  <w:rPr>
                    <w:ins w:id="587" w:author="Rebeca de la Paz Gonzales" w:date="2017-06-26T03:49:00Z"/>
                    <w:rFonts w:ascii="Calibri" w:hAnsi="Calibri"/>
                    <w:color w:val="000000"/>
                  </w:rPr>
                </w:rPrChange>
              </w:rPr>
            </w:pPr>
            <w:ins w:id="588" w:author="Rebeca de la Paz Gonzales" w:date="2017-06-26T03:49:00Z">
              <w:r w:rsidRPr="001A2BCD">
                <w:rPr>
                  <w:rFonts w:ascii="Calibri" w:hAnsi="Calibri"/>
                  <w:color w:val="000000"/>
                  <w:rPrChange w:id="589" w:author="Rebeca de la Paz Gonzales" w:date="2017-06-26T04:04:00Z">
                    <w:rPr>
                      <w:rFonts w:ascii="Calibri" w:hAnsi="Calibri"/>
                      <w:color w:val="000000"/>
                    </w:rPr>
                  </w:rPrChange>
                </w:rPr>
                <w:t>Adverbio comparativo</w:t>
              </w:r>
            </w:ins>
          </w:p>
        </w:tc>
      </w:tr>
      <w:tr w:rsidR="00596D27" w:rsidRPr="001A2BCD" w14:paraId="4F3AFB9F" w14:textId="77777777" w:rsidTr="00BC1DC3">
        <w:trPr>
          <w:trHeight w:val="238"/>
          <w:ins w:id="5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C79FB0E" w14:textId="77777777" w:rsidR="00596D27" w:rsidRPr="00C22EBF" w:rsidRDefault="00596D27" w:rsidP="00596D27">
            <w:pPr>
              <w:jc w:val="left"/>
              <w:rPr>
                <w:ins w:id="591" w:author="Rebeca de la Paz Gonzales" w:date="2017-06-26T03:49:00Z"/>
                <w:rFonts w:ascii="Monaco" w:hAnsi="Monaco"/>
                <w:color w:val="000000"/>
                <w:sz w:val="18"/>
                <w:rPrChange w:id="592" w:author="Rebeca de la Paz Gonzales" w:date="2017-06-26T04:04:00Z">
                  <w:rPr>
                    <w:ins w:id="593" w:author="Rebeca de la Paz Gonzales" w:date="2017-06-26T03:49:00Z"/>
                    <w:rFonts w:ascii="Monaco" w:hAnsi="Monaco"/>
                    <w:color w:val="000000"/>
                    <w:sz w:val="22"/>
                    <w:szCs w:val="22"/>
                  </w:rPr>
                </w:rPrChange>
              </w:rPr>
            </w:pPr>
            <w:ins w:id="594" w:author="Rebeca de la Paz Gonzales" w:date="2017-06-26T03:49:00Z">
              <w:r w:rsidRPr="00C22EBF">
                <w:rPr>
                  <w:rFonts w:ascii="Monaco" w:hAnsi="Monaco"/>
                  <w:color w:val="000000"/>
                  <w:sz w:val="18"/>
                  <w:rPrChange w:id="595" w:author="Rebeca de la Paz Gonzales" w:date="2017-06-26T04:04:00Z">
                    <w:rPr>
                      <w:rFonts w:ascii="Monaco" w:hAnsi="Monaco"/>
                      <w:color w:val="000000"/>
                      <w:sz w:val="22"/>
                      <w:szCs w:val="22"/>
                    </w:rPr>
                  </w:rPrChange>
                </w:rPr>
                <w:t>(ADVP_INTERROGATIVE) </w:t>
              </w:r>
            </w:ins>
          </w:p>
        </w:tc>
        <w:tc>
          <w:tcPr>
            <w:tcW w:w="2888"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96" w:author="Rebeca de la Paz Gonzales" w:date="2017-06-26T03:49:00Z"/>
                <w:rFonts w:ascii="Calibri" w:hAnsi="Calibri"/>
                <w:color w:val="000000"/>
                <w:rPrChange w:id="597" w:author="Rebeca de la Paz Gonzales" w:date="2017-06-26T04:04:00Z">
                  <w:rPr>
                    <w:ins w:id="598" w:author="Rebeca de la Paz Gonzales" w:date="2017-06-26T03:49:00Z"/>
                    <w:rFonts w:ascii="Calibri" w:hAnsi="Calibri"/>
                    <w:color w:val="000000"/>
                  </w:rPr>
                </w:rPrChange>
              </w:rPr>
            </w:pPr>
            <w:ins w:id="599" w:author="Rebeca de la Paz Gonzales" w:date="2017-06-26T03:49:00Z">
              <w:r w:rsidRPr="001A2BCD">
                <w:rPr>
                  <w:rFonts w:ascii="Calibri" w:hAnsi="Calibri"/>
                  <w:color w:val="000000"/>
                  <w:rPrChange w:id="600" w:author="Rebeca de la Paz Gonzales" w:date="2017-06-26T04:04:00Z">
                    <w:rPr>
                      <w:rFonts w:ascii="Calibri" w:hAnsi="Calibri"/>
                      <w:color w:val="000000"/>
                    </w:rPr>
                  </w:rPrChange>
                </w:rPr>
                <w:t>Sintagma adverbial</w:t>
              </w:r>
            </w:ins>
          </w:p>
        </w:tc>
        <w:tc>
          <w:tcPr>
            <w:tcW w:w="3118"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01" w:author="Rebeca de la Paz Gonzales" w:date="2017-06-26T03:49:00Z"/>
                <w:rFonts w:ascii="Calibri" w:hAnsi="Calibri"/>
                <w:color w:val="000000"/>
                <w:rPrChange w:id="602" w:author="Rebeca de la Paz Gonzales" w:date="2017-06-26T04:04:00Z">
                  <w:rPr>
                    <w:ins w:id="603" w:author="Rebeca de la Paz Gonzales" w:date="2017-06-26T03:49:00Z"/>
                    <w:rFonts w:ascii="Calibri" w:hAnsi="Calibri"/>
                    <w:color w:val="000000"/>
                  </w:rPr>
                </w:rPrChange>
              </w:rPr>
            </w:pPr>
            <w:ins w:id="604" w:author="Rebeca de la Paz Gonzales" w:date="2017-06-26T03:49:00Z">
              <w:r w:rsidRPr="001A2BCD">
                <w:rPr>
                  <w:rFonts w:ascii="Calibri" w:hAnsi="Calibri"/>
                  <w:color w:val="000000"/>
                  <w:rPrChange w:id="605" w:author="Rebeca de la Paz Gonzales" w:date="2017-06-26T04:04:00Z">
                    <w:rPr>
                      <w:rFonts w:ascii="Calibri" w:hAnsi="Calibri"/>
                      <w:color w:val="000000"/>
                    </w:rPr>
                  </w:rPrChange>
                </w:rPr>
                <w:t>Adverbio interrogativo</w:t>
              </w:r>
            </w:ins>
          </w:p>
        </w:tc>
      </w:tr>
      <w:tr w:rsidR="00596D27" w:rsidRPr="001A2BCD" w14:paraId="22EF0B46" w14:textId="77777777" w:rsidTr="00BC1DC3">
        <w:trPr>
          <w:cnfStyle w:val="000000100000" w:firstRow="0" w:lastRow="0" w:firstColumn="0" w:lastColumn="0" w:oddVBand="0" w:evenVBand="0" w:oddHBand="1" w:evenHBand="0" w:firstRowFirstColumn="0" w:firstRowLastColumn="0" w:lastRowFirstColumn="0" w:lastRowLastColumn="0"/>
          <w:trHeight w:val="238"/>
          <w:ins w:id="6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4D3D6E8" w14:textId="77777777" w:rsidR="00596D27" w:rsidRPr="00C22EBF" w:rsidRDefault="00596D27" w:rsidP="00596D27">
            <w:pPr>
              <w:jc w:val="left"/>
              <w:rPr>
                <w:ins w:id="607" w:author="Rebeca de la Paz Gonzales" w:date="2017-06-26T03:49:00Z"/>
                <w:rFonts w:ascii="Monaco" w:hAnsi="Monaco"/>
                <w:color w:val="000000"/>
                <w:sz w:val="18"/>
                <w:rPrChange w:id="608" w:author="Rebeca de la Paz Gonzales" w:date="2017-06-26T04:04:00Z">
                  <w:rPr>
                    <w:ins w:id="609" w:author="Rebeca de la Paz Gonzales" w:date="2017-06-26T03:49:00Z"/>
                    <w:rFonts w:ascii="Monaco" w:hAnsi="Monaco"/>
                    <w:color w:val="000000"/>
                    <w:sz w:val="22"/>
                    <w:szCs w:val="22"/>
                  </w:rPr>
                </w:rPrChange>
              </w:rPr>
            </w:pPr>
            <w:ins w:id="610" w:author="Rebeca de la Paz Gonzales" w:date="2017-06-26T03:49:00Z">
              <w:r w:rsidRPr="00C22EBF">
                <w:rPr>
                  <w:rFonts w:ascii="Monaco" w:hAnsi="Monaco"/>
                  <w:color w:val="000000"/>
                  <w:sz w:val="18"/>
                  <w:rPrChange w:id="611" w:author="Rebeca de la Paz Gonzales" w:date="2017-06-26T04:04:00Z">
                    <w:rPr>
                      <w:rFonts w:ascii="Monaco" w:hAnsi="Monaco"/>
                      <w:color w:val="000000"/>
                      <w:sz w:val="22"/>
                      <w:szCs w:val="22"/>
                    </w:rPr>
                  </w:rPrChange>
                </w:rPr>
                <w:t>(ADVP_LOCATIVE) </w:t>
              </w:r>
            </w:ins>
          </w:p>
        </w:tc>
        <w:tc>
          <w:tcPr>
            <w:tcW w:w="2888"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2" w:author="Rebeca de la Paz Gonzales" w:date="2017-06-26T03:49:00Z"/>
                <w:rFonts w:ascii="Calibri" w:hAnsi="Calibri"/>
                <w:color w:val="000000"/>
                <w:rPrChange w:id="613" w:author="Rebeca de la Paz Gonzales" w:date="2017-06-26T04:04:00Z">
                  <w:rPr>
                    <w:ins w:id="614" w:author="Rebeca de la Paz Gonzales" w:date="2017-06-26T03:49:00Z"/>
                    <w:rFonts w:ascii="Calibri" w:hAnsi="Calibri"/>
                    <w:color w:val="000000"/>
                  </w:rPr>
                </w:rPrChange>
              </w:rPr>
            </w:pPr>
            <w:ins w:id="615" w:author="Rebeca de la Paz Gonzales" w:date="2017-06-26T03:49:00Z">
              <w:r w:rsidRPr="001A2BCD">
                <w:rPr>
                  <w:rFonts w:ascii="Calibri" w:hAnsi="Calibri"/>
                  <w:color w:val="000000"/>
                  <w:rPrChange w:id="616" w:author="Rebeca de la Paz Gonzales" w:date="2017-06-26T04:04:00Z">
                    <w:rPr>
                      <w:rFonts w:ascii="Calibri" w:hAnsi="Calibri"/>
                      <w:color w:val="000000"/>
                    </w:rPr>
                  </w:rPrChange>
                </w:rPr>
                <w:t>Sintagma adverbial</w:t>
              </w:r>
            </w:ins>
          </w:p>
        </w:tc>
        <w:tc>
          <w:tcPr>
            <w:tcW w:w="3118"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7" w:author="Rebeca de la Paz Gonzales" w:date="2017-06-26T03:49:00Z"/>
                <w:rFonts w:ascii="Calibri" w:hAnsi="Calibri"/>
                <w:color w:val="000000"/>
                <w:rPrChange w:id="618" w:author="Rebeca de la Paz Gonzales" w:date="2017-06-26T04:04:00Z">
                  <w:rPr>
                    <w:ins w:id="619" w:author="Rebeca de la Paz Gonzales" w:date="2017-06-26T03:49:00Z"/>
                    <w:rFonts w:ascii="Calibri" w:hAnsi="Calibri"/>
                    <w:color w:val="000000"/>
                  </w:rPr>
                </w:rPrChange>
              </w:rPr>
            </w:pPr>
            <w:ins w:id="620" w:author="Rebeca de la Paz Gonzales" w:date="2017-06-26T03:49:00Z">
              <w:r w:rsidRPr="001A2BCD">
                <w:rPr>
                  <w:rFonts w:ascii="Calibri" w:hAnsi="Calibri"/>
                  <w:color w:val="000000"/>
                  <w:rPrChange w:id="621" w:author="Rebeca de la Paz Gonzales" w:date="2017-06-26T04:04:00Z">
                    <w:rPr>
                      <w:rFonts w:ascii="Calibri" w:hAnsi="Calibri"/>
                      <w:color w:val="000000"/>
                    </w:rPr>
                  </w:rPrChange>
                </w:rPr>
                <w:t>Adverbio de lugar</w:t>
              </w:r>
            </w:ins>
          </w:p>
        </w:tc>
      </w:tr>
      <w:tr w:rsidR="00596D27" w:rsidRPr="001A2BCD" w14:paraId="755E4D40" w14:textId="77777777" w:rsidTr="00BC1DC3">
        <w:trPr>
          <w:trHeight w:val="238"/>
          <w:ins w:id="62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7904E40" w14:textId="77777777" w:rsidR="00596D27" w:rsidRPr="00C22EBF" w:rsidRDefault="00596D27" w:rsidP="00596D27">
            <w:pPr>
              <w:jc w:val="left"/>
              <w:rPr>
                <w:ins w:id="623" w:author="Rebeca de la Paz Gonzales" w:date="2017-06-26T03:49:00Z"/>
                <w:rFonts w:ascii="Monaco" w:hAnsi="Monaco"/>
                <w:color w:val="000000"/>
                <w:sz w:val="18"/>
                <w:rPrChange w:id="624" w:author="Rebeca de la Paz Gonzales" w:date="2017-06-26T04:04:00Z">
                  <w:rPr>
                    <w:ins w:id="625" w:author="Rebeca de la Paz Gonzales" w:date="2017-06-26T03:49:00Z"/>
                    <w:rFonts w:ascii="Monaco" w:hAnsi="Monaco"/>
                    <w:color w:val="000000"/>
                    <w:sz w:val="22"/>
                    <w:szCs w:val="22"/>
                  </w:rPr>
                </w:rPrChange>
              </w:rPr>
            </w:pPr>
            <w:ins w:id="626" w:author="Rebeca de la Paz Gonzales" w:date="2017-06-26T03:49:00Z">
              <w:r w:rsidRPr="00C22EBF">
                <w:rPr>
                  <w:rFonts w:ascii="Monaco" w:hAnsi="Monaco"/>
                  <w:color w:val="000000"/>
                  <w:sz w:val="18"/>
                  <w:rPrChange w:id="627" w:author="Rebeca de la Paz Gonzales" w:date="2017-06-26T04:04:00Z">
                    <w:rPr>
                      <w:rFonts w:ascii="Monaco" w:hAnsi="Monaco"/>
                      <w:color w:val="000000"/>
                      <w:sz w:val="22"/>
                      <w:szCs w:val="22"/>
                    </w:rPr>
                  </w:rPrChange>
                </w:rPr>
                <w:t>(ADVP_NEG) </w:t>
              </w:r>
            </w:ins>
          </w:p>
        </w:tc>
        <w:tc>
          <w:tcPr>
            <w:tcW w:w="2888"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28" w:author="Rebeca de la Paz Gonzales" w:date="2017-06-26T03:49:00Z"/>
                <w:rFonts w:ascii="Calibri" w:hAnsi="Calibri"/>
                <w:color w:val="000000"/>
                <w:rPrChange w:id="629" w:author="Rebeca de la Paz Gonzales" w:date="2017-06-26T04:04:00Z">
                  <w:rPr>
                    <w:ins w:id="630" w:author="Rebeca de la Paz Gonzales" w:date="2017-06-26T03:49:00Z"/>
                    <w:rFonts w:ascii="Calibri" w:hAnsi="Calibri"/>
                    <w:color w:val="000000"/>
                  </w:rPr>
                </w:rPrChange>
              </w:rPr>
            </w:pPr>
            <w:ins w:id="631" w:author="Rebeca de la Paz Gonzales" w:date="2017-06-26T03:49:00Z">
              <w:r w:rsidRPr="001A2BCD">
                <w:rPr>
                  <w:rFonts w:ascii="Calibri" w:hAnsi="Calibri"/>
                  <w:color w:val="000000"/>
                  <w:rPrChange w:id="632" w:author="Rebeca de la Paz Gonzales" w:date="2017-06-26T04:04:00Z">
                    <w:rPr>
                      <w:rFonts w:ascii="Calibri" w:hAnsi="Calibri"/>
                      <w:color w:val="000000"/>
                    </w:rPr>
                  </w:rPrChange>
                </w:rPr>
                <w:t>Sintagma adverbial</w:t>
              </w:r>
            </w:ins>
          </w:p>
        </w:tc>
        <w:tc>
          <w:tcPr>
            <w:tcW w:w="3118"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33" w:author="Rebeca de la Paz Gonzales" w:date="2017-06-26T03:49:00Z"/>
                <w:rFonts w:ascii="Calibri" w:hAnsi="Calibri"/>
                <w:color w:val="000000"/>
                <w:rPrChange w:id="634" w:author="Rebeca de la Paz Gonzales" w:date="2017-06-26T04:04:00Z">
                  <w:rPr>
                    <w:ins w:id="635" w:author="Rebeca de la Paz Gonzales" w:date="2017-06-26T03:49:00Z"/>
                    <w:rFonts w:ascii="Calibri" w:hAnsi="Calibri"/>
                    <w:color w:val="000000"/>
                  </w:rPr>
                </w:rPrChange>
              </w:rPr>
            </w:pPr>
            <w:ins w:id="636" w:author="Rebeca de la Paz Gonzales" w:date="2017-06-26T03:49:00Z">
              <w:r w:rsidRPr="001A2BCD">
                <w:rPr>
                  <w:rFonts w:ascii="Calibri" w:hAnsi="Calibri"/>
                  <w:color w:val="000000"/>
                  <w:rPrChange w:id="637" w:author="Rebeca de la Paz Gonzales" w:date="2017-06-26T04:04:00Z">
                    <w:rPr>
                      <w:rFonts w:ascii="Calibri" w:hAnsi="Calibri"/>
                      <w:color w:val="000000"/>
                    </w:rPr>
                  </w:rPrChange>
                </w:rPr>
                <w:t>Adverbio de negación</w:t>
              </w:r>
            </w:ins>
          </w:p>
        </w:tc>
      </w:tr>
      <w:tr w:rsidR="00596D27" w:rsidRPr="001A2BCD" w14:paraId="1359454D" w14:textId="77777777" w:rsidTr="00BC1DC3">
        <w:trPr>
          <w:cnfStyle w:val="000000100000" w:firstRow="0" w:lastRow="0" w:firstColumn="0" w:lastColumn="0" w:oddVBand="0" w:evenVBand="0" w:oddHBand="1" w:evenHBand="0" w:firstRowFirstColumn="0" w:firstRowLastColumn="0" w:lastRowFirstColumn="0" w:lastRowLastColumn="0"/>
          <w:trHeight w:val="238"/>
          <w:ins w:id="63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DC67B8C" w14:textId="77777777" w:rsidR="00596D27" w:rsidRPr="00C22EBF" w:rsidRDefault="00596D27" w:rsidP="00596D27">
            <w:pPr>
              <w:jc w:val="left"/>
              <w:rPr>
                <w:ins w:id="639" w:author="Rebeca de la Paz Gonzales" w:date="2017-06-26T03:49:00Z"/>
                <w:rFonts w:ascii="Monaco" w:hAnsi="Monaco"/>
                <w:color w:val="000000"/>
                <w:sz w:val="18"/>
                <w:rPrChange w:id="640" w:author="Rebeca de la Paz Gonzales" w:date="2017-06-26T04:04:00Z">
                  <w:rPr>
                    <w:ins w:id="641" w:author="Rebeca de la Paz Gonzales" w:date="2017-06-26T03:49:00Z"/>
                    <w:rFonts w:ascii="Monaco" w:hAnsi="Monaco"/>
                    <w:color w:val="000000"/>
                    <w:sz w:val="22"/>
                    <w:szCs w:val="22"/>
                  </w:rPr>
                </w:rPrChange>
              </w:rPr>
            </w:pPr>
            <w:ins w:id="642" w:author="Rebeca de la Paz Gonzales" w:date="2017-06-26T03:49:00Z">
              <w:r w:rsidRPr="00C22EBF">
                <w:rPr>
                  <w:rFonts w:ascii="Monaco" w:hAnsi="Monaco"/>
                  <w:color w:val="000000"/>
                  <w:sz w:val="18"/>
                  <w:rPrChange w:id="643" w:author="Rebeca de la Paz Gonzales" w:date="2017-06-26T04:04:00Z">
                    <w:rPr>
                      <w:rFonts w:ascii="Monaco" w:hAnsi="Monaco"/>
                      <w:color w:val="000000"/>
                      <w:sz w:val="22"/>
                      <w:szCs w:val="22"/>
                    </w:rPr>
                  </w:rPrChange>
                </w:rPr>
                <w:t>(ADVP_TIME) </w:t>
              </w:r>
            </w:ins>
          </w:p>
        </w:tc>
        <w:tc>
          <w:tcPr>
            <w:tcW w:w="2888"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44" w:author="Rebeca de la Paz Gonzales" w:date="2017-06-26T03:49:00Z"/>
                <w:rFonts w:ascii="Calibri" w:hAnsi="Calibri"/>
                <w:color w:val="000000"/>
                <w:rPrChange w:id="645" w:author="Rebeca de la Paz Gonzales" w:date="2017-06-26T04:04:00Z">
                  <w:rPr>
                    <w:ins w:id="646" w:author="Rebeca de la Paz Gonzales" w:date="2017-06-26T03:49:00Z"/>
                    <w:rFonts w:ascii="Calibri" w:hAnsi="Calibri"/>
                    <w:color w:val="000000"/>
                  </w:rPr>
                </w:rPrChange>
              </w:rPr>
            </w:pPr>
            <w:ins w:id="647" w:author="Rebeca de la Paz Gonzales" w:date="2017-06-26T03:49:00Z">
              <w:r w:rsidRPr="001A2BCD">
                <w:rPr>
                  <w:rFonts w:ascii="Calibri" w:hAnsi="Calibri"/>
                  <w:color w:val="000000"/>
                  <w:rPrChange w:id="648" w:author="Rebeca de la Paz Gonzales" w:date="2017-06-26T04:04:00Z">
                    <w:rPr>
                      <w:rFonts w:ascii="Calibri" w:hAnsi="Calibri"/>
                      <w:color w:val="000000"/>
                    </w:rPr>
                  </w:rPrChange>
                </w:rPr>
                <w:t>Sintagma adverbial</w:t>
              </w:r>
            </w:ins>
          </w:p>
        </w:tc>
        <w:tc>
          <w:tcPr>
            <w:tcW w:w="3118"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49" w:author="Rebeca de la Paz Gonzales" w:date="2017-06-26T03:49:00Z"/>
                <w:rFonts w:ascii="Calibri" w:hAnsi="Calibri"/>
                <w:color w:val="000000"/>
                <w:rPrChange w:id="650" w:author="Rebeca de la Paz Gonzales" w:date="2017-06-26T04:04:00Z">
                  <w:rPr>
                    <w:ins w:id="651" w:author="Rebeca de la Paz Gonzales" w:date="2017-06-26T03:49:00Z"/>
                    <w:rFonts w:ascii="Calibri" w:hAnsi="Calibri"/>
                    <w:color w:val="000000"/>
                  </w:rPr>
                </w:rPrChange>
              </w:rPr>
            </w:pPr>
            <w:ins w:id="652" w:author="Rebeca de la Paz Gonzales" w:date="2017-06-26T03:49:00Z">
              <w:r w:rsidRPr="001A2BCD">
                <w:rPr>
                  <w:rFonts w:ascii="Calibri" w:hAnsi="Calibri"/>
                  <w:color w:val="000000"/>
                  <w:rPrChange w:id="653" w:author="Rebeca de la Paz Gonzales" w:date="2017-06-26T04:04:00Z">
                    <w:rPr>
                      <w:rFonts w:ascii="Calibri" w:hAnsi="Calibri"/>
                      <w:color w:val="000000"/>
                    </w:rPr>
                  </w:rPrChange>
                </w:rPr>
                <w:t>Adverbio de tiempo</w:t>
              </w:r>
            </w:ins>
          </w:p>
        </w:tc>
      </w:tr>
      <w:tr w:rsidR="00596D27" w:rsidRPr="001A2BCD" w14:paraId="263C8BA0" w14:textId="77777777" w:rsidTr="00BC1DC3">
        <w:trPr>
          <w:trHeight w:val="238"/>
          <w:ins w:id="65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2C44874" w14:textId="77777777" w:rsidR="00596D27" w:rsidRPr="00C22EBF" w:rsidRDefault="00596D27" w:rsidP="00596D27">
            <w:pPr>
              <w:jc w:val="left"/>
              <w:rPr>
                <w:ins w:id="655" w:author="Rebeca de la Paz Gonzales" w:date="2017-06-26T03:49:00Z"/>
                <w:rFonts w:ascii="Monaco" w:hAnsi="Monaco"/>
                <w:color w:val="000000"/>
                <w:sz w:val="18"/>
                <w:rPrChange w:id="656" w:author="Rebeca de la Paz Gonzales" w:date="2017-06-26T04:04:00Z">
                  <w:rPr>
                    <w:ins w:id="657" w:author="Rebeca de la Paz Gonzales" w:date="2017-06-26T03:49:00Z"/>
                    <w:rFonts w:ascii="Monaco" w:hAnsi="Monaco"/>
                    <w:color w:val="000000"/>
                    <w:sz w:val="22"/>
                    <w:szCs w:val="22"/>
                  </w:rPr>
                </w:rPrChange>
              </w:rPr>
            </w:pPr>
            <w:ins w:id="658" w:author="Rebeca de la Paz Gonzales" w:date="2017-06-26T03:49:00Z">
              <w:r w:rsidRPr="00C22EBF">
                <w:rPr>
                  <w:rFonts w:ascii="Monaco" w:hAnsi="Monaco"/>
                  <w:color w:val="000000"/>
                  <w:sz w:val="18"/>
                  <w:rPrChange w:id="659" w:author="Rebeca de la Paz Gonzales" w:date="2017-06-26T04:04:00Z">
                    <w:rPr>
                      <w:rFonts w:ascii="Monaco" w:hAnsi="Monaco"/>
                      <w:color w:val="000000"/>
                      <w:sz w:val="22"/>
                      <w:szCs w:val="22"/>
                    </w:rPr>
                  </w:rPrChange>
                </w:rPr>
                <w:t>(CL_COMPARATIVE) </w:t>
              </w:r>
            </w:ins>
          </w:p>
        </w:tc>
        <w:tc>
          <w:tcPr>
            <w:tcW w:w="2888"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0" w:author="Rebeca de la Paz Gonzales" w:date="2017-06-26T03:49:00Z"/>
                <w:rFonts w:ascii="Calibri" w:hAnsi="Calibri"/>
                <w:color w:val="000000"/>
                <w:rPrChange w:id="661" w:author="Rebeca de la Paz Gonzales" w:date="2017-06-26T04:04:00Z">
                  <w:rPr>
                    <w:ins w:id="662" w:author="Rebeca de la Paz Gonzales" w:date="2017-06-26T03:49:00Z"/>
                    <w:rFonts w:ascii="Calibri" w:hAnsi="Calibri"/>
                    <w:color w:val="000000"/>
                  </w:rPr>
                </w:rPrChange>
              </w:rPr>
            </w:pPr>
            <w:ins w:id="663" w:author="Rebeca de la Paz Gonzales" w:date="2017-06-26T03:49:00Z">
              <w:r w:rsidRPr="001A2BCD">
                <w:rPr>
                  <w:rFonts w:ascii="Calibri" w:hAnsi="Calibri"/>
                  <w:color w:val="000000"/>
                  <w:rPrChange w:id="664" w:author="Rebeca de la Paz Gonzales" w:date="2017-06-26T04:04:00Z">
                    <w:rPr>
                      <w:rFonts w:ascii="Calibri" w:hAnsi="Calibri"/>
                      <w:color w:val="000000"/>
                    </w:rPr>
                  </w:rPrChange>
                </w:rPr>
                <w:t>Oración subordinada</w:t>
              </w:r>
            </w:ins>
          </w:p>
        </w:tc>
        <w:tc>
          <w:tcPr>
            <w:tcW w:w="3118"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5" w:author="Rebeca de la Paz Gonzales" w:date="2017-06-26T03:49:00Z"/>
                <w:rFonts w:ascii="Calibri" w:hAnsi="Calibri"/>
                <w:color w:val="000000"/>
                <w:rPrChange w:id="666" w:author="Rebeca de la Paz Gonzales" w:date="2017-06-26T04:04:00Z">
                  <w:rPr>
                    <w:ins w:id="667" w:author="Rebeca de la Paz Gonzales" w:date="2017-06-26T03:49:00Z"/>
                    <w:rFonts w:ascii="Calibri" w:hAnsi="Calibri"/>
                    <w:color w:val="000000"/>
                  </w:rPr>
                </w:rPrChange>
              </w:rPr>
            </w:pPr>
            <w:ins w:id="668" w:author="Rebeca de la Paz Gonzales" w:date="2017-06-26T03:49:00Z">
              <w:r w:rsidRPr="001A2BCD">
                <w:rPr>
                  <w:rFonts w:ascii="Calibri" w:hAnsi="Calibri"/>
                  <w:color w:val="000000"/>
                  <w:rPrChange w:id="669" w:author="Rebeca de la Paz Gonzales" w:date="2017-06-26T04:04:00Z">
                    <w:rPr>
                      <w:rFonts w:ascii="Calibri" w:hAnsi="Calibri"/>
                      <w:color w:val="000000"/>
                    </w:rPr>
                  </w:rPrChange>
                </w:rPr>
                <w:t>Oraciones comparativas</w:t>
              </w:r>
            </w:ins>
          </w:p>
        </w:tc>
      </w:tr>
      <w:tr w:rsidR="00596D27" w:rsidRPr="001A2BCD" w14:paraId="37DFCFBC" w14:textId="77777777" w:rsidTr="00BC1DC3">
        <w:trPr>
          <w:cnfStyle w:val="000000100000" w:firstRow="0" w:lastRow="0" w:firstColumn="0" w:lastColumn="0" w:oddVBand="0" w:evenVBand="0" w:oddHBand="1" w:evenHBand="0" w:firstRowFirstColumn="0" w:firstRowLastColumn="0" w:lastRowFirstColumn="0" w:lastRowLastColumn="0"/>
          <w:trHeight w:val="238"/>
          <w:ins w:id="67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BC55210" w14:textId="77777777" w:rsidR="00596D27" w:rsidRPr="00C22EBF" w:rsidRDefault="00596D27" w:rsidP="00596D27">
            <w:pPr>
              <w:jc w:val="left"/>
              <w:rPr>
                <w:ins w:id="671" w:author="Rebeca de la Paz Gonzales" w:date="2017-06-26T03:49:00Z"/>
                <w:rFonts w:ascii="Monaco" w:hAnsi="Monaco"/>
                <w:color w:val="000000"/>
                <w:sz w:val="18"/>
                <w:rPrChange w:id="672" w:author="Rebeca de la Paz Gonzales" w:date="2017-06-26T04:04:00Z">
                  <w:rPr>
                    <w:ins w:id="673" w:author="Rebeca de la Paz Gonzales" w:date="2017-06-26T03:49:00Z"/>
                    <w:rFonts w:ascii="Monaco" w:hAnsi="Monaco"/>
                    <w:color w:val="000000"/>
                    <w:sz w:val="22"/>
                    <w:szCs w:val="22"/>
                  </w:rPr>
                </w:rPrChange>
              </w:rPr>
            </w:pPr>
            <w:ins w:id="674" w:author="Rebeca de la Paz Gonzales" w:date="2017-06-26T03:49:00Z">
              <w:r w:rsidRPr="00C22EBF">
                <w:rPr>
                  <w:rFonts w:ascii="Monaco" w:hAnsi="Monaco"/>
                  <w:color w:val="000000"/>
                  <w:sz w:val="18"/>
                  <w:rPrChange w:id="675" w:author="Rebeca de la Paz Gonzales" w:date="2017-06-26T04:04:00Z">
                    <w:rPr>
                      <w:rFonts w:ascii="Monaco" w:hAnsi="Monaco"/>
                      <w:color w:val="000000"/>
                      <w:sz w:val="22"/>
                      <w:szCs w:val="22"/>
                    </w:rPr>
                  </w:rPrChange>
                </w:rPr>
                <w:t>(CL_COMPLETIVE) </w:t>
              </w:r>
            </w:ins>
          </w:p>
        </w:tc>
        <w:tc>
          <w:tcPr>
            <w:tcW w:w="2888"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76" w:author="Rebeca de la Paz Gonzales" w:date="2017-06-26T03:49:00Z"/>
                <w:rFonts w:ascii="Calibri" w:hAnsi="Calibri"/>
                <w:color w:val="000000"/>
                <w:rPrChange w:id="677" w:author="Rebeca de la Paz Gonzales" w:date="2017-06-26T04:04:00Z">
                  <w:rPr>
                    <w:ins w:id="678" w:author="Rebeca de la Paz Gonzales" w:date="2017-06-26T03:49:00Z"/>
                    <w:rFonts w:ascii="Calibri" w:hAnsi="Calibri"/>
                    <w:color w:val="000000"/>
                  </w:rPr>
                </w:rPrChange>
              </w:rPr>
            </w:pPr>
            <w:ins w:id="679" w:author="Rebeca de la Paz Gonzales" w:date="2017-06-26T03:49:00Z">
              <w:r w:rsidRPr="001A2BCD">
                <w:rPr>
                  <w:rFonts w:ascii="Calibri" w:hAnsi="Calibri"/>
                  <w:color w:val="000000"/>
                  <w:rPrChange w:id="680" w:author="Rebeca de la Paz Gonzales" w:date="2017-06-26T04:04:00Z">
                    <w:rPr>
                      <w:rFonts w:ascii="Calibri" w:hAnsi="Calibri"/>
                      <w:color w:val="000000"/>
                    </w:rPr>
                  </w:rPrChange>
                </w:rPr>
                <w:t>Oración subordinada</w:t>
              </w:r>
            </w:ins>
          </w:p>
        </w:tc>
        <w:tc>
          <w:tcPr>
            <w:tcW w:w="3118"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81" w:author="Rebeca de la Paz Gonzales" w:date="2017-06-26T03:49:00Z"/>
                <w:rFonts w:ascii="Calibri" w:hAnsi="Calibri"/>
                <w:color w:val="000000"/>
                <w:rPrChange w:id="682" w:author="Rebeca de la Paz Gonzales" w:date="2017-06-26T04:04:00Z">
                  <w:rPr>
                    <w:ins w:id="683" w:author="Rebeca de la Paz Gonzales" w:date="2017-06-26T03:49:00Z"/>
                    <w:rFonts w:ascii="Calibri" w:hAnsi="Calibri"/>
                    <w:color w:val="000000"/>
                  </w:rPr>
                </w:rPrChange>
              </w:rPr>
            </w:pPr>
            <w:ins w:id="684" w:author="Rebeca de la Paz Gonzales" w:date="2017-06-26T03:49:00Z">
              <w:r w:rsidRPr="001A2BCD">
                <w:rPr>
                  <w:rFonts w:ascii="Calibri" w:hAnsi="Calibri"/>
                  <w:color w:val="000000"/>
                  <w:rPrChange w:id="685" w:author="Rebeca de la Paz Gonzales" w:date="2017-06-26T04:04:00Z">
                    <w:rPr>
                      <w:rFonts w:ascii="Calibri" w:hAnsi="Calibri"/>
                      <w:color w:val="000000"/>
                    </w:rPr>
                  </w:rPrChange>
                </w:rPr>
                <w:t>Oraciones completivas</w:t>
              </w:r>
            </w:ins>
          </w:p>
        </w:tc>
      </w:tr>
      <w:tr w:rsidR="00596D27" w:rsidRPr="001A2BCD" w14:paraId="7C4A9F66" w14:textId="77777777" w:rsidTr="00BC1DC3">
        <w:trPr>
          <w:trHeight w:val="238"/>
          <w:ins w:id="68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03126B5" w14:textId="77777777" w:rsidR="00596D27" w:rsidRPr="00C22EBF" w:rsidRDefault="00596D27" w:rsidP="00596D27">
            <w:pPr>
              <w:ind w:left="142"/>
              <w:jc w:val="left"/>
              <w:rPr>
                <w:ins w:id="687" w:author="Rebeca de la Paz Gonzales" w:date="2017-06-26T03:49:00Z"/>
                <w:rFonts w:ascii="Monaco" w:hAnsi="Monaco"/>
                <w:color w:val="000000"/>
                <w:sz w:val="18"/>
                <w:rPrChange w:id="688" w:author="Rebeca de la Paz Gonzales" w:date="2017-06-26T04:04:00Z">
                  <w:rPr>
                    <w:ins w:id="689" w:author="Rebeca de la Paz Gonzales" w:date="2017-06-26T03:49:00Z"/>
                    <w:rFonts w:ascii="Monaco" w:hAnsi="Monaco"/>
                    <w:color w:val="000000"/>
                    <w:sz w:val="22"/>
                    <w:szCs w:val="22"/>
                  </w:rPr>
                </w:rPrChange>
              </w:rPr>
              <w:pPrChange w:id="690" w:author="Rebeca de la Paz Gonzales" w:date="2017-06-26T03:57:00Z">
                <w:pPr>
                  <w:framePr w:hSpace="141" w:wrap="around" w:vAnchor="text" w:hAnchor="page" w:x="1621" w:y="-1"/>
                  <w:jc w:val="left"/>
                </w:pPr>
              </w:pPrChange>
            </w:pPr>
            <w:ins w:id="691" w:author="Rebeca de la Paz Gonzales" w:date="2017-06-26T03:49:00Z">
              <w:r w:rsidRPr="00C22EBF">
                <w:rPr>
                  <w:rFonts w:ascii="Monaco" w:hAnsi="Monaco"/>
                  <w:color w:val="000000"/>
                  <w:sz w:val="18"/>
                  <w:rPrChange w:id="692" w:author="Rebeca de la Paz Gonzales" w:date="2017-06-26T04:04:00Z">
                    <w:rPr>
                      <w:rFonts w:ascii="Monaco" w:hAnsi="Monaco"/>
                      <w:color w:val="000000"/>
                      <w:sz w:val="22"/>
                      <w:szCs w:val="22"/>
                    </w:rPr>
                  </w:rPrChange>
                </w:rPr>
                <w:t>(CL_CONDITION) </w:t>
              </w:r>
            </w:ins>
          </w:p>
        </w:tc>
        <w:tc>
          <w:tcPr>
            <w:tcW w:w="2888"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3" w:author="Rebeca de la Paz Gonzales" w:date="2017-06-26T03:49:00Z"/>
                <w:rFonts w:ascii="Calibri" w:hAnsi="Calibri"/>
                <w:color w:val="000000"/>
                <w:rPrChange w:id="694" w:author="Rebeca de la Paz Gonzales" w:date="2017-06-26T04:04:00Z">
                  <w:rPr>
                    <w:ins w:id="695" w:author="Rebeca de la Paz Gonzales" w:date="2017-06-26T03:49:00Z"/>
                    <w:rFonts w:ascii="Calibri" w:hAnsi="Calibri"/>
                    <w:color w:val="000000"/>
                  </w:rPr>
                </w:rPrChange>
              </w:rPr>
            </w:pPr>
            <w:ins w:id="696" w:author="Rebeca de la Paz Gonzales" w:date="2017-06-26T03:49:00Z">
              <w:r w:rsidRPr="001A2BCD">
                <w:rPr>
                  <w:rFonts w:ascii="Calibri" w:hAnsi="Calibri"/>
                  <w:color w:val="000000"/>
                  <w:rPrChange w:id="697" w:author="Rebeca de la Paz Gonzales" w:date="2017-06-26T04:04:00Z">
                    <w:rPr>
                      <w:rFonts w:ascii="Calibri" w:hAnsi="Calibri"/>
                      <w:color w:val="000000"/>
                    </w:rPr>
                  </w:rPrChange>
                </w:rPr>
                <w:t>Oración subordinada</w:t>
              </w:r>
            </w:ins>
          </w:p>
        </w:tc>
        <w:tc>
          <w:tcPr>
            <w:tcW w:w="3118"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8" w:author="Rebeca de la Paz Gonzales" w:date="2017-06-26T03:49:00Z"/>
                <w:rFonts w:ascii="Calibri" w:hAnsi="Calibri"/>
                <w:color w:val="000000"/>
                <w:rPrChange w:id="699" w:author="Rebeca de la Paz Gonzales" w:date="2017-06-26T04:04:00Z">
                  <w:rPr>
                    <w:ins w:id="700" w:author="Rebeca de la Paz Gonzales" w:date="2017-06-26T03:49:00Z"/>
                    <w:rFonts w:ascii="Calibri" w:hAnsi="Calibri"/>
                    <w:color w:val="000000"/>
                  </w:rPr>
                </w:rPrChange>
              </w:rPr>
            </w:pPr>
            <w:ins w:id="701" w:author="Rebeca de la Paz Gonzales" w:date="2017-06-26T03:49:00Z">
              <w:r w:rsidRPr="001A2BCD">
                <w:rPr>
                  <w:rFonts w:ascii="Calibri" w:hAnsi="Calibri"/>
                  <w:color w:val="000000"/>
                  <w:rPrChange w:id="702" w:author="Rebeca de la Paz Gonzales" w:date="2017-06-26T04:04:00Z">
                    <w:rPr>
                      <w:rFonts w:ascii="Calibri" w:hAnsi="Calibri"/>
                      <w:color w:val="000000"/>
                    </w:rPr>
                  </w:rPrChange>
                </w:rPr>
                <w:t xml:space="preserve">Oraciones </w:t>
              </w:r>
            </w:ins>
            <w:ins w:id="703" w:author="Rebeca de la Paz Gonzales" w:date="2017-06-26T04:06:00Z">
              <w:r>
                <w:rPr>
                  <w:rFonts w:ascii="Calibri" w:hAnsi="Calibri"/>
                  <w:color w:val="000000"/>
                </w:rPr>
                <w:t xml:space="preserve">    </w:t>
              </w:r>
            </w:ins>
            <w:ins w:id="704" w:author="Rebeca de la Paz Gonzales" w:date="2017-06-26T03:49:00Z">
              <w:r w:rsidRPr="001A2BCD">
                <w:rPr>
                  <w:rFonts w:ascii="Calibri" w:hAnsi="Calibri"/>
                  <w:color w:val="000000"/>
                  <w:rPrChange w:id="705" w:author="Rebeca de la Paz Gonzales" w:date="2017-06-26T04:04:00Z">
                    <w:rPr>
                      <w:rFonts w:ascii="Calibri" w:hAnsi="Calibri"/>
                      <w:color w:val="000000"/>
                    </w:rPr>
                  </w:rPrChange>
                </w:rPr>
                <w:t>condicionales</w:t>
              </w:r>
            </w:ins>
          </w:p>
        </w:tc>
      </w:tr>
      <w:tr w:rsidR="00596D27" w:rsidRPr="001A2BCD" w14:paraId="2851E916" w14:textId="77777777" w:rsidTr="00BC1DC3">
        <w:trPr>
          <w:cnfStyle w:val="000000100000" w:firstRow="0" w:lastRow="0" w:firstColumn="0" w:lastColumn="0" w:oddVBand="0" w:evenVBand="0" w:oddHBand="1" w:evenHBand="0" w:firstRowFirstColumn="0" w:firstRowLastColumn="0" w:lastRowFirstColumn="0" w:lastRowLastColumn="0"/>
          <w:trHeight w:val="51"/>
          <w:ins w:id="7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D21480" w14:textId="77777777" w:rsidR="00596D27" w:rsidRPr="00C22EBF" w:rsidRDefault="00596D27" w:rsidP="00596D27">
            <w:pPr>
              <w:jc w:val="left"/>
              <w:rPr>
                <w:ins w:id="707" w:author="Rebeca de la Paz Gonzales" w:date="2017-06-26T03:49:00Z"/>
                <w:rFonts w:ascii="Monaco" w:hAnsi="Monaco"/>
                <w:color w:val="000000"/>
                <w:sz w:val="18"/>
                <w:rPrChange w:id="708" w:author="Rebeca de la Paz Gonzales" w:date="2017-06-26T04:04:00Z">
                  <w:rPr>
                    <w:ins w:id="709" w:author="Rebeca de la Paz Gonzales" w:date="2017-06-26T03:49:00Z"/>
                    <w:rFonts w:ascii="Monaco" w:hAnsi="Monaco"/>
                    <w:color w:val="000000"/>
                    <w:sz w:val="22"/>
                    <w:szCs w:val="22"/>
                  </w:rPr>
                </w:rPrChange>
              </w:rPr>
              <w:pPrChange w:id="710" w:author="Rebeca de la Paz Gonzales" w:date="2017-06-26T03:57:00Z">
                <w:pPr>
                  <w:framePr w:hSpace="141" w:wrap="around" w:vAnchor="text" w:hAnchor="page" w:x="1621" w:y="-1"/>
                  <w:jc w:val="left"/>
                </w:pPr>
              </w:pPrChange>
            </w:pPr>
            <w:ins w:id="711" w:author="Rebeca de la Paz Gonzales" w:date="2017-06-26T03:49:00Z">
              <w:r w:rsidRPr="00C22EBF">
                <w:rPr>
                  <w:rFonts w:ascii="Monaco" w:hAnsi="Monaco"/>
                  <w:color w:val="000000"/>
                  <w:sz w:val="18"/>
                  <w:rPrChange w:id="712" w:author="Rebeca de la Paz Gonzales" w:date="2017-06-26T04:04:00Z">
                    <w:rPr>
                      <w:rFonts w:ascii="Monaco" w:hAnsi="Monaco"/>
                      <w:color w:val="000000"/>
                      <w:sz w:val="22"/>
                      <w:szCs w:val="22"/>
                    </w:rPr>
                  </w:rPrChange>
                </w:rPr>
                <w:t>(CL_COORDINATED) </w:t>
              </w:r>
            </w:ins>
          </w:p>
        </w:tc>
        <w:tc>
          <w:tcPr>
            <w:tcW w:w="2888"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713" w:author="Rebeca de la Paz Gonzales" w:date="2017-06-26T03:49:00Z"/>
                <w:rFonts w:ascii="Calibri" w:hAnsi="Calibri"/>
                <w:color w:val="000000"/>
                <w:rPrChange w:id="714" w:author="Rebeca de la Paz Gonzales" w:date="2017-06-26T04:04:00Z">
                  <w:rPr>
                    <w:ins w:id="715" w:author="Rebeca de la Paz Gonzales" w:date="2017-06-26T03:49:00Z"/>
                    <w:rFonts w:ascii="Calibri" w:hAnsi="Calibri"/>
                    <w:color w:val="000000"/>
                  </w:rPr>
                </w:rPrChange>
              </w:rPr>
            </w:pPr>
            <w:ins w:id="716" w:author="Rebeca de la Paz Gonzales" w:date="2017-06-26T03:49:00Z">
              <w:r w:rsidRPr="001A2BCD">
                <w:rPr>
                  <w:rFonts w:ascii="Calibri" w:hAnsi="Calibri"/>
                  <w:color w:val="000000"/>
                  <w:rPrChange w:id="717" w:author="Rebeca de la Paz Gonzales" w:date="2017-06-26T04:04:00Z">
                    <w:rPr>
                      <w:rFonts w:ascii="Calibri" w:hAnsi="Calibri"/>
                      <w:color w:val="000000"/>
                    </w:rPr>
                  </w:rPrChange>
                </w:rPr>
                <w:t>Oración subordinada</w:t>
              </w:r>
            </w:ins>
          </w:p>
        </w:tc>
        <w:tc>
          <w:tcPr>
            <w:tcW w:w="3118"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718" w:author="Rebeca de la Paz Gonzales" w:date="2017-06-26T03:49:00Z"/>
                <w:rFonts w:ascii="Calibri" w:hAnsi="Calibri"/>
                <w:color w:val="000000"/>
                <w:rPrChange w:id="719" w:author="Rebeca de la Paz Gonzales" w:date="2017-06-26T04:04:00Z">
                  <w:rPr>
                    <w:ins w:id="720" w:author="Rebeca de la Paz Gonzales" w:date="2017-06-26T03:49:00Z"/>
                    <w:rFonts w:ascii="Calibri" w:hAnsi="Calibri"/>
                    <w:color w:val="000000"/>
                  </w:rPr>
                </w:rPrChange>
              </w:rPr>
            </w:pPr>
            <w:ins w:id="721" w:author="Rebeca de la Paz Gonzales" w:date="2017-06-26T03:49:00Z">
              <w:r w:rsidRPr="001A2BCD">
                <w:rPr>
                  <w:rFonts w:ascii="Calibri" w:hAnsi="Calibri"/>
                  <w:color w:val="000000"/>
                  <w:rPrChange w:id="722" w:author="Rebeca de la Paz Gonzales" w:date="2017-06-26T04:04:00Z">
                    <w:rPr>
                      <w:rFonts w:ascii="Calibri" w:hAnsi="Calibri"/>
                      <w:color w:val="000000"/>
                    </w:rPr>
                  </w:rPrChange>
                </w:rPr>
                <w:t>Oraciones coordinadas</w:t>
              </w:r>
            </w:ins>
          </w:p>
        </w:tc>
      </w:tr>
    </w:tbl>
    <w:p w14:paraId="30142AFA" w14:textId="5B683A1D" w:rsidR="00E85EF3" w:rsidRPr="00B236D2" w:rsidRDefault="00E85EF3" w:rsidP="00B236D2">
      <w:pPr>
        <w:jc w:val="center"/>
        <w:rPr>
          <w:ins w:id="723" w:author="Rebeca de la Paz Gonzales" w:date="2017-06-26T03:45:00Z"/>
          <w:b/>
          <w:sz w:val="22"/>
        </w:rPr>
        <w:pPrChange w:id="724" w:author="Rebeca de la Paz Gonzales" w:date="2017-06-26T04:05:00Z">
          <w:pPr>
            <w:ind w:left="284"/>
          </w:pPr>
        </w:pPrChange>
      </w:pPr>
      <w:bookmarkStart w:id="725" w:name="_Toc486264431"/>
      <w:r w:rsidRPr="00E85EF3">
        <w:rPr>
          <w:b/>
          <w:sz w:val="22"/>
        </w:rPr>
        <w:t xml:space="preserve">Tabla </w:t>
      </w:r>
      <w:r w:rsidR="00A468EB">
        <w:rPr>
          <w:b/>
          <w:sz w:val="22"/>
        </w:rPr>
        <w:fldChar w:fldCharType="begin"/>
      </w:r>
      <w:r w:rsidR="00A468EB">
        <w:rPr>
          <w:b/>
          <w:sz w:val="22"/>
        </w:rPr>
        <w:instrText xml:space="preserve"> SEQ Tabla \* ARABIC </w:instrText>
      </w:r>
      <w:r w:rsidR="00A468EB">
        <w:rPr>
          <w:b/>
          <w:sz w:val="22"/>
        </w:rPr>
        <w:fldChar w:fldCharType="separate"/>
      </w:r>
      <w:r w:rsidR="00EB45CD">
        <w:rPr>
          <w:b/>
          <w:noProof/>
          <w:sz w:val="22"/>
        </w:rPr>
        <w:t>1</w:t>
      </w:r>
      <w:r w:rsidR="00A468EB">
        <w:rPr>
          <w:b/>
          <w:sz w:val="22"/>
        </w:rPr>
        <w:fldChar w:fldCharType="end"/>
      </w:r>
      <w:r w:rsidRPr="00E85EF3">
        <w:rPr>
          <w:b/>
          <w:sz w:val="22"/>
        </w:rPr>
        <w:t>. Tabla resumen de cláusulas de constituyentes</w:t>
      </w:r>
      <w:bookmarkEnd w:id="725"/>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726" w:author="Rebeca de la Paz Gonzales" w:date="2017-06-26T03:49:00Z"/>
        </w:trPr>
        <w:tc>
          <w:tcPr>
            <w:tcW w:w="3422" w:type="dxa"/>
          </w:tcPr>
          <w:p w14:paraId="076B3216" w14:textId="6ABF7F09" w:rsidR="006937EC" w:rsidDel="006937EC" w:rsidRDefault="006937EC" w:rsidP="006937EC">
            <w:pPr>
              <w:ind w:left="284"/>
              <w:rPr>
                <w:del w:id="727" w:author="Rebeca de la Paz Gonzales" w:date="2017-06-26T03:49:00Z"/>
                <w:noProof/>
              </w:rPr>
            </w:pPr>
          </w:p>
          <w:p w14:paraId="1327C5ED" w14:textId="4F797EA5" w:rsidR="006937EC" w:rsidDel="006937EC" w:rsidRDefault="006937EC" w:rsidP="006937EC">
            <w:pPr>
              <w:ind w:left="284"/>
              <w:rPr>
                <w:del w:id="728" w:author="Rebeca de la Paz Gonzales" w:date="2017-06-26T03:49:00Z"/>
                <w:noProof/>
              </w:rPr>
            </w:pPr>
          </w:p>
          <w:p w14:paraId="1ABA8507" w14:textId="02FC5BE2" w:rsidR="006937EC" w:rsidDel="006937EC" w:rsidRDefault="006937EC" w:rsidP="006937EC">
            <w:pPr>
              <w:ind w:left="284"/>
              <w:rPr>
                <w:del w:id="729" w:author="Rebeca de la Paz Gonzales" w:date="2017-06-26T03:49:00Z"/>
                <w:noProof/>
              </w:rPr>
            </w:pPr>
          </w:p>
        </w:tc>
      </w:tr>
    </w:tbl>
    <w:p w14:paraId="2E58A81D" w14:textId="77777777" w:rsidR="00BC1DC3" w:rsidRDefault="00BC1DC3" w:rsidP="00AA67C3">
      <w:pPr>
        <w:ind w:left="284"/>
        <w:rPr>
          <w:noProof/>
        </w:rPr>
      </w:pPr>
    </w:p>
    <w:p w14:paraId="6AAB3CEF" w14:textId="77777777" w:rsidR="00C42766" w:rsidRDefault="00C42766" w:rsidP="00AA67C3">
      <w:pPr>
        <w:ind w:left="284"/>
        <w:rPr>
          <w:noProof/>
        </w:rPr>
      </w:pPr>
    </w:p>
    <w:p w14:paraId="4AAE03F7" w14:textId="77777777" w:rsidR="003C7A92" w:rsidRPr="009060BA" w:rsidRDefault="00537FC0" w:rsidP="00AA67C3">
      <w:pPr>
        <w:ind w:left="284"/>
        <w:rPr>
          <w:noProof/>
          <w:sz w:val="22"/>
          <w:szCs w:val="22"/>
        </w:rPr>
      </w:pPr>
      <w:commentRangeStart w:id="730"/>
      <w:del w:id="731" w:author="Rebeca de la Paz Gonzales" w:date="2017-06-26T04:07:00Z">
        <w:r w:rsidRPr="009060BA" w:rsidDel="00E75575">
          <w:rPr>
            <w:noProof/>
            <w:sz w:val="22"/>
            <w:szCs w:val="22"/>
          </w:rPr>
          <w:delText>Antes</w:delText>
        </w:r>
        <w:commentRangeEnd w:id="730"/>
        <w:r w:rsidR="00E2785B" w:rsidRPr="009060BA" w:rsidDel="00E75575">
          <w:rPr>
            <w:rStyle w:val="Refdecomentario"/>
            <w:sz w:val="22"/>
            <w:szCs w:val="22"/>
          </w:rPr>
          <w:commentReference w:id="730"/>
        </w:r>
        <w:r w:rsidRPr="009060BA" w:rsidDel="00E75575">
          <w:rPr>
            <w:noProof/>
            <w:sz w:val="22"/>
            <w:szCs w:val="22"/>
          </w:rPr>
          <w:delText xml:space="preserve"> de continuar</w:delText>
        </w:r>
      </w:del>
      <w:ins w:id="732" w:author="Rebeca de la Paz Gonzales" w:date="2017-06-26T04:07:00Z">
        <w:r w:rsidR="00E75575" w:rsidRPr="009060BA">
          <w:rPr>
            <w:noProof/>
            <w:sz w:val="22"/>
            <w:szCs w:val="22"/>
          </w:rPr>
          <w:t>En relación con la tabla explicada y antes de continuae</w:t>
        </w:r>
      </w:ins>
      <w:r w:rsidRPr="009060BA">
        <w:rPr>
          <w:noProof/>
          <w:sz w:val="22"/>
          <w:szCs w:val="22"/>
        </w:rPr>
        <w:t xml:space="preserve"> sería bueno recordar los diferentes tipos de oraciones que existe</w:t>
      </w:r>
      <w:ins w:id="733" w:author="Rebeca de la Paz Gonzales" w:date="2017-06-26T04:08:00Z">
        <w:r w:rsidR="00E75575" w:rsidRPr="009060BA">
          <w:rPr>
            <w:noProof/>
            <w:sz w:val="22"/>
            <w:szCs w:val="22"/>
          </w:rPr>
          <w:t>n</w:t>
        </w:r>
      </w:ins>
      <w:r w:rsidRPr="009060BA">
        <w:rPr>
          <w:noProof/>
          <w:sz w:val="22"/>
          <w:szCs w:val="22"/>
        </w:rPr>
        <w:t xml:space="preserve"> y que part</w:t>
      </w:r>
      <w:ins w:id="734" w:author="Rebeca de la Paz Gonzales" w:date="2017-06-26T04:08:00Z">
        <w:r w:rsidR="00510A6D" w:rsidRPr="009060BA">
          <w:rPr>
            <w:noProof/>
            <w:sz w:val="22"/>
            <w:szCs w:val="22"/>
          </w:rPr>
          <w:t>í</w:t>
        </w:r>
      </w:ins>
      <w:del w:id="735" w:author="Rebeca de la Paz Gonzales" w:date="2017-06-26T04:08:00Z">
        <w:r w:rsidRPr="009060BA" w:rsidDel="00510A6D">
          <w:rPr>
            <w:noProof/>
            <w:sz w:val="22"/>
            <w:szCs w:val="22"/>
          </w:rPr>
          <w:delText>i</w:delText>
        </w:r>
      </w:del>
      <w:r w:rsidRPr="009060BA">
        <w:rPr>
          <w:noProof/>
          <w:sz w:val="22"/>
          <w:szCs w:val="22"/>
        </w:rPr>
        <w:t>culas las identifican dentro del treebank</w:t>
      </w:r>
      <w:ins w:id="736" w:author="Rebeca de la Paz Gonzales" w:date="2017-06-26T02:24:00Z">
        <w:r w:rsidR="00F1192A" w:rsidRPr="009060BA">
          <w:rPr>
            <w:noProof/>
            <w:sz w:val="22"/>
            <w:szCs w:val="22"/>
          </w:rPr>
          <w:t>:</w:t>
        </w:r>
      </w:ins>
    </w:p>
    <w:p w14:paraId="55ED948A" w14:textId="10DAF339" w:rsidR="00537FC0" w:rsidRPr="009060BA" w:rsidRDefault="00537FC0" w:rsidP="00AA67C3">
      <w:pPr>
        <w:ind w:left="284"/>
        <w:rPr>
          <w:noProof/>
          <w:sz w:val="22"/>
          <w:szCs w:val="22"/>
        </w:rPr>
      </w:pPr>
      <w:del w:id="737" w:author="Rebeca de la Paz Gonzales" w:date="2017-06-26T02:24:00Z">
        <w:r w:rsidRPr="009060BA" w:rsidDel="00F1192A">
          <w:rPr>
            <w:noProof/>
            <w:sz w:val="22"/>
            <w:szCs w:val="22"/>
          </w:rPr>
          <w:delText xml:space="preserve">. </w:delText>
        </w:r>
      </w:del>
    </w:p>
    <w:p w14:paraId="57641308" w14:textId="77777777" w:rsidR="00FD7B16" w:rsidRPr="009060BA" w:rsidRDefault="0047087C" w:rsidP="003C7A92">
      <w:pPr>
        <w:pStyle w:val="Prrafodelista"/>
        <w:numPr>
          <w:ilvl w:val="0"/>
          <w:numId w:val="28"/>
        </w:numPr>
        <w:ind w:left="284" w:firstLine="633"/>
        <w:rPr>
          <w:sz w:val="22"/>
          <w:szCs w:val="22"/>
        </w:rPr>
        <w:pPrChange w:id="738" w:author="Rebeca de la Paz Gonzales" w:date="2017-06-26T02:24:00Z">
          <w:pPr>
            <w:numPr>
              <w:numId w:val="17"/>
            </w:numPr>
            <w:ind w:left="284" w:hanging="360"/>
          </w:pPr>
        </w:pPrChange>
      </w:pPr>
      <w:r w:rsidRPr="009060BA">
        <w:rPr>
          <w:sz w:val="22"/>
          <w:szCs w:val="22"/>
        </w:rPr>
        <w:t>Copul</w:t>
      </w:r>
      <w:r w:rsidR="00472197" w:rsidRPr="009060BA">
        <w:rPr>
          <w:sz w:val="22"/>
          <w:szCs w:val="22"/>
        </w:rPr>
        <w:t>a</w:t>
      </w:r>
      <w:r w:rsidRPr="009060BA">
        <w:rPr>
          <w:sz w:val="22"/>
          <w:szCs w:val="22"/>
        </w:rPr>
        <w:t>tivas:</w:t>
      </w:r>
      <w:r w:rsidR="00472197" w:rsidRPr="009060BA">
        <w:rPr>
          <w:sz w:val="22"/>
          <w:szCs w:val="22"/>
        </w:rPr>
        <w:t xml:space="preserve"> oraciones que contienen como verbo principal alguno de las formas verbales de ser, estar y parecer.</w:t>
      </w:r>
      <w:r w:rsidR="001D5BE2" w:rsidRPr="009060BA">
        <w:rPr>
          <w:sz w:val="22"/>
          <w:szCs w:val="22"/>
        </w:rPr>
        <w:t xml:space="preserve"> Estas oraciones no tienen ninguna etiquet</w:t>
      </w:r>
      <w:r w:rsidR="007524DC" w:rsidRPr="009060BA">
        <w:rPr>
          <w:sz w:val="22"/>
          <w:szCs w:val="22"/>
        </w:rPr>
        <w:t xml:space="preserve">a específica que las diferencie, por lo que ha sido necesario hacer una búsqueda manual en un fichero que contiene el </w:t>
      </w:r>
      <w:proofErr w:type="spellStart"/>
      <w:r w:rsidR="007524DC" w:rsidRPr="009060BA">
        <w:rPr>
          <w:sz w:val="22"/>
          <w:szCs w:val="22"/>
        </w:rPr>
        <w:t>treebank</w:t>
      </w:r>
      <w:proofErr w:type="spellEnd"/>
      <w:r w:rsidR="007524DC" w:rsidRPr="009060BA">
        <w:rPr>
          <w:sz w:val="22"/>
          <w:szCs w:val="22"/>
        </w:rPr>
        <w:t xml:space="preserve"> original creado por el departamento de lingüística que incluye información adicional como el lema, que en el caso de los verbos indica su tiempo infinitivo, por lo que han buscado las formas verbales de los verbos ser, estar y parecer.</w:t>
      </w:r>
      <w:r w:rsidR="006D29F6" w:rsidRPr="009060BA">
        <w:rPr>
          <w:sz w:val="22"/>
          <w:szCs w:val="22"/>
        </w:rPr>
        <w:t xml:space="preserve"> David </w:t>
      </w:r>
      <w:proofErr w:type="spellStart"/>
      <w:r w:rsidR="006D29F6" w:rsidRPr="009060BA">
        <w:rPr>
          <w:sz w:val="22"/>
          <w:szCs w:val="22"/>
        </w:rPr>
        <w:t>Crystal</w:t>
      </w:r>
      <w:proofErr w:type="spellEnd"/>
      <w:r w:rsidR="006D29F6" w:rsidRPr="009060BA">
        <w:rPr>
          <w:sz w:val="22"/>
          <w:szCs w:val="22"/>
        </w:rPr>
        <w:t xml:space="preserve"> dijo </w:t>
      </w:r>
      <w:del w:id="739" w:author="Rebeca de la Paz Gonzales" w:date="2017-06-25T16:31:00Z">
        <w:r w:rsidR="006D29F6" w:rsidRPr="009060BA" w:rsidDel="00A31729">
          <w:rPr>
            <w:sz w:val="22"/>
            <w:szCs w:val="22"/>
          </w:rPr>
          <w:delText xml:space="preserve">del </w:delText>
        </w:r>
      </w:del>
      <w:ins w:id="740" w:author="Rebeca de la Paz Gonzales" w:date="2017-06-25T16:31:00Z">
        <w:r w:rsidR="00A31729" w:rsidRPr="009060BA">
          <w:rPr>
            <w:sz w:val="22"/>
            <w:szCs w:val="22"/>
          </w:rPr>
          <w:t xml:space="preserve">sobre el </w:t>
        </w:r>
      </w:ins>
      <w:r w:rsidR="006D29F6" w:rsidRPr="009060BA">
        <w:rPr>
          <w:sz w:val="22"/>
          <w:szCs w:val="22"/>
        </w:rPr>
        <w:t xml:space="preserve">lema: </w:t>
      </w:r>
      <w:r w:rsidR="006D29F6" w:rsidRPr="009060BA">
        <w:rPr>
          <w:i/>
          <w:sz w:val="22"/>
          <w:szCs w:val="22"/>
        </w:rPr>
        <w:t xml:space="preserve">“Esencialmente es una representación abstracta que abarca todas las variaciones léxicas </w:t>
      </w:r>
      <w:r w:rsidR="006D29F6" w:rsidRPr="009060BA">
        <w:rPr>
          <w:i/>
          <w:sz w:val="22"/>
          <w:szCs w:val="22"/>
        </w:rPr>
        <w:lastRenderedPageBreak/>
        <w:t>formales que pueden aplicarse”.</w:t>
      </w:r>
      <w:del w:id="741" w:author="Rebeca de la Paz Gonzales" w:date="2017-06-25T16:31:00Z">
        <w:r w:rsidR="006D29F6" w:rsidRPr="009060BA" w:rsidDel="00FF4C49">
          <w:rPr>
            <w:sz w:val="22"/>
            <w:szCs w:val="22"/>
          </w:rPr>
          <w:delText xml:space="preserve"> </w:delText>
        </w:r>
      </w:del>
      <w:r w:rsidR="006D29F6" w:rsidRPr="009060BA">
        <w:rPr>
          <w:rStyle w:val="Refdenotaalpie"/>
          <w:rFonts w:ascii="Georgia" w:hAnsi="Georgia"/>
          <w:color w:val="282828"/>
          <w:sz w:val="22"/>
          <w:szCs w:val="22"/>
          <w:shd w:val="clear" w:color="auto" w:fill="FFFFFF"/>
        </w:rPr>
        <w:footnoteReference w:id="10"/>
      </w:r>
      <w:r w:rsidR="00DE38CF" w:rsidRPr="009060BA">
        <w:rPr>
          <w:sz w:val="22"/>
          <w:szCs w:val="22"/>
        </w:rPr>
        <w:t xml:space="preserve"> Estas oraciones tiene</w:t>
      </w:r>
      <w:r w:rsidR="00F26EFE" w:rsidRPr="009060BA">
        <w:rPr>
          <w:sz w:val="22"/>
          <w:szCs w:val="22"/>
        </w:rPr>
        <w:t>n</w:t>
      </w:r>
      <w:r w:rsidR="00DE38CF" w:rsidRPr="009060BA">
        <w:rPr>
          <w:sz w:val="22"/>
          <w:szCs w:val="22"/>
        </w:rPr>
        <w:t xml:space="preserve"> una gran particularidad, el verbo </w:t>
      </w:r>
      <w:commentRangeStart w:id="742"/>
      <w:r w:rsidR="00DE38CF" w:rsidRPr="009060BA">
        <w:rPr>
          <w:sz w:val="22"/>
          <w:szCs w:val="22"/>
        </w:rPr>
        <w:t xml:space="preserve">copulativo no puede ser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 xml:space="preserve">” </w:t>
      </w:r>
      <w:commentRangeEnd w:id="742"/>
      <w:r w:rsidR="00E2785B" w:rsidRPr="009060BA">
        <w:rPr>
          <w:rStyle w:val="Refdecomentario"/>
          <w:sz w:val="22"/>
          <w:szCs w:val="22"/>
        </w:rPr>
        <w:commentReference w:id="742"/>
      </w:r>
      <w:r w:rsidR="00DE38CF" w:rsidRPr="009060BA">
        <w:rPr>
          <w:sz w:val="22"/>
          <w:szCs w:val="22"/>
        </w:rPr>
        <w:t>de un árbol</w:t>
      </w:r>
      <w:r w:rsidR="00E2785B" w:rsidRPr="009060BA">
        <w:rPr>
          <w:sz w:val="22"/>
          <w:szCs w:val="22"/>
        </w:rPr>
        <w:t xml:space="preserve"> de dependencias</w:t>
      </w:r>
      <w:r w:rsidR="00BA0A79" w:rsidRPr="009060BA">
        <w:rPr>
          <w:sz w:val="22"/>
          <w:szCs w:val="22"/>
        </w:rPr>
        <w:t>, ya que este carece prácticamente de significado porque actúa como nexo entre el sujeto y el atributo, que puede ser un adjetivo o venir definido por una oración.</w:t>
      </w:r>
      <w:r w:rsidR="00DE38CF" w:rsidRPr="009060BA">
        <w:rPr>
          <w:sz w:val="22"/>
          <w:szCs w:val="22"/>
        </w:rPr>
        <w:t xml:space="preserve"> </w:t>
      </w:r>
    </w:p>
    <w:p w14:paraId="33CD9F3B" w14:textId="77777777" w:rsidR="00FD7B16" w:rsidRPr="009060BA" w:rsidRDefault="00FD7B16" w:rsidP="00FD7B16">
      <w:pPr>
        <w:pStyle w:val="Prrafodelista"/>
        <w:ind w:left="1337"/>
        <w:rPr>
          <w:sz w:val="22"/>
          <w:szCs w:val="22"/>
        </w:rPr>
      </w:pPr>
    </w:p>
    <w:p w14:paraId="323ECEBA" w14:textId="237936CA" w:rsidR="00F1192A" w:rsidRPr="009060BA" w:rsidRDefault="00BA0A79" w:rsidP="003C7A92">
      <w:pPr>
        <w:pStyle w:val="Prrafodelista"/>
        <w:ind w:left="284"/>
        <w:rPr>
          <w:sz w:val="22"/>
          <w:szCs w:val="22"/>
        </w:rPr>
        <w:pPrChange w:id="743" w:author="Rebeca de la Paz Gonzales" w:date="2017-06-26T02:24:00Z">
          <w:pPr>
            <w:numPr>
              <w:numId w:val="17"/>
            </w:numPr>
            <w:ind w:left="284" w:hanging="360"/>
          </w:pPr>
        </w:pPrChange>
      </w:pPr>
      <w:r w:rsidRPr="009060BA">
        <w:rPr>
          <w:sz w:val="22"/>
          <w:szCs w:val="22"/>
        </w:rPr>
        <w:t xml:space="preserve">Debido a ello </w:t>
      </w:r>
      <w:r w:rsidR="00FD7B16" w:rsidRPr="009060BA">
        <w:rPr>
          <w:sz w:val="22"/>
          <w:szCs w:val="22"/>
        </w:rPr>
        <w:t xml:space="preserve">el </w:t>
      </w:r>
      <w:r w:rsidR="00FD7B16" w:rsidRPr="009060BA">
        <w:rPr>
          <w:i/>
          <w:sz w:val="22"/>
          <w:szCs w:val="22"/>
        </w:rPr>
        <w:t>“</w:t>
      </w:r>
      <w:proofErr w:type="spellStart"/>
      <w:r w:rsidR="00FD7B16" w:rsidRPr="009060BA">
        <w:rPr>
          <w:i/>
          <w:sz w:val="22"/>
          <w:szCs w:val="22"/>
        </w:rPr>
        <w:t>root</w:t>
      </w:r>
      <w:proofErr w:type="spellEnd"/>
      <w:r w:rsidR="00FD7B16" w:rsidRPr="009060BA">
        <w:rPr>
          <w:i/>
          <w:sz w:val="22"/>
          <w:szCs w:val="22"/>
        </w:rPr>
        <w:t xml:space="preserve">” </w:t>
      </w:r>
      <w:r w:rsidR="00FD7B16" w:rsidRPr="009060BA">
        <w:rPr>
          <w:sz w:val="22"/>
          <w:szCs w:val="22"/>
        </w:rPr>
        <w:t xml:space="preserve">debe ser </w:t>
      </w:r>
      <w:r w:rsidR="00DE38CF" w:rsidRPr="009060BA">
        <w:rPr>
          <w:sz w:val="22"/>
          <w:szCs w:val="22"/>
        </w:rPr>
        <w:t xml:space="preserve">un adjetivo que lo condicione o en caso de no haberlo, se intentará encontrar el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w:t>
      </w:r>
      <w:r w:rsidR="00DE38CF" w:rsidRPr="009060BA">
        <w:rPr>
          <w:sz w:val="22"/>
          <w:szCs w:val="22"/>
        </w:rPr>
        <w:t xml:space="preserve"> en una oración subordinada, y si n</w:t>
      </w:r>
      <w:r w:rsidR="00E2785B" w:rsidRPr="009060BA">
        <w:rPr>
          <w:sz w:val="22"/>
          <w:szCs w:val="22"/>
        </w:rPr>
        <w:t>o</w:t>
      </w:r>
      <w:r w:rsidR="00DE38CF" w:rsidRPr="009060BA">
        <w:rPr>
          <w:sz w:val="22"/>
          <w:szCs w:val="22"/>
        </w:rPr>
        <w:t xml:space="preserve"> fuese el caso se buscaría una raíz de carácter nominal, considerándose la oración como una frase sin verbo</w:t>
      </w:r>
      <w:r w:rsidR="00E2785B" w:rsidRPr="009060BA">
        <w:rPr>
          <w:sz w:val="22"/>
          <w:szCs w:val="22"/>
        </w:rPr>
        <w:t>.</w:t>
      </w:r>
      <w:r w:rsidR="00E2119A" w:rsidRPr="009060BA">
        <w:rPr>
          <w:sz w:val="22"/>
          <w:szCs w:val="22"/>
        </w:rPr>
        <w:t xml:space="preserve"> </w:t>
      </w:r>
    </w:p>
    <w:p w14:paraId="56426226" w14:textId="76761165" w:rsidR="00F1192A" w:rsidRPr="009060BA" w:rsidRDefault="00537FC0" w:rsidP="003C7A92">
      <w:pPr>
        <w:pStyle w:val="Prrafodelista"/>
        <w:numPr>
          <w:ilvl w:val="0"/>
          <w:numId w:val="28"/>
        </w:numPr>
        <w:ind w:left="284" w:firstLine="633"/>
        <w:rPr>
          <w:sz w:val="22"/>
          <w:szCs w:val="22"/>
        </w:rPr>
      </w:pPr>
      <w:r w:rsidRPr="009060BA">
        <w:rPr>
          <w:sz w:val="22"/>
          <w:szCs w:val="22"/>
        </w:rPr>
        <w:t>Subordinada: son aquellas oraciones que dependen del núcleo de otra oración, por lo que actúa como un constituyente dentro de otro.</w:t>
      </w:r>
      <w:r w:rsidR="0047087C" w:rsidRPr="009060BA">
        <w:rPr>
          <w:sz w:val="22"/>
          <w:szCs w:val="22"/>
        </w:rPr>
        <w:t xml:space="preserve"> Dentro del </w:t>
      </w:r>
      <w:proofErr w:type="spellStart"/>
      <w:r w:rsidR="0047087C" w:rsidRPr="009060BA">
        <w:rPr>
          <w:sz w:val="22"/>
          <w:szCs w:val="22"/>
        </w:rPr>
        <w:t>treebank</w:t>
      </w:r>
      <w:proofErr w:type="spellEnd"/>
      <w:r w:rsidR="0047087C" w:rsidRPr="009060BA">
        <w:rPr>
          <w:sz w:val="22"/>
          <w:szCs w:val="22"/>
        </w:rPr>
        <w:t xml:space="preserve"> se pueden identificar por la partícula </w:t>
      </w:r>
      <w:r w:rsidR="0047087C" w:rsidRPr="009060BA">
        <w:rPr>
          <w:i/>
          <w:sz w:val="22"/>
          <w:szCs w:val="22"/>
        </w:rPr>
        <w:t>CL_XXX</w:t>
      </w:r>
      <w:r w:rsidR="0047087C" w:rsidRPr="009060BA">
        <w:rPr>
          <w:sz w:val="22"/>
          <w:szCs w:val="22"/>
        </w:rPr>
        <w:t xml:space="preserve">, </w:t>
      </w:r>
      <w:r w:rsidR="0047087C" w:rsidRPr="009060BA">
        <w:rPr>
          <w:i/>
          <w:sz w:val="22"/>
          <w:szCs w:val="22"/>
        </w:rPr>
        <w:t>XXX</w:t>
      </w:r>
      <w:r w:rsidR="0047087C" w:rsidRPr="009060BA">
        <w:rPr>
          <w:sz w:val="22"/>
          <w:szCs w:val="22"/>
        </w:rPr>
        <w:t xml:space="preserve"> hace referencia al tipo que puede ser esa oración subordinada</w:t>
      </w:r>
      <w:r w:rsidR="0047087C" w:rsidRPr="009060BA">
        <w:rPr>
          <w:i/>
          <w:sz w:val="22"/>
          <w:szCs w:val="22"/>
        </w:rPr>
        <w:t>.</w:t>
      </w:r>
      <w:r w:rsidR="00871D3E" w:rsidRPr="009060BA">
        <w:rPr>
          <w:sz w:val="22"/>
          <w:szCs w:val="22"/>
        </w:rPr>
        <w:t xml:space="preserve"> </w:t>
      </w:r>
    </w:p>
    <w:p w14:paraId="426344E1" w14:textId="0D32C509" w:rsidR="00EE12D4" w:rsidRPr="009060BA" w:rsidRDefault="00537FC0" w:rsidP="00596D27">
      <w:pPr>
        <w:pStyle w:val="Prrafodelista"/>
        <w:numPr>
          <w:ilvl w:val="0"/>
          <w:numId w:val="28"/>
        </w:numPr>
        <w:ind w:firstLine="633"/>
        <w:rPr>
          <w:sz w:val="22"/>
          <w:szCs w:val="22"/>
        </w:rPr>
        <w:pPrChange w:id="744" w:author="Rebeca de la Paz Gonzales" w:date="2017-06-26T02:24:00Z">
          <w:pPr>
            <w:numPr>
              <w:numId w:val="17"/>
            </w:numPr>
            <w:ind w:left="284" w:hanging="360"/>
          </w:pPr>
        </w:pPrChange>
      </w:pPr>
      <w:r w:rsidRPr="009060BA">
        <w:rPr>
          <w:sz w:val="22"/>
          <w:szCs w:val="22"/>
        </w:rPr>
        <w:t>Coordinada</w:t>
      </w:r>
      <w:r w:rsidR="0047087C" w:rsidRPr="009060BA">
        <w:rPr>
          <w:sz w:val="22"/>
          <w:szCs w:val="22"/>
        </w:rPr>
        <w:t xml:space="preserve">: son oraciones compuestas por dos o más cláusulas independientes entre sí, unidas por alguna conjunción como es </w:t>
      </w:r>
      <w:commentRangeStart w:id="745"/>
      <w:r w:rsidR="0047087C" w:rsidRPr="009060BA">
        <w:rPr>
          <w:b/>
          <w:i/>
          <w:sz w:val="22"/>
          <w:szCs w:val="22"/>
        </w:rPr>
        <w:t>y</w:t>
      </w:r>
      <w:commentRangeEnd w:id="745"/>
      <w:r w:rsidR="00E2785B" w:rsidRPr="009060BA">
        <w:rPr>
          <w:rStyle w:val="Refdecomentario"/>
          <w:b/>
          <w:sz w:val="22"/>
          <w:szCs w:val="22"/>
        </w:rPr>
        <w:commentReference w:id="745"/>
      </w:r>
      <w:r w:rsidR="0047087C" w:rsidRPr="009060BA">
        <w:rPr>
          <w:i/>
          <w:sz w:val="22"/>
          <w:szCs w:val="22"/>
        </w:rPr>
        <w:t>.</w:t>
      </w:r>
      <w:r w:rsidR="0047087C" w:rsidRPr="009060BA">
        <w:rPr>
          <w:sz w:val="22"/>
          <w:szCs w:val="22"/>
        </w:rPr>
        <w:t xml:space="preserve"> Se pueden encontrar marcadas por la etiqueta </w:t>
      </w:r>
      <w:r w:rsidR="00EE12D4" w:rsidRPr="009060BA">
        <w:rPr>
          <w:sz w:val="22"/>
          <w:szCs w:val="22"/>
        </w:rPr>
        <w:t>XXX_</w:t>
      </w:r>
      <w:r w:rsidR="0047087C" w:rsidRPr="009060BA">
        <w:rPr>
          <w:i/>
          <w:sz w:val="22"/>
          <w:szCs w:val="22"/>
        </w:rPr>
        <w:t>COORDINATED</w:t>
      </w:r>
      <w:r w:rsidR="00EE12D4" w:rsidRPr="009060BA">
        <w:rPr>
          <w:i/>
          <w:sz w:val="22"/>
          <w:szCs w:val="22"/>
        </w:rPr>
        <w:t>.</w:t>
      </w:r>
    </w:p>
    <w:p w14:paraId="755645F3" w14:textId="77777777" w:rsidR="001D5BE2" w:rsidRPr="009060BA" w:rsidRDefault="001D5BE2" w:rsidP="00AA67C3">
      <w:pPr>
        <w:ind w:left="284"/>
        <w:rPr>
          <w:sz w:val="22"/>
          <w:szCs w:val="22"/>
        </w:rPr>
      </w:pPr>
    </w:p>
    <w:p w14:paraId="09C66FCB" w14:textId="18A7B25B" w:rsidR="001D5BE2" w:rsidRPr="009060BA" w:rsidRDefault="001D5BE2" w:rsidP="00F1192A">
      <w:pPr>
        <w:ind w:left="284"/>
        <w:rPr>
          <w:noProof/>
          <w:sz w:val="22"/>
          <w:szCs w:val="22"/>
        </w:rPr>
      </w:pPr>
      <w:r w:rsidRPr="009060BA">
        <w:rPr>
          <w:noProof/>
          <w:sz w:val="22"/>
          <w:szCs w:val="22"/>
        </w:rPr>
        <w:t xml:space="preserve">Como se puede ver en </w:t>
      </w:r>
      <w:r w:rsidR="00CC2BF9" w:rsidRPr="009060BA">
        <w:rPr>
          <w:noProof/>
          <w:sz w:val="22"/>
          <w:szCs w:val="22"/>
        </w:rPr>
        <w:t>la</w:t>
      </w:r>
      <w:del w:id="746" w:author="Rebeca de la Paz Gonzales" w:date="2017-06-26T02:08:00Z">
        <w:r w:rsidR="00CC2BF9" w:rsidRPr="009060BA" w:rsidDel="00982898">
          <w:rPr>
            <w:noProof/>
            <w:sz w:val="22"/>
            <w:szCs w:val="22"/>
          </w:rPr>
          <w:delText xml:space="preserve"> </w:delText>
        </w:r>
      </w:del>
      <w:ins w:id="747" w:author="Rebeca de la Paz Gonzales" w:date="2017-06-26T02:08:00Z">
        <w:r w:rsidR="00982898" w:rsidRPr="009060BA">
          <w:rPr>
            <w:noProof/>
            <w:sz w:val="22"/>
            <w:szCs w:val="22"/>
          </w:rPr>
          <w:t xml:space="preserve"> </w:t>
        </w:r>
      </w:ins>
      <w:r w:rsidR="009060BA" w:rsidRPr="009060BA">
        <w:rPr>
          <w:b/>
          <w:i/>
          <w:noProof/>
          <w:sz w:val="22"/>
          <w:szCs w:val="22"/>
        </w:rPr>
        <w:fldChar w:fldCharType="begin"/>
      </w:r>
      <w:r w:rsidR="009060BA" w:rsidRPr="009060BA">
        <w:rPr>
          <w:b/>
          <w:i/>
          <w:noProof/>
          <w:sz w:val="22"/>
          <w:szCs w:val="22"/>
        </w:rPr>
        <w:instrText xml:space="preserve"> REF _Ref486266886 \h </w:instrText>
      </w:r>
      <w:r w:rsidR="009060BA" w:rsidRPr="009060BA">
        <w:rPr>
          <w:b/>
          <w:i/>
          <w:noProof/>
          <w:sz w:val="22"/>
          <w:szCs w:val="22"/>
        </w:rPr>
      </w:r>
      <w:r w:rsidR="009060BA" w:rsidRPr="009060BA">
        <w:rPr>
          <w:b/>
          <w:i/>
          <w:noProof/>
          <w:sz w:val="22"/>
          <w:szCs w:val="22"/>
        </w:rPr>
        <w:instrText xml:space="preserve"> \* MERGEFORMAT </w:instrText>
      </w:r>
      <w:r w:rsidR="009060BA" w:rsidRPr="009060BA">
        <w:rPr>
          <w:b/>
          <w:i/>
          <w:noProof/>
          <w:sz w:val="22"/>
          <w:szCs w:val="22"/>
        </w:rPr>
        <w:fldChar w:fldCharType="separate"/>
      </w:r>
      <w:r w:rsidR="009060BA" w:rsidRPr="009060BA">
        <w:rPr>
          <w:b/>
          <w:i/>
          <w:sz w:val="22"/>
          <w:szCs w:val="22"/>
        </w:rPr>
        <w:t xml:space="preserve">Figura </w:t>
      </w:r>
      <w:r w:rsidR="009060BA" w:rsidRPr="009060BA">
        <w:rPr>
          <w:b/>
          <w:i/>
          <w:noProof/>
          <w:sz w:val="22"/>
          <w:szCs w:val="22"/>
        </w:rPr>
        <w:t>12</w:t>
      </w:r>
      <w:r w:rsidR="009060BA" w:rsidRPr="009060BA">
        <w:rPr>
          <w:b/>
          <w:i/>
          <w:noProof/>
          <w:sz w:val="22"/>
          <w:szCs w:val="22"/>
        </w:rPr>
        <w:fldChar w:fldCharType="end"/>
      </w:r>
      <w:del w:id="748" w:author="Rebeca de la Paz Gonzales" w:date="2017-06-26T02:08:00Z">
        <w:r w:rsidR="00CC2BF9" w:rsidRPr="009060BA" w:rsidDel="00982898">
          <w:rPr>
            <w:b/>
            <w:i/>
            <w:noProof/>
            <w:sz w:val="22"/>
            <w:szCs w:val="22"/>
          </w:rPr>
          <w:fldChar w:fldCharType="begin"/>
        </w:r>
        <w:r w:rsidR="00CC2BF9" w:rsidRPr="009060BA" w:rsidDel="00982898">
          <w:rPr>
            <w:b/>
            <w:i/>
            <w:noProof/>
            <w:sz w:val="22"/>
            <w:szCs w:val="22"/>
          </w:rPr>
          <w:delInstrText xml:space="preserve"> </w:delInstrText>
        </w:r>
        <w:r w:rsidR="00100D20" w:rsidRPr="009060BA" w:rsidDel="00982898">
          <w:rPr>
            <w:b/>
            <w:i/>
            <w:noProof/>
            <w:sz w:val="22"/>
            <w:szCs w:val="22"/>
          </w:rPr>
          <w:delInstrText>REF</w:delInstrText>
        </w:r>
        <w:r w:rsidR="00CC2BF9" w:rsidRPr="009060BA" w:rsidDel="00982898">
          <w:rPr>
            <w:b/>
            <w:i/>
            <w:noProof/>
            <w:sz w:val="22"/>
            <w:szCs w:val="22"/>
          </w:rPr>
          <w:delInstrText xml:space="preserve"> _Ref485168832 \h  \* MERGEFORMAT </w:delInstrText>
        </w:r>
        <w:r w:rsidR="00CC2BF9" w:rsidRPr="009060BA" w:rsidDel="00982898">
          <w:rPr>
            <w:b/>
            <w:i/>
            <w:noProof/>
            <w:sz w:val="22"/>
            <w:szCs w:val="22"/>
          </w:rPr>
        </w:r>
        <w:r w:rsidR="00CC2BF9" w:rsidRPr="009060BA" w:rsidDel="00982898">
          <w:rPr>
            <w:b/>
            <w:i/>
            <w:noProof/>
            <w:sz w:val="22"/>
            <w:szCs w:val="22"/>
          </w:rPr>
          <w:fldChar w:fldCharType="separate"/>
        </w:r>
        <w:r w:rsidR="001828F4" w:rsidRPr="009060BA" w:rsidDel="00982898">
          <w:rPr>
            <w:b/>
            <w:i/>
            <w:sz w:val="22"/>
            <w:szCs w:val="22"/>
          </w:rPr>
          <w:delText xml:space="preserve">Figura </w:delText>
        </w:r>
        <w:r w:rsidR="001828F4" w:rsidRPr="009060BA" w:rsidDel="00982898">
          <w:rPr>
            <w:b/>
            <w:i/>
            <w:noProof/>
            <w:sz w:val="22"/>
            <w:szCs w:val="22"/>
          </w:rPr>
          <w:delText>11</w:delText>
        </w:r>
        <w:r w:rsidR="00CC2BF9" w:rsidRPr="009060BA" w:rsidDel="00982898">
          <w:rPr>
            <w:b/>
            <w:i/>
            <w:noProof/>
            <w:sz w:val="22"/>
            <w:szCs w:val="22"/>
          </w:rPr>
          <w:fldChar w:fldCharType="end"/>
        </w:r>
      </w:del>
      <w:r w:rsidR="00CC2BF9" w:rsidRPr="009060BA">
        <w:rPr>
          <w:b/>
          <w:i/>
          <w:noProof/>
          <w:sz w:val="22"/>
          <w:szCs w:val="22"/>
        </w:rPr>
        <w:t>,</w:t>
      </w:r>
      <w:r w:rsidRPr="009060BA">
        <w:rPr>
          <w:noProof/>
          <w:sz w:val="22"/>
          <w:szCs w:val="22"/>
        </w:rPr>
        <w:t xml:space="preserve"> existe una cláusula subordinada de tipo infinit</w:t>
      </w:r>
      <w:ins w:id="749" w:author="Rebeca de la Paz Gonzales" w:date="2017-06-26T04:10:00Z">
        <w:r w:rsidR="0036530F" w:rsidRPr="009060BA">
          <w:rPr>
            <w:noProof/>
            <w:sz w:val="22"/>
            <w:szCs w:val="22"/>
          </w:rPr>
          <w:t>i</w:t>
        </w:r>
      </w:ins>
      <w:r w:rsidRPr="009060BA">
        <w:rPr>
          <w:noProof/>
          <w:sz w:val="22"/>
          <w:szCs w:val="22"/>
        </w:rPr>
        <w:t xml:space="preserve">vo, pues el verbo principal de esa oración se encuentra en ese tiempo verbal. La estructura que presenta la oración subordinada es </w:t>
      </w:r>
      <w:r w:rsidR="00AC2A69" w:rsidRPr="009060BA">
        <w:rPr>
          <w:noProof/>
          <w:sz w:val="22"/>
          <w:szCs w:val="22"/>
        </w:rPr>
        <w:t>estándar</w:t>
      </w:r>
      <w:r w:rsidRPr="009060BA">
        <w:rPr>
          <w:noProof/>
          <w:sz w:val="22"/>
          <w:szCs w:val="22"/>
        </w:rPr>
        <w:t xml:space="preserve">, con la particularidad de que es el verbo el que abre la oración y no el sujeto como suele ser </w:t>
      </w:r>
      <w:r w:rsidR="00CC2BF9" w:rsidRPr="009060BA">
        <w:rPr>
          <w:noProof/>
          <w:sz w:val="22"/>
          <w:szCs w:val="22"/>
        </w:rPr>
        <w:t>lo más habitual o correcto</w:t>
      </w:r>
      <w:r w:rsidR="00F77467" w:rsidRPr="009060BA">
        <w:rPr>
          <w:noProof/>
          <w:sz w:val="22"/>
          <w:szCs w:val="22"/>
        </w:rPr>
        <w:t>.</w:t>
      </w:r>
    </w:p>
    <w:p w14:paraId="1CBB839C" w14:textId="77777777" w:rsidR="00F77467" w:rsidRPr="009060BA" w:rsidRDefault="00F77467" w:rsidP="00AA67C3">
      <w:pPr>
        <w:ind w:left="284"/>
        <w:rPr>
          <w:noProof/>
          <w:sz w:val="22"/>
          <w:szCs w:val="22"/>
        </w:rPr>
      </w:pPr>
    </w:p>
    <w:p w14:paraId="60B4A860" w14:textId="77777777" w:rsidR="00F77467" w:rsidRPr="009060BA" w:rsidRDefault="00CC2BF9" w:rsidP="00AA67C3">
      <w:pPr>
        <w:ind w:left="284"/>
        <w:rPr>
          <w:noProof/>
          <w:sz w:val="22"/>
          <w:szCs w:val="22"/>
        </w:rPr>
      </w:pPr>
      <w:r w:rsidRPr="009060BA">
        <w:rPr>
          <w:noProof/>
          <w:sz w:val="22"/>
          <w:szCs w:val="22"/>
        </w:rPr>
        <w:t>Como ya se ha comentado anteriormente, el</w:t>
      </w:r>
      <w:r w:rsidR="00F77467" w:rsidRPr="009060BA">
        <w:rPr>
          <w:noProof/>
          <w:sz w:val="22"/>
          <w:szCs w:val="22"/>
        </w:rPr>
        <w:t xml:space="preserve"> español es un idioma con gran flexibilidad léxica</w:t>
      </w:r>
      <w:r w:rsidRPr="009060BA">
        <w:rPr>
          <w:noProof/>
          <w:sz w:val="22"/>
          <w:szCs w:val="22"/>
        </w:rPr>
        <w:t>,</w:t>
      </w:r>
      <w:r w:rsidR="00F77467" w:rsidRPr="009060BA">
        <w:rPr>
          <w:noProof/>
          <w:sz w:val="22"/>
          <w:szCs w:val="22"/>
        </w:rPr>
        <w:t xml:space="preserve"> lo que permite hecer múltiples combinaciones en el orden de los elementos, incluso hay casos en los que alguno de estos se puede llegar a obviar, como puede ser el sujeto. </w:t>
      </w:r>
    </w:p>
    <w:p w14:paraId="0DAC4744" w14:textId="77777777" w:rsidR="00F77467" w:rsidRPr="009060BA" w:rsidRDefault="00F77467" w:rsidP="00AA67C3">
      <w:pPr>
        <w:ind w:left="284"/>
        <w:rPr>
          <w:noProof/>
          <w:sz w:val="22"/>
          <w:szCs w:val="22"/>
        </w:rPr>
      </w:pPr>
    </w:p>
    <w:p w14:paraId="2536ADC2" w14:textId="77777777" w:rsidR="00F77467" w:rsidRPr="009060BA" w:rsidRDefault="00F77467" w:rsidP="00AA67C3">
      <w:pPr>
        <w:ind w:left="284"/>
        <w:rPr>
          <w:noProof/>
          <w:sz w:val="22"/>
          <w:szCs w:val="22"/>
        </w:rPr>
      </w:pPr>
      <w:r w:rsidRPr="009060BA">
        <w:rPr>
          <w:noProof/>
          <w:sz w:val="22"/>
          <w:szCs w:val="22"/>
        </w:rPr>
        <w:t>Algunos ejemplos muy comunes y que utlizamos a menudo en nuestro día a día son la omisión del sujeto, lo que en lingüística se denomina sujeto elidido</w:t>
      </w:r>
      <w:r w:rsidR="00840363" w:rsidRPr="009060BA">
        <w:rPr>
          <w:noProof/>
          <w:sz w:val="22"/>
          <w:szCs w:val="22"/>
        </w:rPr>
        <w:t>. También</w:t>
      </w:r>
      <w:r w:rsidR="00E1759C" w:rsidRPr="009060BA">
        <w:rPr>
          <w:noProof/>
          <w:sz w:val="22"/>
          <w:szCs w:val="22"/>
        </w:rPr>
        <w:t xml:space="preserve"> suele ser </w:t>
      </w:r>
      <w:r w:rsidR="00CC2BF9" w:rsidRPr="009060BA">
        <w:rPr>
          <w:noProof/>
          <w:sz w:val="22"/>
          <w:szCs w:val="22"/>
        </w:rPr>
        <w:t>frecuente</w:t>
      </w:r>
      <w:r w:rsidR="00E1759C" w:rsidRPr="009060BA">
        <w:rPr>
          <w:noProof/>
          <w:sz w:val="22"/>
          <w:szCs w:val="22"/>
        </w:rPr>
        <w:t xml:space="preserve"> en nuestro idioma la alteración del orden de algunos elementos como el sujeto con el verbo o con el precicado, este ejemplo se puede </w:t>
      </w:r>
      <w:r w:rsidR="00840363" w:rsidRPr="009060BA">
        <w:rPr>
          <w:noProof/>
          <w:sz w:val="22"/>
          <w:szCs w:val="22"/>
        </w:rPr>
        <w:t xml:space="preserve">apreciar </w:t>
      </w:r>
      <w:r w:rsidR="00E1759C" w:rsidRPr="009060BA">
        <w:rPr>
          <w:noProof/>
          <w:sz w:val="22"/>
          <w:szCs w:val="22"/>
        </w:rPr>
        <w:t xml:space="preserve">muy bien en la </w:t>
      </w:r>
      <w:r w:rsidR="00E1759C" w:rsidRPr="009060BA">
        <w:rPr>
          <w:b/>
          <w:i/>
          <w:noProof/>
          <w:sz w:val="22"/>
          <w:szCs w:val="22"/>
        </w:rPr>
        <w:fldChar w:fldCharType="begin"/>
      </w:r>
      <w:r w:rsidR="00E1759C" w:rsidRPr="009060BA">
        <w:rPr>
          <w:b/>
          <w:i/>
          <w:noProof/>
          <w:sz w:val="22"/>
          <w:szCs w:val="22"/>
        </w:rPr>
        <w:instrText xml:space="preserve"> </w:instrText>
      </w:r>
      <w:r w:rsidR="00100D20" w:rsidRPr="009060BA">
        <w:rPr>
          <w:b/>
          <w:i/>
          <w:noProof/>
          <w:sz w:val="22"/>
          <w:szCs w:val="22"/>
        </w:rPr>
        <w:instrText>REF</w:instrText>
      </w:r>
      <w:r w:rsidR="00E1759C" w:rsidRPr="009060BA">
        <w:rPr>
          <w:b/>
          <w:i/>
          <w:noProof/>
          <w:sz w:val="22"/>
          <w:szCs w:val="22"/>
        </w:rPr>
        <w:instrText xml:space="preserve"> _Ref485083991 \h  \* MERGEFORMAT </w:instrText>
      </w:r>
      <w:r w:rsidR="00E1759C" w:rsidRPr="009060BA">
        <w:rPr>
          <w:b/>
          <w:i/>
          <w:noProof/>
          <w:sz w:val="22"/>
          <w:szCs w:val="22"/>
        </w:rPr>
      </w:r>
      <w:r w:rsidR="00E1759C" w:rsidRPr="009060BA">
        <w:rPr>
          <w:b/>
          <w:i/>
          <w:noProof/>
          <w:sz w:val="22"/>
          <w:szCs w:val="22"/>
        </w:rPr>
        <w:fldChar w:fldCharType="separate"/>
      </w:r>
      <w:r w:rsidR="00EB45CD" w:rsidRPr="009060BA">
        <w:rPr>
          <w:b/>
          <w:i/>
          <w:sz w:val="22"/>
          <w:szCs w:val="22"/>
        </w:rPr>
        <w:t xml:space="preserve">Figura </w:t>
      </w:r>
      <w:r w:rsidR="00EB45CD" w:rsidRPr="009060BA">
        <w:rPr>
          <w:b/>
          <w:i/>
          <w:noProof/>
          <w:sz w:val="22"/>
          <w:szCs w:val="22"/>
        </w:rPr>
        <w:t>3</w:t>
      </w:r>
      <w:r w:rsidR="00E1759C" w:rsidRPr="009060BA">
        <w:rPr>
          <w:b/>
          <w:i/>
          <w:noProof/>
          <w:sz w:val="22"/>
          <w:szCs w:val="22"/>
        </w:rPr>
        <w:fldChar w:fldCharType="end"/>
      </w:r>
      <w:r w:rsidR="00E1759C" w:rsidRPr="009060BA">
        <w:rPr>
          <w:noProof/>
          <w:sz w:val="22"/>
          <w:szCs w:val="22"/>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rPr>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750" w:name="_Toc48626510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15</w:t>
      </w:r>
      <w:r>
        <w:fldChar w:fldCharType="end"/>
      </w:r>
      <w:r>
        <w:t>. Árbol de constituyentes con sujeto elidido.</w:t>
      </w:r>
      <w:bookmarkEnd w:id="750"/>
    </w:p>
    <w:p w14:paraId="594EF35E" w14:textId="44FAC020" w:rsidR="00C42766" w:rsidRPr="009060BA" w:rsidRDefault="00E1759C" w:rsidP="00AA67C3">
      <w:pPr>
        <w:ind w:left="284"/>
        <w:rPr>
          <w:i/>
          <w:sz w:val="22"/>
          <w:szCs w:val="22"/>
        </w:rPr>
      </w:pPr>
      <w:r w:rsidRPr="009060BA">
        <w:rPr>
          <w:sz w:val="22"/>
          <w:szCs w:val="22"/>
        </w:rPr>
        <w:t xml:space="preserve">En el ejemplo se aprecia que el sujeto se encuentra vacío, </w:t>
      </w:r>
      <w:r w:rsidR="000C4540" w:rsidRPr="009060BA">
        <w:rPr>
          <w:sz w:val="22"/>
          <w:szCs w:val="22"/>
        </w:rPr>
        <w:t xml:space="preserve">es lo que antes se ha definido como </w:t>
      </w:r>
      <w:r w:rsidRPr="009060BA">
        <w:rPr>
          <w:sz w:val="22"/>
          <w:szCs w:val="22"/>
        </w:rPr>
        <w:t xml:space="preserve">sujeto elidido, </w:t>
      </w:r>
      <w:r w:rsidR="000C4540" w:rsidRPr="009060BA">
        <w:rPr>
          <w:sz w:val="22"/>
          <w:szCs w:val="22"/>
        </w:rPr>
        <w:t xml:space="preserve">En el </w:t>
      </w:r>
      <w:proofErr w:type="spellStart"/>
      <w:r w:rsidR="000C4540" w:rsidRPr="009060BA">
        <w:rPr>
          <w:sz w:val="22"/>
          <w:szCs w:val="22"/>
        </w:rPr>
        <w:t>treebank</w:t>
      </w:r>
      <w:proofErr w:type="spellEnd"/>
      <w:r w:rsidR="000C4540" w:rsidRPr="009060BA">
        <w:rPr>
          <w:sz w:val="22"/>
          <w:szCs w:val="22"/>
        </w:rPr>
        <w:t xml:space="preserve"> se puede reconocer normalmente mediante la etiqueta </w:t>
      </w:r>
      <w:r w:rsidR="000C4540" w:rsidRPr="009060BA">
        <w:rPr>
          <w:i/>
          <w:sz w:val="22"/>
          <w:szCs w:val="22"/>
        </w:rPr>
        <w:t xml:space="preserve">NPSUBJ_ELI </w:t>
      </w:r>
      <w:r w:rsidR="000C4540" w:rsidRPr="009060BA">
        <w:rPr>
          <w:sz w:val="22"/>
          <w:szCs w:val="22"/>
        </w:rPr>
        <w:t>o</w:t>
      </w:r>
      <w:r w:rsidR="000C4540" w:rsidRPr="009060BA">
        <w:rPr>
          <w:i/>
          <w:sz w:val="22"/>
          <w:szCs w:val="22"/>
        </w:rPr>
        <w:t xml:space="preserve"> </w:t>
      </w:r>
      <w:r w:rsidR="000C4540" w:rsidRPr="009060BA">
        <w:rPr>
          <w:sz w:val="22"/>
          <w:szCs w:val="22"/>
        </w:rPr>
        <w:t xml:space="preserve">como se muestra en la figura, un </w:t>
      </w:r>
      <w:r w:rsidR="000C4540" w:rsidRPr="009060BA">
        <w:rPr>
          <w:i/>
          <w:sz w:val="22"/>
          <w:szCs w:val="22"/>
        </w:rPr>
        <w:t>NPSUBJ</w:t>
      </w:r>
      <w:r w:rsidR="000C4540" w:rsidRPr="009060BA">
        <w:rPr>
          <w:sz w:val="22"/>
          <w:szCs w:val="22"/>
        </w:rPr>
        <w:t xml:space="preserve"> vacío</w:t>
      </w:r>
      <w:r w:rsidR="000C4540" w:rsidRPr="009060BA">
        <w:rPr>
          <w:i/>
          <w:sz w:val="22"/>
          <w:szCs w:val="22"/>
        </w:rPr>
        <w:t>.</w:t>
      </w:r>
    </w:p>
    <w:p w14:paraId="26E1F182" w14:textId="77777777" w:rsidR="000C4540" w:rsidRDefault="000C4540" w:rsidP="00AA67C3">
      <w:pPr>
        <w:ind w:left="284"/>
        <w:rPr>
          <w:i/>
        </w:rPr>
      </w:pPr>
    </w:p>
    <w:p w14:paraId="2A51E8A4" w14:textId="4C465A03" w:rsidR="00F83F9A" w:rsidRDefault="009F4817" w:rsidP="00C22EBF">
      <w:pPr>
        <w:pStyle w:val="Ttulo3"/>
      </w:pPr>
      <w:bookmarkStart w:id="751" w:name="_Ref485396160"/>
      <w:bookmarkStart w:id="752" w:name="_Toc486266035"/>
      <w:r>
        <w:t>Transformación de árboles de constituyentes</w:t>
      </w:r>
      <w:bookmarkEnd w:id="751"/>
      <w:bookmarkEnd w:id="752"/>
    </w:p>
    <w:p w14:paraId="2356B233" w14:textId="77777777" w:rsidR="00F43FB5" w:rsidRPr="009060BA" w:rsidRDefault="00A37192" w:rsidP="00A019DF">
      <w:pPr>
        <w:ind w:left="284"/>
        <w:rPr>
          <w:sz w:val="22"/>
          <w:szCs w:val="22"/>
        </w:rPr>
      </w:pPr>
      <w:r>
        <w:t xml:space="preserve">En el proceso de transformación de cada uno de los árboles de constituyentes se ha decido dividirlo en dos </w:t>
      </w:r>
      <w:r w:rsidRPr="009060BA">
        <w:rPr>
          <w:sz w:val="22"/>
          <w:szCs w:val="22"/>
        </w:rPr>
        <w:t xml:space="preserve">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Pr="009060BA" w:rsidRDefault="00A37192" w:rsidP="00A019DF">
      <w:pPr>
        <w:ind w:left="284"/>
        <w:rPr>
          <w:sz w:val="22"/>
          <w:szCs w:val="22"/>
        </w:rPr>
      </w:pPr>
    </w:p>
    <w:p w14:paraId="04DA3397" w14:textId="77777777" w:rsidR="00E273E6" w:rsidRPr="009060BA" w:rsidRDefault="00827EA8" w:rsidP="00A019DF">
      <w:pPr>
        <w:ind w:left="284"/>
        <w:rPr>
          <w:sz w:val="22"/>
          <w:szCs w:val="22"/>
        </w:rPr>
      </w:pPr>
      <w:r w:rsidRPr="009060BA">
        <w:rPr>
          <w:sz w:val="22"/>
          <w:szCs w:val="22"/>
        </w:rPr>
        <w:t xml:space="preserve">Para cada una de las partes comentadas anteriormente, que componen un árbol, se aplica una función recursiva de recorrido en profundidad hasta llegar a los nodos terminales. </w:t>
      </w:r>
    </w:p>
    <w:p w14:paraId="41F9E5F9" w14:textId="77777777" w:rsidR="00E273E6" w:rsidRPr="009060BA" w:rsidRDefault="00E273E6" w:rsidP="00A019DF">
      <w:pPr>
        <w:ind w:left="284"/>
        <w:rPr>
          <w:sz w:val="22"/>
          <w:szCs w:val="22"/>
        </w:rPr>
      </w:pPr>
    </w:p>
    <w:p w14:paraId="2AF84B30" w14:textId="77777777" w:rsidR="00E273E6" w:rsidRPr="009060BA" w:rsidRDefault="00827EA8" w:rsidP="00A019DF">
      <w:pPr>
        <w:ind w:left="284"/>
        <w:rPr>
          <w:sz w:val="22"/>
          <w:szCs w:val="22"/>
        </w:rPr>
      </w:pPr>
      <w:r w:rsidRPr="009060BA">
        <w:rPr>
          <w:sz w:val="22"/>
          <w:szCs w:val="22"/>
        </w:rPr>
        <w:t>Cuando se llega a un elemento final</w:t>
      </w:r>
      <w:r w:rsidR="00E273E6" w:rsidRPr="009060BA">
        <w:rPr>
          <w:sz w:val="22"/>
          <w:szCs w:val="22"/>
        </w:rPr>
        <w:t xml:space="preserve"> o terminal</w:t>
      </w:r>
      <w:r w:rsidRPr="009060BA">
        <w:rPr>
          <w:sz w:val="22"/>
          <w:szCs w:val="22"/>
        </w:rPr>
        <w:t xml:space="preserve"> del árbol se crea la relación de ese elemento, sin llegar a completarse pues aún no se sabe el nodo con el que se establecerá ésta.</w:t>
      </w:r>
      <w:r w:rsidR="00116D27" w:rsidRPr="009060BA">
        <w:rPr>
          <w:sz w:val="22"/>
          <w:szCs w:val="22"/>
        </w:rPr>
        <w:t xml:space="preserve"> Este paso se hace para cada uno de los elementos de un subárbol, y a la vez que se crea la relación se</w:t>
      </w:r>
      <w:r w:rsidR="00A322DD" w:rsidRPr="009060BA">
        <w:rPr>
          <w:sz w:val="22"/>
          <w:szCs w:val="22"/>
        </w:rPr>
        <w:t xml:space="preserve"> comprueba que ese elemento pueda ser un posible nodo raíz, en caso de ser así se marca ese nodo como tal. </w:t>
      </w:r>
    </w:p>
    <w:p w14:paraId="12694017" w14:textId="77777777" w:rsidR="00851C60" w:rsidRPr="009060BA" w:rsidRDefault="00851C60" w:rsidP="00A019DF">
      <w:pPr>
        <w:rPr>
          <w:sz w:val="22"/>
          <w:szCs w:val="22"/>
        </w:rPr>
      </w:pPr>
    </w:p>
    <w:p w14:paraId="6ACC690D" w14:textId="7D58DBFE" w:rsidR="00851C60" w:rsidRPr="009060BA" w:rsidRDefault="00851C60" w:rsidP="00A019DF">
      <w:pPr>
        <w:ind w:left="284"/>
        <w:rPr>
          <w:sz w:val="22"/>
          <w:szCs w:val="22"/>
        </w:rPr>
      </w:pPr>
      <w:r w:rsidRPr="009060BA">
        <w:rPr>
          <w:sz w:val="22"/>
          <w:szCs w:val="22"/>
        </w:rPr>
        <w:t xml:space="preserve">Además, es necesario mantener un registro </w:t>
      </w:r>
      <w:r w:rsidR="009F1953" w:rsidRPr="009060BA">
        <w:rPr>
          <w:sz w:val="22"/>
          <w:szCs w:val="22"/>
        </w:rPr>
        <w:t>de por</w:t>
      </w:r>
      <w:r w:rsidRPr="009060BA">
        <w:rPr>
          <w:sz w:val="22"/>
          <w:szCs w:val="22"/>
        </w:rPr>
        <w:t xml:space="preserve"> </w:t>
      </w:r>
      <w:del w:id="753" w:author="Rebeca de la Paz Gonzales" w:date="2017-06-25T16:47:00Z">
        <w:r w:rsidRPr="009060BA" w:rsidDel="00BD139F">
          <w:rPr>
            <w:sz w:val="22"/>
            <w:szCs w:val="22"/>
          </w:rPr>
          <w:delText>donde</w:delText>
        </w:r>
      </w:del>
      <w:ins w:id="754" w:author="Rebeca de la Paz Gonzales" w:date="2017-06-25T16:47:00Z">
        <w:r w:rsidR="00BD139F" w:rsidRPr="009060BA">
          <w:rPr>
            <w:sz w:val="22"/>
            <w:szCs w:val="22"/>
          </w:rPr>
          <w:t>dónde</w:t>
        </w:r>
      </w:ins>
      <w:r w:rsidRPr="009060BA">
        <w:rPr>
          <w:sz w:val="22"/>
          <w:szCs w:val="22"/>
        </w:rPr>
        <w:t xml:space="preserve"> se va pasando a medida que se recorre el árbol, este registro es lo que se llamará contexto y será la etiqueta asignada a las cláusulas que componen nuevo subárbol</w:t>
      </w:r>
      <w:r w:rsidR="009F1953" w:rsidRPr="009060BA">
        <w:rPr>
          <w:sz w:val="22"/>
          <w:szCs w:val="22"/>
        </w:rPr>
        <w:t>. E</w:t>
      </w:r>
      <w:r w:rsidRPr="009060BA">
        <w:rPr>
          <w:sz w:val="22"/>
          <w:szCs w:val="22"/>
        </w:rPr>
        <w:t>ste contexto irá variando a medida que se avanza el recorrido del árbol, pero no se puede perder en ningún momento el registro de por dónde has pasado por lo que se guardará en una estructura de pila.</w:t>
      </w:r>
    </w:p>
    <w:p w14:paraId="3EE7087D" w14:textId="77777777" w:rsidR="00851C60" w:rsidRPr="009060BA" w:rsidRDefault="00851C60" w:rsidP="00A019DF">
      <w:pPr>
        <w:rPr>
          <w:sz w:val="22"/>
          <w:szCs w:val="22"/>
        </w:rPr>
      </w:pPr>
    </w:p>
    <w:p w14:paraId="403D8B7C" w14:textId="77777777" w:rsidR="00E273E6" w:rsidRDefault="00A322DD" w:rsidP="00A019DF">
      <w:pPr>
        <w:ind w:left="284"/>
        <w:rPr>
          <w:sz w:val="22"/>
          <w:szCs w:val="22"/>
        </w:rPr>
      </w:pPr>
      <w:r w:rsidRPr="009060BA">
        <w:rPr>
          <w:sz w:val="22"/>
          <w:szCs w:val="22"/>
        </w:rPr>
        <w:t xml:space="preserve">Cuando se han recorrido todos los elementos de un subárbol se completan las relaciones con aquella que se ha marcado como </w:t>
      </w:r>
      <w:r w:rsidRPr="009060BA">
        <w:rPr>
          <w:i/>
          <w:sz w:val="22"/>
          <w:szCs w:val="22"/>
        </w:rPr>
        <w:t>“</w:t>
      </w:r>
      <w:proofErr w:type="spellStart"/>
      <w:r w:rsidRPr="009060BA">
        <w:rPr>
          <w:i/>
          <w:sz w:val="22"/>
          <w:szCs w:val="22"/>
        </w:rPr>
        <w:t>root</w:t>
      </w:r>
      <w:proofErr w:type="spellEnd"/>
      <w:r w:rsidRPr="009060BA">
        <w:rPr>
          <w:i/>
          <w:sz w:val="22"/>
          <w:szCs w:val="22"/>
        </w:rPr>
        <w:t>”</w:t>
      </w:r>
      <w:r w:rsidR="00851C60" w:rsidRPr="009060BA">
        <w:rPr>
          <w:sz w:val="22"/>
          <w:szCs w:val="22"/>
        </w:rPr>
        <w:t xml:space="preserve">. Después de establecer la relación con </w:t>
      </w:r>
      <w:r w:rsidR="00FA086D" w:rsidRPr="009060BA">
        <w:rPr>
          <w:sz w:val="22"/>
          <w:szCs w:val="22"/>
        </w:rPr>
        <w:t>e</w:t>
      </w:r>
      <w:r w:rsidR="00851C60" w:rsidRPr="009060BA">
        <w:rPr>
          <w:sz w:val="22"/>
          <w:szCs w:val="22"/>
        </w:rPr>
        <w:t xml:space="preserve">l </w:t>
      </w:r>
      <w:r w:rsidR="00FA086D" w:rsidRPr="009060BA">
        <w:rPr>
          <w:i/>
          <w:sz w:val="22"/>
          <w:szCs w:val="22"/>
        </w:rPr>
        <w:t>“</w:t>
      </w:r>
      <w:proofErr w:type="spellStart"/>
      <w:r w:rsidR="00851C60" w:rsidRPr="009060BA">
        <w:rPr>
          <w:i/>
          <w:sz w:val="22"/>
          <w:szCs w:val="22"/>
        </w:rPr>
        <w:t>root</w:t>
      </w:r>
      <w:proofErr w:type="spellEnd"/>
      <w:r w:rsidR="00FA086D" w:rsidRPr="009060BA">
        <w:rPr>
          <w:i/>
          <w:sz w:val="22"/>
          <w:szCs w:val="22"/>
        </w:rPr>
        <w:t>”</w:t>
      </w:r>
      <w:r w:rsidR="00851C60" w:rsidRPr="009060BA">
        <w:rPr>
          <w:sz w:val="22"/>
          <w:szCs w:val="22"/>
        </w:rPr>
        <w:t xml:space="preserve"> se puede pasar a completar la relación con la etiqueta de dependencia entre elementos, para ello hay que conocer el contexto en que se encuentra </w:t>
      </w:r>
      <w:commentRangeStart w:id="755"/>
      <w:r w:rsidR="00851C60" w:rsidRPr="009060BA">
        <w:rPr>
          <w:sz w:val="22"/>
          <w:szCs w:val="22"/>
        </w:rPr>
        <w:t xml:space="preserve">pues dos categorías asociadas </w:t>
      </w:r>
      <w:commentRangeEnd w:id="755"/>
      <w:r w:rsidR="009F1953" w:rsidRPr="009060BA">
        <w:rPr>
          <w:rStyle w:val="Refdecomentario"/>
          <w:sz w:val="22"/>
          <w:szCs w:val="22"/>
        </w:rPr>
        <w:commentReference w:id="755"/>
      </w:r>
      <w:r w:rsidR="00851C60" w:rsidRPr="009060BA">
        <w:rPr>
          <w:sz w:val="22"/>
          <w:szCs w:val="22"/>
        </w:rPr>
        <w:t>a los elementos pueden tener una funcionalidad diferente dependiendo del contexto en el que se encuentren.</w:t>
      </w:r>
    </w:p>
    <w:p w14:paraId="74721583" w14:textId="77777777" w:rsidR="009060BA" w:rsidRDefault="009060BA" w:rsidP="00A019DF">
      <w:pPr>
        <w:ind w:left="284"/>
        <w:rPr>
          <w:sz w:val="22"/>
          <w:szCs w:val="22"/>
        </w:rPr>
      </w:pPr>
    </w:p>
    <w:p w14:paraId="57B0353B" w14:textId="77777777" w:rsidR="009060BA" w:rsidRPr="009060BA" w:rsidRDefault="009060BA" w:rsidP="00A019DF">
      <w:pPr>
        <w:ind w:left="284"/>
        <w:rPr>
          <w:sz w:val="22"/>
          <w:szCs w:val="22"/>
        </w:rPr>
      </w:pPr>
    </w:p>
    <w:p w14:paraId="1BA9917B" w14:textId="1635D5B5" w:rsidR="00435220" w:rsidRDefault="00377297" w:rsidP="00377297">
      <w:pPr>
        <w:ind w:left="284"/>
        <w:jc w:val="center"/>
      </w:pPr>
      <w:r>
        <w:rPr>
          <w:noProof/>
        </w:rPr>
        <w:drawing>
          <wp:inline distT="0" distB="0" distL="0" distR="0" wp14:anchorId="1CA5CC86" wp14:editId="2DAAE6C1">
            <wp:extent cx="1866944" cy="12290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2" t="24310" r="56442" b="23867"/>
                    <a:stretch/>
                  </pic:blipFill>
                  <pic:spPr bwMode="auto">
                    <a:xfrm>
                      <a:off x="0" y="0"/>
                      <a:ext cx="1870367" cy="1231344"/>
                    </a:xfrm>
                    <a:prstGeom prst="rect">
                      <a:avLst/>
                    </a:prstGeom>
                    <a:noFill/>
                    <a:ln>
                      <a:noFill/>
                    </a:ln>
                    <a:extLst>
                      <a:ext uri="{53640926-AAD7-44D8-BBD7-CCE9431645EC}">
                        <a14:shadowObscured xmlns:a14="http://schemas.microsoft.com/office/drawing/2010/main"/>
                      </a:ext>
                    </a:extLst>
                  </pic:spPr>
                </pic:pic>
              </a:graphicData>
            </a:graphic>
          </wp:inline>
        </w:drawing>
      </w:r>
    </w:p>
    <w:p w14:paraId="18FA012A" w14:textId="3F512AEA" w:rsidR="00435220" w:rsidRDefault="00435220" w:rsidP="004D2D3E">
      <w:pPr>
        <w:pStyle w:val="Epgrafe"/>
      </w:pPr>
      <w:bookmarkStart w:id="756" w:name="_Ref486213594"/>
      <w:bookmarkStart w:id="757" w:name="_Toc48626510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16</w:t>
      </w:r>
      <w:r>
        <w:fldChar w:fldCharType="end"/>
      </w:r>
      <w:bookmarkEnd w:id="756"/>
      <w:r>
        <w:t>. Subárbol que se usará para reflejar el seguimiento del algoritmo.</w:t>
      </w:r>
      <w:bookmarkEnd w:id="757"/>
    </w:p>
    <w:p w14:paraId="4A0B7249" w14:textId="5AFA7229" w:rsidR="00A322DD" w:rsidRPr="009060BA" w:rsidRDefault="009F1953" w:rsidP="00A019DF">
      <w:pPr>
        <w:ind w:left="284"/>
        <w:rPr>
          <w:sz w:val="22"/>
          <w:szCs w:val="22"/>
        </w:rPr>
      </w:pPr>
      <w:r w:rsidRPr="009060BA">
        <w:rPr>
          <w:sz w:val="22"/>
          <w:szCs w:val="22"/>
        </w:rPr>
        <w:t xml:space="preserve">En </w:t>
      </w:r>
      <w:r w:rsidR="00851C60" w:rsidRPr="009060BA">
        <w:rPr>
          <w:sz w:val="22"/>
          <w:szCs w:val="22"/>
        </w:rPr>
        <w:t xml:space="preserve">la </w:t>
      </w:r>
      <w:ins w:id="758" w:author="Rebeca de la Paz Gonzales" w:date="2017-06-26T04:11:00Z">
        <w:r w:rsidR="0036530F" w:rsidRPr="009060BA">
          <w:rPr>
            <w:b/>
            <w:i/>
            <w:sz w:val="22"/>
            <w:szCs w:val="22"/>
            <w:rPrChange w:id="759" w:author="Rebeca de la Paz Gonzales" w:date="2017-06-26T04:11:00Z">
              <w:rPr/>
            </w:rPrChange>
          </w:rPr>
          <w:fldChar w:fldCharType="begin"/>
        </w:r>
        <w:r w:rsidR="0036530F" w:rsidRPr="009060BA">
          <w:rPr>
            <w:b/>
            <w:i/>
            <w:sz w:val="22"/>
            <w:szCs w:val="22"/>
            <w:rPrChange w:id="760" w:author="Rebeca de la Paz Gonzales" w:date="2017-06-26T04:11:00Z">
              <w:rPr/>
            </w:rPrChange>
          </w:rPr>
          <w:instrText xml:space="preserve"> REF _Ref486213594 \h </w:instrText>
        </w:r>
      </w:ins>
      <w:r w:rsidR="0036530F" w:rsidRPr="009060BA">
        <w:rPr>
          <w:b/>
          <w:i/>
          <w:sz w:val="22"/>
          <w:szCs w:val="22"/>
          <w:rPrChange w:id="761" w:author="Rebeca de la Paz Gonzales" w:date="2017-06-26T04:11:00Z">
            <w:rPr>
              <w:i/>
            </w:rPr>
          </w:rPrChange>
        </w:rPr>
        <w:instrText xml:space="preserve"> \* MERGEFORMAT </w:instrText>
      </w:r>
      <w:r w:rsidR="0036530F" w:rsidRPr="009060BA">
        <w:rPr>
          <w:b/>
          <w:i/>
          <w:sz w:val="22"/>
          <w:szCs w:val="22"/>
          <w:rPrChange w:id="762" w:author="Rebeca de la Paz Gonzales" w:date="2017-06-26T04:11:00Z">
            <w:rPr>
              <w:b/>
              <w:i/>
              <w:sz w:val="22"/>
              <w:szCs w:val="22"/>
            </w:rPr>
          </w:rPrChange>
        </w:rPr>
      </w:r>
      <w:r w:rsidR="0036530F" w:rsidRPr="009060BA">
        <w:rPr>
          <w:b/>
          <w:i/>
          <w:sz w:val="22"/>
          <w:szCs w:val="22"/>
          <w:rPrChange w:id="763" w:author="Rebeca de la Paz Gonzales" w:date="2017-06-26T04:11:00Z">
            <w:rPr/>
          </w:rPrChange>
        </w:rPr>
        <w:fldChar w:fldCharType="separate"/>
      </w:r>
      <w:r w:rsidR="00EB45CD" w:rsidRPr="009060BA">
        <w:rPr>
          <w:b/>
          <w:i/>
          <w:sz w:val="22"/>
          <w:szCs w:val="22"/>
        </w:rPr>
        <w:t xml:space="preserve">Figura </w:t>
      </w:r>
      <w:r w:rsidR="00EB45CD" w:rsidRPr="009060BA">
        <w:rPr>
          <w:b/>
          <w:i/>
          <w:noProof/>
          <w:sz w:val="22"/>
          <w:szCs w:val="22"/>
        </w:rPr>
        <w:t>16</w:t>
      </w:r>
      <w:ins w:id="764" w:author="Rebeca de la Paz Gonzales" w:date="2017-06-26T04:11:00Z">
        <w:r w:rsidR="0036530F" w:rsidRPr="009060BA">
          <w:rPr>
            <w:b/>
            <w:i/>
            <w:sz w:val="22"/>
            <w:szCs w:val="22"/>
            <w:rPrChange w:id="765" w:author="Rebeca de la Paz Gonzales" w:date="2017-06-26T04:11:00Z">
              <w:rPr/>
            </w:rPrChange>
          </w:rPr>
          <w:fldChar w:fldCharType="end"/>
        </w:r>
        <w:r w:rsidR="0036530F" w:rsidRPr="009060BA">
          <w:rPr>
            <w:sz w:val="22"/>
            <w:szCs w:val="22"/>
          </w:rPr>
          <w:t xml:space="preserve"> </w:t>
        </w:r>
      </w:ins>
      <w:del w:id="766" w:author="Rebeca de la Paz Gonzales" w:date="2017-06-26T04:10:00Z">
        <w:r w:rsidR="00851C60" w:rsidRPr="009060BA" w:rsidDel="0036530F">
          <w:rPr>
            <w:b/>
            <w:i/>
            <w:sz w:val="22"/>
            <w:szCs w:val="22"/>
          </w:rPr>
          <w:fldChar w:fldCharType="begin"/>
        </w:r>
        <w:r w:rsidR="00851C60" w:rsidRPr="009060BA" w:rsidDel="0036530F">
          <w:rPr>
            <w:b/>
            <w:i/>
            <w:sz w:val="22"/>
            <w:szCs w:val="22"/>
          </w:rPr>
          <w:delInstrText xml:space="preserve"> </w:delInstrText>
        </w:r>
        <w:r w:rsidR="00100D20" w:rsidRPr="009060BA" w:rsidDel="0036530F">
          <w:rPr>
            <w:b/>
            <w:i/>
            <w:sz w:val="22"/>
            <w:szCs w:val="22"/>
          </w:rPr>
          <w:delInstrText>REF</w:delInstrText>
        </w:r>
        <w:r w:rsidR="00851C60" w:rsidRPr="009060BA" w:rsidDel="0036530F">
          <w:rPr>
            <w:b/>
            <w:i/>
            <w:sz w:val="22"/>
            <w:szCs w:val="22"/>
          </w:rPr>
          <w:delInstrText xml:space="preserve"> _Ref485168832 \h  \* MERGEFORMAT </w:delInstrText>
        </w:r>
        <w:r w:rsidR="00851C60" w:rsidRPr="009060BA" w:rsidDel="0036530F">
          <w:rPr>
            <w:b/>
            <w:i/>
            <w:sz w:val="22"/>
            <w:szCs w:val="22"/>
          </w:rPr>
        </w:r>
        <w:r w:rsidR="00851C60" w:rsidRPr="009060BA" w:rsidDel="0036530F">
          <w:rPr>
            <w:b/>
            <w:i/>
            <w:sz w:val="22"/>
            <w:szCs w:val="22"/>
          </w:rPr>
          <w:fldChar w:fldCharType="separate"/>
        </w:r>
      </w:del>
      <w:del w:id="767" w:author="Rebeca de la Paz Gonzales" w:date="2017-06-25T16:48:00Z">
        <w:r w:rsidR="003F0DEB" w:rsidRPr="009060BA" w:rsidDel="00BD139F">
          <w:rPr>
            <w:b/>
            <w:i/>
            <w:sz w:val="22"/>
            <w:szCs w:val="22"/>
          </w:rPr>
          <w:delText xml:space="preserve">Figura </w:delText>
        </w:r>
        <w:r w:rsidR="003F0DEB" w:rsidRPr="009060BA" w:rsidDel="00BD139F">
          <w:rPr>
            <w:b/>
            <w:i/>
            <w:noProof/>
            <w:sz w:val="22"/>
            <w:szCs w:val="22"/>
          </w:rPr>
          <w:delText>11</w:delText>
        </w:r>
      </w:del>
      <w:del w:id="768" w:author="Rebeca de la Paz Gonzales" w:date="2017-06-26T04:10:00Z">
        <w:r w:rsidR="00851C60" w:rsidRPr="009060BA" w:rsidDel="0036530F">
          <w:rPr>
            <w:b/>
            <w:i/>
            <w:sz w:val="22"/>
            <w:szCs w:val="22"/>
          </w:rPr>
          <w:fldChar w:fldCharType="end"/>
        </w:r>
        <w:r w:rsidRPr="009060BA" w:rsidDel="0036530F">
          <w:rPr>
            <w:b/>
            <w:i/>
            <w:sz w:val="22"/>
            <w:szCs w:val="22"/>
          </w:rPr>
          <w:delText xml:space="preserve"> </w:delText>
        </w:r>
      </w:del>
      <w:r w:rsidRPr="009060BA">
        <w:rPr>
          <w:sz w:val="22"/>
          <w:szCs w:val="22"/>
        </w:rPr>
        <w:t xml:space="preserve">se muestra un esquema de cómo se aplica el algoritmo al ejemplo que venimos manejando en este </w:t>
      </w:r>
      <w:commentRangeStart w:id="769"/>
      <w:r w:rsidRPr="009060BA">
        <w:rPr>
          <w:sz w:val="22"/>
          <w:szCs w:val="22"/>
        </w:rPr>
        <w:t>apartado</w:t>
      </w:r>
      <w:commentRangeEnd w:id="769"/>
      <w:r w:rsidR="00880838" w:rsidRPr="009060BA">
        <w:rPr>
          <w:rStyle w:val="Refdecomentario"/>
          <w:sz w:val="22"/>
          <w:szCs w:val="22"/>
        </w:rPr>
        <w:commentReference w:id="769"/>
      </w:r>
      <w:r w:rsidRPr="009060BA">
        <w:rPr>
          <w:sz w:val="22"/>
          <w:szCs w:val="22"/>
        </w:rPr>
        <w:t>.</w:t>
      </w:r>
      <w:del w:id="770" w:author="Rebeca de la Paz Gonzales" w:date="2017-06-25T16:48:00Z">
        <w:r w:rsidRPr="009060BA" w:rsidDel="00BD139F">
          <w:rPr>
            <w:sz w:val="22"/>
            <w:szCs w:val="22"/>
          </w:rPr>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rPr>
        <w:lastRenderedPageBreak/>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7C2B13" w:rsidRPr="00784F17" w:rsidRDefault="007C2B13" w:rsidP="00784F17">
                              <w:pPr>
                                <w:ind w:left="708"/>
                                <w:rPr>
                                  <w:rFonts w:ascii="Courier New" w:hAnsi="Courier New" w:cs="Courier New"/>
                                  <w:b/>
                                </w:rPr>
                              </w:pPr>
                              <w:r w:rsidRPr="00784F17">
                                <w:rPr>
                                  <w:rFonts w:ascii="Courier New" w:hAnsi="Courier New" w:cs="Courier New"/>
                                  <w:b/>
                                </w:rPr>
                                <w:t>NPOBJ1</w:t>
                              </w:r>
                            </w:p>
                            <w:p w14:paraId="17B65678"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C2B13" w:rsidRPr="00784F17" w:rsidRDefault="007C2B13"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7C2B13" w:rsidRPr="00D07786" w:rsidRDefault="007C2B13"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C2B13" w:rsidRPr="00D07786" w:rsidRDefault="007C2B13"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C2B13" w:rsidRPr="00D07786" w:rsidRDefault="007C2B13"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7C2B13" w:rsidRPr="00D07786" w:rsidRDefault="007C2B13"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7C2B13" w:rsidRPr="00784F17" w:rsidRDefault="007C2B13"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C2B13" w:rsidRPr="00435220" w:rsidRDefault="007C2B13" w:rsidP="00FA086D">
                              <w:pPr>
                                <w:rPr>
                                  <w:rFonts w:ascii="Courier New" w:hAnsi="Courier New" w:cs="Courier New"/>
                                  <w:i/>
                                </w:rPr>
                              </w:pPr>
                              <w:r w:rsidRPr="00435220">
                                <w:rPr>
                                  <w:rFonts w:ascii="Courier New" w:hAnsi="Courier New" w:cs="Courier New"/>
                                  <w:i/>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7C2B13" w:rsidRPr="00784F17" w:rsidRDefault="007C2B13" w:rsidP="00784F17">
                        <w:pPr>
                          <w:ind w:left="708"/>
                          <w:rPr>
                            <w:rFonts w:ascii="Courier New" w:hAnsi="Courier New" w:cs="Courier New"/>
                            <w:b/>
                          </w:rPr>
                        </w:pPr>
                        <w:r w:rsidRPr="00784F17">
                          <w:rPr>
                            <w:rFonts w:ascii="Courier New" w:hAnsi="Courier New" w:cs="Courier New"/>
                            <w:b/>
                          </w:rPr>
                          <w:t>NPOBJ1</w:t>
                        </w:r>
                      </w:p>
                      <w:p w14:paraId="17B65678"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C2B13" w:rsidRPr="00784F17" w:rsidRDefault="007C2B13"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7C2B13" w:rsidRPr="00D07786" w:rsidRDefault="007C2B13"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C2B13" w:rsidRPr="00D07786" w:rsidRDefault="007C2B13"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C2B13" w:rsidRPr="00D07786" w:rsidRDefault="007C2B13"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7C2B13" w:rsidRPr="00D07786" w:rsidRDefault="007C2B13"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7C2B13" w:rsidRPr="00784F17" w:rsidRDefault="007C2B13"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C2B13" w:rsidRPr="00435220" w:rsidRDefault="007C2B13" w:rsidP="00FA086D">
                        <w:pPr>
                          <w:rPr>
                            <w:rFonts w:ascii="Courier New" w:hAnsi="Courier New" w:cs="Courier New"/>
                            <w:i/>
                          </w:rPr>
                        </w:pPr>
                        <w:r w:rsidRPr="00435220">
                          <w:rPr>
                            <w:rFonts w:ascii="Courier New" w:hAnsi="Courier New" w:cs="Courier New"/>
                            <w:i/>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Pr="009060BA" w:rsidRDefault="00435220" w:rsidP="00A019DF">
      <w:pPr>
        <w:ind w:left="284"/>
        <w:rPr>
          <w:sz w:val="22"/>
          <w:szCs w:val="22"/>
        </w:rPr>
      </w:pPr>
      <w:r w:rsidRPr="009060BA">
        <w:rPr>
          <w:sz w:val="22"/>
          <w:szCs w:val="22"/>
        </w:rPr>
        <w:t xml:space="preserve">En el esquema se ve cómo se va recorriendo el árbol. Se puede ver cómo se va pasando por todos los nodos, cuando llega a un nodo terminal como puede ser el caso de </w:t>
      </w:r>
      <w:r w:rsidRPr="009060BA">
        <w:rPr>
          <w:b/>
          <w:i/>
          <w:sz w:val="22"/>
          <w:szCs w:val="22"/>
        </w:rPr>
        <w:t>un</w:t>
      </w:r>
      <w:r w:rsidRPr="009060BA">
        <w:rPr>
          <w:b/>
          <w:sz w:val="22"/>
          <w:szCs w:val="22"/>
        </w:rPr>
        <w:t xml:space="preserve">, </w:t>
      </w:r>
      <w:r w:rsidRPr="009060BA">
        <w:rPr>
          <w:sz w:val="22"/>
          <w:szCs w:val="22"/>
        </w:rPr>
        <w:t xml:space="preserve">se hace la comprobación de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la cual no se cumple en este caso. </w:t>
      </w:r>
      <w:r w:rsidR="00CC2BF9" w:rsidRPr="009060BA">
        <w:rPr>
          <w:sz w:val="22"/>
          <w:szCs w:val="22"/>
        </w:rPr>
        <w:t xml:space="preserve">Lo mismo que se ha hecho en el caso de </w:t>
      </w:r>
      <w:r w:rsidR="00CC2BF9" w:rsidRPr="009060BA">
        <w:rPr>
          <w:b/>
          <w:i/>
          <w:sz w:val="22"/>
          <w:szCs w:val="22"/>
        </w:rPr>
        <w:t>un</w:t>
      </w:r>
      <w:r w:rsidR="00CC2BF9" w:rsidRPr="009060BA">
        <w:rPr>
          <w:b/>
          <w:sz w:val="22"/>
          <w:szCs w:val="22"/>
        </w:rPr>
        <w:t xml:space="preserve"> </w:t>
      </w:r>
      <w:r w:rsidR="00CC2BF9" w:rsidRPr="009060BA">
        <w:rPr>
          <w:sz w:val="22"/>
          <w:szCs w:val="22"/>
        </w:rPr>
        <w:t xml:space="preserve">se hace para los demás elementos finales, intentando encontrar algún elemento que pueda llegar a actuar como </w:t>
      </w:r>
      <w:r w:rsidR="00CC2BF9" w:rsidRPr="009060BA">
        <w:rPr>
          <w:i/>
          <w:sz w:val="22"/>
          <w:szCs w:val="22"/>
        </w:rPr>
        <w:t>“</w:t>
      </w:r>
      <w:proofErr w:type="spellStart"/>
      <w:r w:rsidR="00CC2BF9" w:rsidRPr="009060BA">
        <w:rPr>
          <w:i/>
          <w:sz w:val="22"/>
          <w:szCs w:val="22"/>
        </w:rPr>
        <w:t>root</w:t>
      </w:r>
      <w:proofErr w:type="spellEnd"/>
      <w:r w:rsidR="00CC2BF9" w:rsidRPr="009060BA">
        <w:rPr>
          <w:i/>
          <w:sz w:val="22"/>
          <w:szCs w:val="22"/>
        </w:rPr>
        <w:t>”</w:t>
      </w:r>
      <w:r w:rsidR="00CC2BF9" w:rsidRPr="009060BA">
        <w:rPr>
          <w:sz w:val="22"/>
          <w:szCs w:val="22"/>
        </w:rPr>
        <w:t xml:space="preserve">, como es el caso de </w:t>
      </w:r>
      <w:r w:rsidR="00CC2BF9" w:rsidRPr="009060BA">
        <w:rPr>
          <w:b/>
          <w:i/>
          <w:sz w:val="22"/>
          <w:szCs w:val="22"/>
        </w:rPr>
        <w:t>gran, ETA</w:t>
      </w:r>
      <w:r w:rsidR="00CC2BF9" w:rsidRPr="009060BA">
        <w:rPr>
          <w:sz w:val="22"/>
          <w:szCs w:val="22"/>
        </w:rPr>
        <w:t xml:space="preserve"> o </w:t>
      </w:r>
      <w:r w:rsidR="00CC2BF9" w:rsidRPr="009060BA">
        <w:rPr>
          <w:b/>
          <w:i/>
          <w:sz w:val="22"/>
          <w:szCs w:val="22"/>
        </w:rPr>
        <w:t>arsenal.</w:t>
      </w:r>
      <w:r w:rsidR="00CC2BF9" w:rsidRPr="009060BA">
        <w:rPr>
          <w:sz w:val="22"/>
          <w:szCs w:val="22"/>
        </w:rPr>
        <w:t xml:space="preserve"> </w:t>
      </w:r>
    </w:p>
    <w:p w14:paraId="5189AC19" w14:textId="77777777" w:rsidR="00274E6C" w:rsidRPr="009060BA" w:rsidRDefault="00274E6C" w:rsidP="00A019DF">
      <w:pPr>
        <w:ind w:left="284"/>
        <w:rPr>
          <w:sz w:val="22"/>
          <w:szCs w:val="22"/>
        </w:rPr>
      </w:pPr>
    </w:p>
    <w:p w14:paraId="299C09D5" w14:textId="77777777" w:rsidR="00435220" w:rsidRPr="009060BA" w:rsidRDefault="00CC2BF9" w:rsidP="00A019DF">
      <w:pPr>
        <w:ind w:left="284"/>
        <w:rPr>
          <w:sz w:val="22"/>
          <w:szCs w:val="22"/>
        </w:rPr>
      </w:pPr>
      <w:r w:rsidRPr="009060BA">
        <w:rPr>
          <w:sz w:val="22"/>
          <w:szCs w:val="22"/>
        </w:rPr>
        <w:t>C</w:t>
      </w:r>
      <w:r w:rsidR="00274E6C" w:rsidRPr="009060BA">
        <w:rPr>
          <w:sz w:val="22"/>
          <w:szCs w:val="22"/>
        </w:rPr>
        <w:t>u</w:t>
      </w:r>
      <w:r w:rsidRPr="009060BA">
        <w:rPr>
          <w:sz w:val="22"/>
          <w:szCs w:val="22"/>
        </w:rPr>
        <w:t xml:space="preserve">ando se ha encontrado algún elemento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y se ha llegado al final del árbol, se completan las relaciones existentes dentro de este con el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 xml:space="preserve">correspondiente, exceptuando el propio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pues este no puede estar relacionado consigo mismo, lo estará con otro elemento perteneciente a un </w:t>
      </w:r>
      <w:r w:rsidR="00274E6C" w:rsidRPr="009060BA">
        <w:rPr>
          <w:sz w:val="22"/>
          <w:szCs w:val="22"/>
        </w:rPr>
        <w:t>árbol superior, además se completan las relaciones añadiendo la funcionalidad asociada a la par de categorías los elementos que componen la relación.</w:t>
      </w:r>
    </w:p>
    <w:p w14:paraId="6232068B" w14:textId="77777777" w:rsidR="00274E6C" w:rsidRPr="009060BA" w:rsidRDefault="00274E6C" w:rsidP="00A019DF">
      <w:pPr>
        <w:ind w:left="284"/>
        <w:rPr>
          <w:sz w:val="22"/>
          <w:szCs w:val="22"/>
        </w:rPr>
      </w:pPr>
    </w:p>
    <w:p w14:paraId="3431FE5B" w14:textId="53A749B4" w:rsidR="00047EBB" w:rsidRPr="009060BA" w:rsidRDefault="00274E6C" w:rsidP="00A019DF">
      <w:pPr>
        <w:ind w:left="284"/>
        <w:rPr>
          <w:sz w:val="22"/>
          <w:szCs w:val="22"/>
        </w:rPr>
      </w:pPr>
      <w:commentRangeStart w:id="771"/>
      <w:r w:rsidRPr="009060BA">
        <w:rPr>
          <w:sz w:val="22"/>
          <w:szCs w:val="22"/>
        </w:rPr>
        <w:t xml:space="preserve">A medida que se van completando las relaciones y se va subiendo en el árbol, los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utilizados dejan de considerarse así, y algo similar ocurre con los contextos apilados, según se ha completado el árbol se descarta ese contexto, pues ya se pasaría al inmediatamente superior.</w:t>
      </w:r>
      <w:commentRangeEnd w:id="771"/>
      <w:r w:rsidR="00880838" w:rsidRPr="009060BA">
        <w:rPr>
          <w:rStyle w:val="Refdecomentario"/>
          <w:sz w:val="22"/>
          <w:szCs w:val="22"/>
        </w:rPr>
        <w:commentReference w:id="771"/>
      </w:r>
    </w:p>
    <w:p w14:paraId="23C21EED" w14:textId="77777777" w:rsidR="004D07D8" w:rsidRPr="009060BA" w:rsidRDefault="004D07D8" w:rsidP="00A019DF">
      <w:pPr>
        <w:ind w:left="284"/>
        <w:rPr>
          <w:sz w:val="22"/>
          <w:szCs w:val="22"/>
        </w:rPr>
      </w:pPr>
    </w:p>
    <w:p w14:paraId="17321FF8" w14:textId="4D58A325" w:rsidR="004D07D8" w:rsidRPr="009060BA" w:rsidRDefault="004D07D8" w:rsidP="00A019DF">
      <w:pPr>
        <w:ind w:left="284"/>
        <w:rPr>
          <w:sz w:val="22"/>
          <w:szCs w:val="22"/>
        </w:rPr>
      </w:pPr>
      <w:r w:rsidRPr="009060BA">
        <w:rPr>
          <w:sz w:val="22"/>
          <w:szCs w:val="22"/>
        </w:rP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772" w:author="Rebeca de la Paz Gonzales" w:date="2017-06-26T01:58:00Z"/>
        </w:rPr>
      </w:pPr>
      <w:r>
        <w:rPr>
          <w:noProof/>
        </w:rPr>
        <w:lastRenderedPageBreak/>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7C2B13" w:rsidRPr="004D07D8" w:rsidRDefault="007C2B13" w:rsidP="004D07D8">
                            <w:pPr>
                              <w:jc w:val="left"/>
                              <w:rPr>
                                <w:rFonts w:ascii="Menlo" w:hAnsi="Menlo" w:cs="Menlo"/>
                                <w:color w:val="000000"/>
                                <w:sz w:val="17"/>
                                <w:szCs w:val="17"/>
                              </w:rPr>
                            </w:pPr>
                          </w:p>
                          <w:p w14:paraId="5143E45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7C2B13" w:rsidRPr="004D07D8" w:rsidRDefault="007C2B13" w:rsidP="004D07D8">
                            <w:pPr>
                              <w:jc w:val="left"/>
                              <w:rPr>
                                <w:rFonts w:ascii="Menlo" w:hAnsi="Menlo" w:cs="Menlo"/>
                                <w:color w:val="000000"/>
                                <w:sz w:val="17"/>
                                <w:szCs w:val="17"/>
                              </w:rPr>
                            </w:pPr>
                          </w:p>
                          <w:p w14:paraId="1193AD5F"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C2B13" w:rsidRPr="004D07D8" w:rsidRDefault="007C2B13" w:rsidP="004D07D8">
                            <w:pPr>
                              <w:jc w:val="left"/>
                              <w:rPr>
                                <w:rFonts w:ascii="Menlo" w:hAnsi="Menlo" w:cs="Menlo"/>
                                <w:color w:val="000000"/>
                                <w:sz w:val="17"/>
                                <w:szCs w:val="17"/>
                              </w:rPr>
                            </w:pPr>
                          </w:p>
                          <w:p w14:paraId="4580C884"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C2B13" w:rsidRDefault="007C2B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7C2B13" w:rsidRPr="004D07D8" w:rsidRDefault="007C2B13" w:rsidP="004D07D8">
                      <w:pPr>
                        <w:jc w:val="left"/>
                        <w:rPr>
                          <w:rFonts w:ascii="Menlo" w:hAnsi="Menlo" w:cs="Menlo"/>
                          <w:color w:val="000000"/>
                          <w:sz w:val="17"/>
                          <w:szCs w:val="17"/>
                        </w:rPr>
                      </w:pPr>
                    </w:p>
                    <w:p w14:paraId="5143E45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7C2B13" w:rsidRPr="004D07D8" w:rsidRDefault="007C2B13" w:rsidP="004D07D8">
                      <w:pPr>
                        <w:jc w:val="left"/>
                        <w:rPr>
                          <w:rFonts w:ascii="Menlo" w:hAnsi="Menlo" w:cs="Menlo"/>
                          <w:color w:val="000000"/>
                          <w:sz w:val="17"/>
                          <w:szCs w:val="17"/>
                        </w:rPr>
                      </w:pPr>
                    </w:p>
                    <w:p w14:paraId="1193AD5F"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C2B13" w:rsidRPr="004D07D8" w:rsidRDefault="007C2B13" w:rsidP="004D07D8">
                      <w:pPr>
                        <w:jc w:val="left"/>
                        <w:rPr>
                          <w:rFonts w:ascii="Menlo" w:hAnsi="Menlo" w:cs="Menlo"/>
                          <w:color w:val="000000"/>
                          <w:sz w:val="17"/>
                          <w:szCs w:val="17"/>
                        </w:rPr>
                      </w:pPr>
                    </w:p>
                    <w:p w14:paraId="4580C884"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C2B13" w:rsidRDefault="007C2B13"/>
                  </w:txbxContent>
                </v:textbox>
                <w10:anchorlock/>
              </v:shape>
            </w:pict>
          </mc:Fallback>
        </mc:AlternateContent>
      </w:r>
    </w:p>
    <w:p w14:paraId="2C0840B6" w14:textId="36C90C97" w:rsidR="00274E6C" w:rsidDel="00047EBB" w:rsidRDefault="00274E6C" w:rsidP="00A019DF">
      <w:pPr>
        <w:ind w:left="284"/>
        <w:rPr>
          <w:del w:id="773" w:author="Rebeca de la Paz Gonzales" w:date="2017-06-26T01:58:00Z"/>
        </w:rPr>
      </w:pPr>
      <w:bookmarkStart w:id="774" w:name="_Toc486205781"/>
      <w:bookmarkStart w:id="775" w:name="_Toc486217349"/>
      <w:bookmarkStart w:id="776" w:name="_Toc486217774"/>
      <w:bookmarkStart w:id="777" w:name="_Toc486264369"/>
      <w:bookmarkStart w:id="778" w:name="_Toc486266036"/>
      <w:bookmarkEnd w:id="774"/>
      <w:bookmarkEnd w:id="775"/>
      <w:bookmarkEnd w:id="776"/>
      <w:bookmarkEnd w:id="777"/>
      <w:bookmarkEnd w:id="778"/>
    </w:p>
    <w:p w14:paraId="43AFD4C2" w14:textId="14D41909" w:rsidR="00F83F9A" w:rsidRDefault="002E62E8" w:rsidP="00C22EBF">
      <w:pPr>
        <w:pStyle w:val="Ttulo2"/>
      </w:pPr>
      <w:bookmarkStart w:id="779" w:name="_Ref486203999"/>
      <w:bookmarkStart w:id="780" w:name="_Toc486266037"/>
      <w:r>
        <w:t>Limitaciones</w:t>
      </w:r>
      <w:bookmarkEnd w:id="779"/>
      <w:bookmarkEnd w:id="780"/>
    </w:p>
    <w:p w14:paraId="4B81F569" w14:textId="66110584" w:rsidR="001828F4" w:rsidRPr="009060BA" w:rsidRDefault="00C136C0" w:rsidP="00A019DF">
      <w:pPr>
        <w:ind w:left="113"/>
        <w:rPr>
          <w:sz w:val="22"/>
          <w:szCs w:val="22"/>
        </w:rPr>
      </w:pPr>
      <w:r w:rsidRPr="009060BA">
        <w:rPr>
          <w:sz w:val="22"/>
          <w:szCs w:val="22"/>
        </w:rPr>
        <w:t xml:space="preserve">A lo largo del desarrollo del algoritmo de transformación se han ido encontrando algunos problemas que debido a la estructura que presentan las oraciones del </w:t>
      </w:r>
      <w:proofErr w:type="spellStart"/>
      <w:r w:rsidRPr="009060BA">
        <w:rPr>
          <w:sz w:val="22"/>
          <w:szCs w:val="22"/>
        </w:rPr>
        <w:t>treebank</w:t>
      </w:r>
      <w:proofErr w:type="spellEnd"/>
      <w:r w:rsidRPr="009060BA">
        <w:rPr>
          <w:sz w:val="22"/>
          <w:szCs w:val="22"/>
        </w:rPr>
        <w:t xml:space="preserve"> en el modelo de constituyentes no permiten una correcta transformación a dependencias.</w:t>
      </w:r>
    </w:p>
    <w:p w14:paraId="53B09C4D" w14:textId="1CE81D3B" w:rsidR="00B3013B" w:rsidRPr="009060BA" w:rsidRDefault="00B3013B" w:rsidP="00A019DF">
      <w:pPr>
        <w:ind w:left="113"/>
        <w:rPr>
          <w:sz w:val="22"/>
          <w:szCs w:val="22"/>
        </w:rPr>
      </w:pPr>
    </w:p>
    <w:p w14:paraId="39692A0A" w14:textId="77777777" w:rsidR="00B3013B" w:rsidRPr="009060BA" w:rsidRDefault="00B3013B" w:rsidP="00A019DF">
      <w:pPr>
        <w:ind w:left="113"/>
        <w:rPr>
          <w:sz w:val="22"/>
          <w:szCs w:val="22"/>
        </w:rPr>
      </w:pPr>
      <w:r w:rsidRPr="009060BA">
        <w:rPr>
          <w:sz w:val="22"/>
          <w:szCs w:val="22"/>
        </w:rPr>
        <w:t xml:space="preserve">Como se comentó en el punto anterior hay diferentes tipos de oraciones, las que podemos considerar </w:t>
      </w:r>
      <w:r w:rsidR="00B406D2" w:rsidRPr="009060BA">
        <w:rPr>
          <w:sz w:val="22"/>
          <w:szCs w:val="22"/>
        </w:rPr>
        <w:t>estándar</w:t>
      </w:r>
      <w:r w:rsidRPr="009060BA">
        <w:rPr>
          <w:sz w:val="22"/>
          <w:szCs w:val="22"/>
        </w:rPr>
        <w:t>, copulativas, subordinadas y coordinadas.</w:t>
      </w:r>
    </w:p>
    <w:p w14:paraId="127E82F9" w14:textId="0CCD13E8" w:rsidR="00B3013B" w:rsidRPr="009060BA" w:rsidRDefault="00B3013B" w:rsidP="00A019DF">
      <w:pPr>
        <w:ind w:left="113"/>
        <w:rPr>
          <w:sz w:val="22"/>
          <w:szCs w:val="22"/>
        </w:rPr>
      </w:pPr>
    </w:p>
    <w:p w14:paraId="1A734CEC" w14:textId="77777777" w:rsidR="00B3013B" w:rsidRPr="009060BA" w:rsidRDefault="00B3013B" w:rsidP="00A019DF">
      <w:pPr>
        <w:ind w:left="113"/>
        <w:rPr>
          <w:sz w:val="22"/>
          <w:szCs w:val="22"/>
        </w:rPr>
      </w:pPr>
      <w:r w:rsidRPr="009060BA">
        <w:rPr>
          <w:sz w:val="22"/>
          <w:szCs w:val="22"/>
        </w:rPr>
        <w:t xml:space="preserve">La transformación se empezó para las estructuras más </w:t>
      </w:r>
      <w:r w:rsidR="00B406D2" w:rsidRPr="009060BA">
        <w:rPr>
          <w:sz w:val="22"/>
          <w:szCs w:val="22"/>
        </w:rPr>
        <w:t>estándar</w:t>
      </w:r>
      <w:r w:rsidRPr="009060BA">
        <w:rPr>
          <w:sz w:val="22"/>
          <w:szCs w:val="22"/>
        </w:rPr>
        <w:t>, es decir, oraciones sencillas con sujeto y predicado, y con complementos bastante sencillos.</w:t>
      </w:r>
    </w:p>
    <w:p w14:paraId="545AB1A1" w14:textId="77777777" w:rsidR="00B3013B" w:rsidRPr="009060BA" w:rsidRDefault="00B3013B" w:rsidP="00A019DF">
      <w:pPr>
        <w:ind w:left="113"/>
        <w:rPr>
          <w:sz w:val="22"/>
          <w:szCs w:val="22"/>
        </w:rPr>
      </w:pPr>
    </w:p>
    <w:p w14:paraId="365D5AA9" w14:textId="6D9EE3F0" w:rsidR="00B3013B" w:rsidRPr="009060BA" w:rsidRDefault="00B3013B" w:rsidP="00A019DF">
      <w:pPr>
        <w:ind w:left="113"/>
        <w:rPr>
          <w:sz w:val="22"/>
          <w:szCs w:val="22"/>
        </w:rPr>
      </w:pPr>
      <w:commentRangeStart w:id="781"/>
      <w:r w:rsidRPr="009060BA">
        <w:rPr>
          <w:sz w:val="22"/>
          <w:szCs w:val="22"/>
        </w:rPr>
        <w:t>A partir de esas oraciones se empezaron a detectar errores</w:t>
      </w:r>
      <w:del w:id="782" w:author="Rebeca de la Paz Gonzales" w:date="2017-06-26T04:12:00Z">
        <w:r w:rsidRPr="009060BA" w:rsidDel="00B73EF8">
          <w:rPr>
            <w:sz w:val="22"/>
            <w:szCs w:val="22"/>
          </w:rPr>
          <w:delText xml:space="preserve"> </w:delText>
        </w:r>
        <w:commentRangeStart w:id="783"/>
        <w:r w:rsidRPr="009060BA" w:rsidDel="00B73EF8">
          <w:rPr>
            <w:sz w:val="22"/>
            <w:szCs w:val="22"/>
          </w:rPr>
          <w:delText>que con lo codificado</w:delText>
        </w:r>
        <w:commentRangeEnd w:id="783"/>
        <w:r w:rsidR="00B406D2" w:rsidRPr="009060BA" w:rsidDel="00B73EF8">
          <w:rPr>
            <w:rStyle w:val="Refdecomentario"/>
            <w:sz w:val="22"/>
            <w:szCs w:val="22"/>
          </w:rPr>
          <w:commentReference w:id="783"/>
        </w:r>
      </w:del>
      <w:r w:rsidRPr="009060BA">
        <w:rPr>
          <w:sz w:val="22"/>
          <w:szCs w:val="22"/>
        </w:rPr>
        <w:t xml:space="preserve">, lo que hizo que las oraciones que daban algún problema se </w:t>
      </w:r>
      <w:del w:id="784" w:author="Rebeca de la Paz Gonzales" w:date="2017-06-26T02:15:00Z">
        <w:r w:rsidRPr="009060BA" w:rsidDel="006C4B64">
          <w:rPr>
            <w:sz w:val="22"/>
            <w:szCs w:val="22"/>
          </w:rPr>
          <w:delText>revisase</w:delText>
        </w:r>
      </w:del>
      <w:ins w:id="785" w:author="Rebeca de la Paz Gonzales" w:date="2017-06-26T02:15:00Z">
        <w:r w:rsidR="006C4B64" w:rsidRPr="009060BA">
          <w:rPr>
            <w:sz w:val="22"/>
            <w:szCs w:val="22"/>
          </w:rPr>
          <w:t>revisasen</w:t>
        </w:r>
      </w:ins>
      <w:r w:rsidRPr="009060BA">
        <w:rPr>
          <w:sz w:val="22"/>
          <w:szCs w:val="22"/>
        </w:rPr>
        <w:t xml:space="preserve"> a mano, yendo directamente al </w:t>
      </w:r>
      <w:proofErr w:type="spellStart"/>
      <w:r w:rsidRPr="009060BA">
        <w:rPr>
          <w:sz w:val="22"/>
          <w:szCs w:val="22"/>
        </w:rPr>
        <w:t>treebank</w:t>
      </w:r>
      <w:proofErr w:type="spellEnd"/>
      <w:r w:rsidRPr="009060BA">
        <w:rPr>
          <w:sz w:val="22"/>
          <w:szCs w:val="22"/>
        </w:rPr>
        <w:t xml:space="preserve">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781"/>
      <w:r w:rsidR="00B406D2" w:rsidRPr="009060BA">
        <w:rPr>
          <w:rStyle w:val="Refdecomentario"/>
          <w:sz w:val="22"/>
          <w:szCs w:val="22"/>
        </w:rPr>
        <w:commentReference w:id="781"/>
      </w:r>
    </w:p>
    <w:p w14:paraId="52DE148E" w14:textId="77777777" w:rsidR="008C1738" w:rsidRPr="009060BA" w:rsidRDefault="008C1738" w:rsidP="00A019DF">
      <w:pPr>
        <w:ind w:left="113"/>
        <w:rPr>
          <w:sz w:val="22"/>
          <w:szCs w:val="22"/>
        </w:rPr>
      </w:pPr>
    </w:p>
    <w:p w14:paraId="2CC7637A" w14:textId="77777777" w:rsidR="008C1738" w:rsidRPr="009060BA" w:rsidRDefault="008C1738" w:rsidP="00A019DF">
      <w:pPr>
        <w:ind w:left="113"/>
        <w:rPr>
          <w:sz w:val="22"/>
          <w:szCs w:val="22"/>
        </w:rPr>
      </w:pPr>
      <w:r w:rsidRPr="009060BA">
        <w:rPr>
          <w:sz w:val="22"/>
          <w:szCs w:val="22"/>
        </w:rP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rsidRPr="009060BA">
        <w:rPr>
          <w:sz w:val="22"/>
          <w:szCs w:val="22"/>
        </w:rPr>
        <w:t>o.</w:t>
      </w:r>
      <w:r w:rsidRPr="009060BA">
        <w:rPr>
          <w:sz w:val="22"/>
          <w:szCs w:val="22"/>
        </w:rPr>
        <w:t xml:space="preserve"> </w:t>
      </w:r>
      <w:r w:rsidR="00B406D2" w:rsidRPr="009060BA">
        <w:rPr>
          <w:sz w:val="22"/>
          <w:szCs w:val="22"/>
        </w:rPr>
        <w:t>A</w:t>
      </w:r>
      <w:r w:rsidRPr="009060BA">
        <w:rPr>
          <w:sz w:val="22"/>
          <w:szCs w:val="22"/>
        </w:rPr>
        <w:t>ún es un tema que se encuentra en pleno debate, pues hay varias opciones para hacerlo, pero es necesario que la referencia universal sea terminante para que se pueda aplicar correctamente.</w:t>
      </w:r>
    </w:p>
    <w:p w14:paraId="78401BA1" w14:textId="77777777" w:rsidR="008C1738" w:rsidRPr="009060BA" w:rsidRDefault="008C1738" w:rsidP="00A019DF">
      <w:pPr>
        <w:ind w:left="113"/>
        <w:rPr>
          <w:sz w:val="22"/>
          <w:szCs w:val="22"/>
        </w:rPr>
      </w:pPr>
    </w:p>
    <w:p w14:paraId="4E70E74C" w14:textId="77777777" w:rsidR="00046D87" w:rsidRPr="009060BA" w:rsidRDefault="00046D87" w:rsidP="00A019DF">
      <w:pPr>
        <w:ind w:left="113"/>
        <w:rPr>
          <w:sz w:val="22"/>
          <w:szCs w:val="22"/>
        </w:rPr>
      </w:pPr>
      <w:r w:rsidRPr="009060BA">
        <w:rPr>
          <w:sz w:val="22"/>
          <w:szCs w:val="22"/>
        </w:rP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Pr="009060BA" w:rsidRDefault="00046D87" w:rsidP="00A019DF">
      <w:pPr>
        <w:ind w:left="113"/>
        <w:rPr>
          <w:sz w:val="22"/>
          <w:szCs w:val="22"/>
        </w:rPr>
      </w:pPr>
    </w:p>
    <w:p w14:paraId="58B9F7F6" w14:textId="77777777" w:rsidR="00046D87" w:rsidRPr="009060BA" w:rsidRDefault="0040796A" w:rsidP="00A019DF">
      <w:pPr>
        <w:ind w:left="113"/>
        <w:rPr>
          <w:sz w:val="22"/>
          <w:szCs w:val="22"/>
        </w:rPr>
      </w:pPr>
      <w:r w:rsidRPr="009060BA">
        <w:rPr>
          <w:sz w:val="22"/>
          <w:szCs w:val="22"/>
        </w:rP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rsidRPr="009060BA">
        <w:rPr>
          <w:sz w:val="22"/>
          <w:szCs w:val="22"/>
        </w:rPr>
        <w:t>ituyentes.</w:t>
      </w:r>
    </w:p>
    <w:p w14:paraId="1E864C14" w14:textId="77777777" w:rsidR="00046D87" w:rsidRPr="009060BA" w:rsidRDefault="00046D87" w:rsidP="00A019DF">
      <w:pPr>
        <w:ind w:left="113"/>
        <w:rPr>
          <w:sz w:val="22"/>
          <w:szCs w:val="22"/>
        </w:rPr>
      </w:pPr>
      <w:r w:rsidRPr="009060BA">
        <w:rPr>
          <w:sz w:val="22"/>
          <w:szCs w:val="22"/>
        </w:rPr>
        <w:t xml:space="preserve">En las oraciones en las que es el verbo el que se encuentra en primer lugar y después aparecen el sujeto y los complemento, funciona correctamente, pues se va recorriendo recursivamente el árbol y detecta que el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esa oración debe ser el verbo. Por el contrario, si es el sujeto el que está el primero, toma uno de sus elementos, normalmente un sustantivo como nodo padre, </w:t>
      </w:r>
      <w:r w:rsidR="00B406D2" w:rsidRPr="009060BA">
        <w:rPr>
          <w:sz w:val="22"/>
          <w:szCs w:val="22"/>
        </w:rPr>
        <w:t xml:space="preserve">lo cual </w:t>
      </w:r>
      <w:r w:rsidRPr="009060BA">
        <w:rPr>
          <w:sz w:val="22"/>
          <w:szCs w:val="22"/>
        </w:rPr>
        <w:t>es incorrect</w:t>
      </w:r>
      <w:r w:rsidR="00B406D2" w:rsidRPr="009060BA">
        <w:rPr>
          <w:sz w:val="22"/>
          <w:szCs w:val="22"/>
        </w:rPr>
        <w:t>o</w:t>
      </w:r>
      <w:r w:rsidRPr="009060BA">
        <w:rPr>
          <w:sz w:val="22"/>
          <w:szCs w:val="22"/>
        </w:rPr>
        <w:t>. En parte esto se debe a la estructura.</w:t>
      </w:r>
    </w:p>
    <w:p w14:paraId="78E48EB0" w14:textId="77777777" w:rsidR="00046D87" w:rsidRPr="009060BA" w:rsidRDefault="00046D87" w:rsidP="00BA19A4">
      <w:pPr>
        <w:rPr>
          <w:sz w:val="22"/>
          <w:szCs w:val="22"/>
        </w:rPr>
      </w:pPr>
    </w:p>
    <w:p w14:paraId="7342FE4E" w14:textId="77777777" w:rsidR="00046D87" w:rsidRPr="009060BA" w:rsidRDefault="00C9790D" w:rsidP="00A019DF">
      <w:pPr>
        <w:ind w:left="113"/>
        <w:rPr>
          <w:sz w:val="22"/>
          <w:szCs w:val="22"/>
        </w:rPr>
      </w:pPr>
      <w:r w:rsidRPr="009060BA">
        <w:rPr>
          <w:sz w:val="22"/>
          <w:szCs w:val="22"/>
        </w:rPr>
        <w:lastRenderedPageBreak/>
        <w:t xml:space="preserve">Luego se detectó otro caso que implica a la categoría de los pronombres. Esto se debe a que en un sintagma nominal </w:t>
      </w:r>
      <w:r w:rsidRPr="009060BA">
        <w:rPr>
          <w:i/>
          <w:sz w:val="22"/>
          <w:szCs w:val="22"/>
        </w:rPr>
        <w:t xml:space="preserve">(NP) </w:t>
      </w:r>
      <w:r w:rsidRPr="009060BA">
        <w:rPr>
          <w:sz w:val="22"/>
          <w:szCs w:val="22"/>
        </w:rPr>
        <w:t xml:space="preserve">puede no haber un elemento nominal como un sustantivo, pero sí un pronombre, el cual tendría la misma funcionalidad. El problema viene que no es posible tratar todos los pronombres existentes como núcleo 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ese constituyente, ya que el pronombre </w:t>
      </w:r>
      <w:proofErr w:type="spellStart"/>
      <w:r w:rsidRPr="009060BA">
        <w:rPr>
          <w:b/>
          <w:i/>
          <w:sz w:val="22"/>
          <w:szCs w:val="22"/>
          <w:rPrChange w:id="786" w:author="Rebeca de la Paz Gonzales" w:date="2017-06-26T04:18:00Z">
            <w:rPr>
              <w:i/>
            </w:rPr>
          </w:rPrChange>
        </w:rPr>
        <w:t>se</w:t>
      </w:r>
      <w:proofErr w:type="spellEnd"/>
      <w:r w:rsidRPr="009060BA">
        <w:rPr>
          <w:sz w:val="22"/>
          <w:szCs w:val="22"/>
        </w:rP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Pr="009060BA" w:rsidRDefault="00C9790D" w:rsidP="00A019DF">
      <w:pPr>
        <w:ind w:left="113"/>
        <w:rPr>
          <w:sz w:val="22"/>
          <w:szCs w:val="22"/>
        </w:rPr>
      </w:pPr>
    </w:p>
    <w:p w14:paraId="11F7794D" w14:textId="0A1358E6" w:rsidR="00BA19A4" w:rsidRPr="009060BA" w:rsidRDefault="00C9790D" w:rsidP="00BA19A4">
      <w:pPr>
        <w:ind w:left="113"/>
        <w:rPr>
          <w:ins w:id="787" w:author="Rebeca de la Paz Gonzales" w:date="2017-06-26T04:26:00Z"/>
          <w:sz w:val="22"/>
          <w:szCs w:val="22"/>
        </w:rPr>
      </w:pPr>
      <w:r w:rsidRPr="009060BA">
        <w:rPr>
          <w:sz w:val="22"/>
          <w:szCs w:val="22"/>
        </w:rPr>
        <w:t>A continuación, un ejemplo</w:t>
      </w:r>
      <w:ins w:id="788" w:author="Rebeca de la Paz Gonzales" w:date="2017-06-26T04:21:00Z">
        <w:r w:rsidR="00385616" w:rsidRPr="009060BA">
          <w:rPr>
            <w:sz w:val="22"/>
            <w:szCs w:val="22"/>
          </w:rPr>
          <w:t xml:space="preserve"> en el que el </w:t>
        </w:r>
        <w:r w:rsidR="00385616" w:rsidRPr="009060BA">
          <w:rPr>
            <w:i/>
            <w:sz w:val="22"/>
            <w:szCs w:val="22"/>
            <w:rPrChange w:id="789" w:author="Rebeca de la Paz Gonzales" w:date="2017-06-26T04:21:00Z">
              <w:rPr/>
            </w:rPrChange>
          </w:rPr>
          <w:t>“</w:t>
        </w:r>
        <w:proofErr w:type="spellStart"/>
        <w:r w:rsidR="00385616" w:rsidRPr="009060BA">
          <w:rPr>
            <w:i/>
            <w:sz w:val="22"/>
            <w:szCs w:val="22"/>
            <w:rPrChange w:id="790" w:author="Rebeca de la Paz Gonzales" w:date="2017-06-26T04:21:00Z">
              <w:rPr/>
            </w:rPrChange>
          </w:rPr>
          <w:t>root</w:t>
        </w:r>
        <w:proofErr w:type="spellEnd"/>
        <w:r w:rsidR="00385616" w:rsidRPr="009060BA">
          <w:rPr>
            <w:i/>
            <w:sz w:val="22"/>
            <w:szCs w:val="22"/>
            <w:rPrChange w:id="791" w:author="Rebeca de la Paz Gonzales" w:date="2017-06-26T04:21:00Z">
              <w:rPr/>
            </w:rPrChange>
          </w:rPr>
          <w:t>”</w:t>
        </w:r>
        <w:r w:rsidR="00385616" w:rsidRPr="009060BA">
          <w:rPr>
            <w:sz w:val="22"/>
            <w:szCs w:val="22"/>
          </w:rPr>
          <w:t xml:space="preserve"> debería ser un pronombre</w:t>
        </w:r>
      </w:ins>
      <w:r w:rsidRPr="009060BA">
        <w:rPr>
          <w:sz w:val="22"/>
          <w:szCs w:val="22"/>
        </w:rPr>
        <w:t>:</w:t>
      </w:r>
    </w:p>
    <w:p w14:paraId="35C800A6" w14:textId="77777777" w:rsidR="004802B5" w:rsidRDefault="004802B5" w:rsidP="00BA19A4">
      <w:pPr>
        <w:ind w:left="113"/>
        <w:rPr>
          <w:ins w:id="792"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793" w:author="Rebeca de la Paz Gonzales" w:date="2017-06-26T04:26:00Z"/>
        </w:rPr>
        <w:pPrChange w:id="794" w:author="Rebeca de la Paz Gonzales" w:date="2017-06-26T04:26:00Z">
          <w:pPr>
            <w:widowControl w:val="0"/>
            <w:autoSpaceDE w:val="0"/>
            <w:autoSpaceDN w:val="0"/>
            <w:adjustRightInd w:val="0"/>
            <w:spacing w:line="280" w:lineRule="atLeast"/>
            <w:jc w:val="center"/>
          </w:pPr>
        </w:pPrChange>
      </w:pPr>
      <w:ins w:id="795" w:author="Rebeca de la Paz Gonzales" w:date="2017-06-26T04:26:00Z">
        <w:r>
          <w:rPr>
            <w:rFonts w:ascii="Times" w:hAnsi="Times" w:cs="Times"/>
            <w:noProof/>
            <w:color w:val="000000"/>
            <w:rPrChange w:id="796" w:author="Unknown">
              <w:rPr>
                <w:noProof/>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Pr="00F353E2" w:rsidRDefault="004802B5">
      <w:pPr>
        <w:pStyle w:val="Descripcin"/>
        <w:jc w:val="center"/>
        <w:rPr>
          <w:ins w:id="797" w:author="Rebeca de la Paz Gonzales" w:date="2017-06-26T04:27:00Z"/>
          <w:b/>
          <w:i w:val="0"/>
          <w:iCs w:val="0"/>
          <w:noProof/>
          <w:color w:val="auto"/>
          <w:sz w:val="22"/>
          <w:szCs w:val="20"/>
        </w:rPr>
        <w:pPrChange w:id="798" w:author="Rebeca de la Paz Gonzales" w:date="2017-06-26T04:26:00Z">
          <w:pPr>
            <w:widowControl w:val="0"/>
            <w:autoSpaceDE w:val="0"/>
            <w:autoSpaceDN w:val="0"/>
            <w:adjustRightInd w:val="0"/>
            <w:spacing w:line="280" w:lineRule="atLeast"/>
            <w:jc w:val="left"/>
          </w:pPr>
        </w:pPrChange>
      </w:pPr>
      <w:bookmarkStart w:id="799" w:name="_Toc486265107"/>
      <w:ins w:id="800" w:author="Rebeca de la Paz Gonzales" w:date="2017-06-26T04:26:00Z">
        <w:r w:rsidRPr="00F353E2">
          <w:rPr>
            <w:b/>
            <w:i w:val="0"/>
            <w:iCs w:val="0"/>
            <w:noProof/>
            <w:color w:val="auto"/>
            <w:sz w:val="22"/>
            <w:szCs w:val="20"/>
            <w:rPrChange w:id="801" w:author="Rebeca de la Paz Gonzales" w:date="2017-06-26T04:27:00Z">
              <w:rPr>
                <w:i/>
                <w:iCs/>
              </w:rPr>
            </w:rPrChange>
          </w:rPr>
          <w:t xml:space="preserve">Figura </w:t>
        </w:r>
        <w:r w:rsidRPr="00F353E2">
          <w:rPr>
            <w:b/>
            <w:i w:val="0"/>
            <w:iCs w:val="0"/>
            <w:noProof/>
            <w:color w:val="auto"/>
            <w:sz w:val="22"/>
            <w:szCs w:val="20"/>
            <w:rPrChange w:id="802" w:author="Rebeca de la Paz Gonzales" w:date="2017-06-26T04:27:00Z">
              <w:rPr>
                <w:i/>
                <w:iCs/>
              </w:rPr>
            </w:rPrChange>
          </w:rPr>
          <w:fldChar w:fldCharType="begin"/>
        </w:r>
        <w:r w:rsidRPr="00F353E2">
          <w:rPr>
            <w:b/>
            <w:i w:val="0"/>
            <w:iCs w:val="0"/>
            <w:noProof/>
            <w:color w:val="auto"/>
            <w:sz w:val="22"/>
            <w:szCs w:val="20"/>
            <w:rPrChange w:id="803" w:author="Rebeca de la Paz Gonzales" w:date="2017-06-26T04:27:00Z">
              <w:rPr>
                <w:i/>
                <w:iCs/>
              </w:rPr>
            </w:rPrChange>
          </w:rPr>
          <w:instrText xml:space="preserve"> SEQ Figura \* ARABIC </w:instrText>
        </w:r>
      </w:ins>
      <w:r w:rsidRPr="00F353E2">
        <w:rPr>
          <w:b/>
          <w:i w:val="0"/>
          <w:iCs w:val="0"/>
          <w:noProof/>
          <w:color w:val="auto"/>
          <w:sz w:val="22"/>
          <w:szCs w:val="20"/>
          <w:rPrChange w:id="804" w:author="Rebeca de la Paz Gonzales" w:date="2017-06-26T04:27:00Z">
            <w:rPr>
              <w:i/>
              <w:iCs/>
            </w:rPr>
          </w:rPrChange>
        </w:rPr>
        <w:fldChar w:fldCharType="separate"/>
      </w:r>
      <w:r w:rsidR="00EB45CD">
        <w:rPr>
          <w:b/>
          <w:i w:val="0"/>
          <w:iCs w:val="0"/>
          <w:noProof/>
          <w:color w:val="auto"/>
          <w:sz w:val="22"/>
          <w:szCs w:val="20"/>
        </w:rPr>
        <w:t>17</w:t>
      </w:r>
      <w:ins w:id="805" w:author="Rebeca de la Paz Gonzales" w:date="2017-06-26T04:26:00Z">
        <w:r w:rsidRPr="00F353E2">
          <w:rPr>
            <w:b/>
            <w:i w:val="0"/>
            <w:iCs w:val="0"/>
            <w:noProof/>
            <w:color w:val="auto"/>
            <w:sz w:val="22"/>
            <w:szCs w:val="20"/>
            <w:rPrChange w:id="806" w:author="Rebeca de la Paz Gonzales" w:date="2017-06-26T04:27:00Z">
              <w:rPr>
                <w:i/>
                <w:iCs/>
              </w:rPr>
            </w:rPrChange>
          </w:rPr>
          <w:fldChar w:fldCharType="end"/>
        </w:r>
        <w:r w:rsidRPr="00F353E2">
          <w:rPr>
            <w:b/>
            <w:i w:val="0"/>
            <w:iCs w:val="0"/>
            <w:noProof/>
            <w:color w:val="auto"/>
            <w:sz w:val="22"/>
            <w:szCs w:val="20"/>
            <w:rPrChange w:id="807" w:author="Rebeca de la Paz Gonzales" w:date="2017-06-26T04:27:00Z">
              <w:rPr>
                <w:i/>
                <w:iCs/>
              </w:rPr>
            </w:rPrChange>
          </w:rPr>
          <w:t>. Árbol con problema de pronombre</w:t>
        </w:r>
      </w:ins>
      <w:bookmarkEnd w:id="799"/>
    </w:p>
    <w:p w14:paraId="67934E87" w14:textId="77777777" w:rsidR="00A20DEF" w:rsidRDefault="00A20DEF">
      <w:pPr>
        <w:rPr>
          <w:ins w:id="808" w:author="Rebeca de la Paz Gonzales" w:date="2017-06-26T04:27:00Z"/>
        </w:rPr>
        <w:pPrChange w:id="809" w:author="Rebeca de la Paz Gonzales" w:date="2017-06-26T04:27:00Z">
          <w:pPr>
            <w:widowControl w:val="0"/>
            <w:autoSpaceDE w:val="0"/>
            <w:autoSpaceDN w:val="0"/>
            <w:adjustRightInd w:val="0"/>
            <w:spacing w:line="280" w:lineRule="atLeast"/>
            <w:jc w:val="left"/>
          </w:pPr>
        </w:pPrChange>
      </w:pPr>
    </w:p>
    <w:p w14:paraId="19388004" w14:textId="37FAF8B4" w:rsidR="00C22EBF" w:rsidRPr="009060BA" w:rsidRDefault="00A20DEF">
      <w:pPr>
        <w:rPr>
          <w:sz w:val="22"/>
          <w:szCs w:val="22"/>
        </w:rPr>
      </w:pPr>
      <w:ins w:id="810" w:author="Rebeca de la Paz Gonzales" w:date="2017-06-26T04:27:00Z">
        <w:r w:rsidRPr="009060BA">
          <w:rPr>
            <w:sz w:val="22"/>
            <w:szCs w:val="22"/>
          </w:rPr>
          <w:t xml:space="preserve">En la imagen se puede apreciar mejor el problema, </w:t>
        </w:r>
      </w:ins>
      <w:ins w:id="811" w:author="Rebeca de la Paz Gonzales" w:date="2017-06-26T04:29:00Z">
        <w:r w:rsidR="0093725C" w:rsidRPr="009060BA">
          <w:rPr>
            <w:sz w:val="22"/>
            <w:szCs w:val="22"/>
          </w:rPr>
          <w:t>dentro del</w:t>
        </w:r>
      </w:ins>
      <w:ins w:id="812" w:author="Rebeca de la Paz Gonzales" w:date="2017-06-26T04:28:00Z">
        <w:r w:rsidR="0093725C" w:rsidRPr="009060BA">
          <w:rPr>
            <w:sz w:val="22"/>
            <w:szCs w:val="22"/>
          </w:rPr>
          <w:t xml:space="preserve"> </w:t>
        </w:r>
      </w:ins>
      <w:ins w:id="813" w:author="Rebeca de la Paz Gonzales" w:date="2017-06-26T04:27:00Z">
        <w:r w:rsidR="0093725C" w:rsidRPr="009060BA">
          <w:rPr>
            <w:sz w:val="22"/>
            <w:szCs w:val="22"/>
          </w:rPr>
          <w:t xml:space="preserve">primer sintagma preposicional </w:t>
        </w:r>
      </w:ins>
      <w:ins w:id="814" w:author="Rebeca de la Paz Gonzales" w:date="2017-06-26T04:28:00Z">
        <w:r w:rsidRPr="009060BA">
          <w:rPr>
            <w:i/>
            <w:sz w:val="22"/>
            <w:szCs w:val="22"/>
          </w:rPr>
          <w:t>PP_ENTRE</w:t>
        </w:r>
        <w:r w:rsidRPr="009060BA">
          <w:rPr>
            <w:sz w:val="22"/>
            <w:szCs w:val="22"/>
          </w:rPr>
          <w:t xml:space="preserve">, </w:t>
        </w:r>
      </w:ins>
      <w:ins w:id="815" w:author="Rebeca de la Paz Gonzales" w:date="2017-06-26T04:29:00Z">
        <w:r w:rsidR="0093725C" w:rsidRPr="009060BA">
          <w:rPr>
            <w:sz w:val="22"/>
            <w:szCs w:val="22"/>
          </w:rPr>
          <w:t>hay un sintagma nominal que no contiene un sustantivo para poder hacer la funci</w:t>
        </w:r>
      </w:ins>
      <w:ins w:id="816" w:author="Rebeca de la Paz Gonzales" w:date="2017-06-26T04:30:00Z">
        <w:r w:rsidR="0093725C" w:rsidRPr="009060BA">
          <w:rPr>
            <w:sz w:val="22"/>
            <w:szCs w:val="22"/>
          </w:rPr>
          <w:t xml:space="preserve">ón de </w:t>
        </w:r>
        <w:r w:rsidR="0093725C" w:rsidRPr="009060BA">
          <w:rPr>
            <w:i/>
            <w:sz w:val="22"/>
            <w:szCs w:val="22"/>
          </w:rPr>
          <w:t>“</w:t>
        </w:r>
        <w:proofErr w:type="spellStart"/>
        <w:r w:rsidR="0093725C" w:rsidRPr="009060BA">
          <w:rPr>
            <w:i/>
            <w:sz w:val="22"/>
            <w:szCs w:val="22"/>
          </w:rPr>
          <w:t>root</w:t>
        </w:r>
        <w:proofErr w:type="spellEnd"/>
        <w:r w:rsidR="0093725C" w:rsidRPr="009060BA">
          <w:rPr>
            <w:i/>
            <w:sz w:val="22"/>
            <w:szCs w:val="22"/>
          </w:rPr>
          <w:t xml:space="preserve">” </w:t>
        </w:r>
        <w:r w:rsidR="0093725C" w:rsidRPr="009060BA">
          <w:rPr>
            <w:sz w:val="22"/>
            <w:szCs w:val="22"/>
          </w:rPr>
          <w:t xml:space="preserve">dentro de la cláusula </w:t>
        </w:r>
        <w:r w:rsidR="0093725C" w:rsidRPr="009060BA">
          <w:rPr>
            <w:i/>
            <w:sz w:val="22"/>
            <w:szCs w:val="22"/>
          </w:rPr>
          <w:t xml:space="preserve">NP, </w:t>
        </w:r>
        <w:r w:rsidR="0093725C" w:rsidRPr="009060BA">
          <w:rPr>
            <w:sz w:val="22"/>
            <w:szCs w:val="22"/>
          </w:rPr>
          <w:t xml:space="preserve">por lo que en este caso el pronombre </w:t>
        </w:r>
      </w:ins>
      <w:ins w:id="817" w:author="Rebeca de la Paz Gonzales" w:date="2017-06-26T04:31:00Z">
        <w:r w:rsidR="0093725C" w:rsidRPr="009060BA">
          <w:rPr>
            <w:i/>
            <w:sz w:val="22"/>
            <w:szCs w:val="22"/>
          </w:rPr>
          <w:t>P</w:t>
        </w:r>
        <w:r w:rsidR="0093725C" w:rsidRPr="009060BA">
          <w:rPr>
            <w:sz w:val="22"/>
            <w:szCs w:val="22"/>
          </w:rPr>
          <w:t xml:space="preserve"> pasaría a ser el nodo padre. Como se ha comentado anteriormente, generalizar este caso de pronombres como ra</w:t>
        </w:r>
      </w:ins>
      <w:ins w:id="818" w:author="Rebeca de la Paz Gonzales" w:date="2017-06-26T04:32:00Z">
        <w:r w:rsidR="0093725C" w:rsidRPr="009060BA">
          <w:rPr>
            <w:sz w:val="22"/>
            <w:szCs w:val="22"/>
          </w:rPr>
          <w:t>íz afectaría de forma negativa en los pronombres que tienen funcionalidad asociada al verbo.</w:t>
        </w:r>
      </w:ins>
    </w:p>
    <w:p w14:paraId="3223E2D7" w14:textId="4E6E96BB" w:rsidR="00C42766" w:rsidRDefault="00C22EBF">
      <w:pPr>
        <w:jc w:val="left"/>
      </w:pPr>
      <w:r>
        <w:br w:type="page"/>
      </w:r>
    </w:p>
    <w:p w14:paraId="5DF53059" w14:textId="2AF32A5C" w:rsidR="007C3D8F" w:rsidRPr="00B639BF" w:rsidRDefault="007C3D8F" w:rsidP="00BA19A4">
      <w:pPr>
        <w:pStyle w:val="Ttulo1"/>
      </w:pPr>
      <w:bookmarkStart w:id="819" w:name="_Toc486266038"/>
      <w:commentRangeStart w:id="820"/>
      <w:r w:rsidRPr="00B639BF">
        <w:lastRenderedPageBreak/>
        <w:t>Desarrollo</w:t>
      </w:r>
      <w:commentRangeEnd w:id="820"/>
      <w:r w:rsidR="00B406D2">
        <w:rPr>
          <w:rStyle w:val="Refdecomentario"/>
          <w:rFonts w:ascii="Times New Roman" w:hAnsi="Times New Roman" w:cs="Times New Roman"/>
          <w:b w:val="0"/>
          <w:bCs w:val="0"/>
          <w:kern w:val="0"/>
        </w:rPr>
        <w:commentReference w:id="820"/>
      </w:r>
      <w:bookmarkEnd w:id="819"/>
    </w:p>
    <w:p w14:paraId="74B17B3A" w14:textId="77F2C33C" w:rsidR="00615118" w:rsidRPr="00615118" w:rsidRDefault="003F34AA" w:rsidP="00615118">
      <w:pPr>
        <w:pStyle w:val="Ttulo2"/>
      </w:pPr>
      <w:bookmarkStart w:id="821" w:name="_Toc486266039"/>
      <w:r>
        <w:t xml:space="preserve">Plantilla en formato </w:t>
      </w:r>
      <w:proofErr w:type="spellStart"/>
      <w:r>
        <w:t>CoNLL</w:t>
      </w:r>
      <w:bookmarkEnd w:id="821"/>
      <w:proofErr w:type="spellEnd"/>
    </w:p>
    <w:p w14:paraId="7C62CC16" w14:textId="12802EAA" w:rsidR="00615118" w:rsidRPr="000B4B98" w:rsidDel="005B236C" w:rsidRDefault="00615118" w:rsidP="0054630A">
      <w:pPr>
        <w:ind w:left="113"/>
        <w:rPr>
          <w:del w:id="822" w:author="Rebeca de la Paz Gonzales" w:date="2017-06-25T16:50:00Z"/>
          <w:sz w:val="22"/>
          <w:szCs w:val="22"/>
        </w:rPr>
      </w:pPr>
      <w:r w:rsidRPr="000B4B98">
        <w:rPr>
          <w:sz w:val="22"/>
          <w:szCs w:val="22"/>
        </w:rPr>
        <w:t xml:space="preserve">Un paso previo a la implementación del algoritmo fue la creación de la plantilla en formato </w:t>
      </w:r>
      <w:proofErr w:type="spellStart"/>
      <w:r w:rsidRPr="000B4B98">
        <w:rPr>
          <w:sz w:val="22"/>
          <w:szCs w:val="22"/>
        </w:rPr>
        <w:t>CoNLL</w:t>
      </w:r>
      <w:proofErr w:type="spellEnd"/>
      <w:r w:rsidRPr="000B4B98">
        <w:rPr>
          <w:sz w:val="22"/>
          <w:szCs w:val="22"/>
        </w:rPr>
        <w:t xml:space="preserve">. </w:t>
      </w:r>
      <w:r w:rsidR="0054630A" w:rsidRPr="000B4B98">
        <w:rPr>
          <w:sz w:val="22"/>
          <w:szCs w:val="22"/>
        </w:rPr>
        <w:t>El</w:t>
      </w:r>
      <w:r w:rsidR="00A65625" w:rsidRPr="000B4B98">
        <w:rPr>
          <w:sz w:val="22"/>
          <w:szCs w:val="22"/>
        </w:rPr>
        <w:t xml:space="preserve"> objetivo que tuvo la creación de esta plantilla </w:t>
      </w:r>
      <w:r w:rsidRPr="000B4B98">
        <w:rPr>
          <w:sz w:val="22"/>
          <w:szCs w:val="22"/>
        </w:rPr>
        <w:t xml:space="preserve">facilitar la traducción que el departamento de lingüística de la Universidad Autónoma de Madrid debía hacer del </w:t>
      </w:r>
      <w:proofErr w:type="spellStart"/>
      <w:r w:rsidRPr="000B4B98">
        <w:rPr>
          <w:sz w:val="22"/>
          <w:szCs w:val="22"/>
        </w:rPr>
        <w:t>treebank</w:t>
      </w:r>
      <w:proofErr w:type="spellEnd"/>
      <w:r w:rsidRPr="000B4B98">
        <w:rPr>
          <w:sz w:val="22"/>
          <w:szCs w:val="22"/>
        </w:rPr>
        <w:t xml:space="preserve"> de constituyentes al nuevo </w:t>
      </w:r>
      <w:proofErr w:type="spellStart"/>
      <w:r w:rsidRPr="000B4B98">
        <w:rPr>
          <w:sz w:val="22"/>
          <w:szCs w:val="22"/>
        </w:rPr>
        <w:t>treebank</w:t>
      </w:r>
      <w:proofErr w:type="spellEnd"/>
      <w:r w:rsidRPr="000B4B98">
        <w:rPr>
          <w:sz w:val="22"/>
          <w:szCs w:val="22"/>
        </w:rPr>
        <w:t xml:space="preserve"> de dependencias.</w:t>
      </w:r>
    </w:p>
    <w:p w14:paraId="753C6126" w14:textId="5D1C29A6" w:rsidR="00615118" w:rsidRPr="000B4B98" w:rsidDel="005B236C" w:rsidRDefault="00615118" w:rsidP="0054630A">
      <w:pPr>
        <w:ind w:left="113"/>
        <w:rPr>
          <w:del w:id="823" w:author="Rebeca de la Paz Gonzales" w:date="2017-06-25T16:50:00Z"/>
          <w:sz w:val="22"/>
          <w:szCs w:val="22"/>
        </w:rPr>
      </w:pPr>
    </w:p>
    <w:p w14:paraId="2867E412" w14:textId="1C76AC2F" w:rsidR="00615118" w:rsidRPr="000B4B98" w:rsidRDefault="00615118" w:rsidP="0054630A">
      <w:pPr>
        <w:ind w:left="113"/>
        <w:rPr>
          <w:sz w:val="22"/>
          <w:szCs w:val="22"/>
        </w:rPr>
      </w:pPr>
      <w:del w:id="824" w:author="Rebeca de la Paz Gonzales" w:date="2017-06-25T16:50:00Z">
        <w:r w:rsidRPr="000B4B98" w:rsidDel="005B236C">
          <w:rPr>
            <w:sz w:val="22"/>
            <w:szCs w:val="22"/>
          </w:rPr>
          <w:delText>****¿Necesario poner el por qué no se hizo para el formato Stanford?</w:delText>
        </w:r>
      </w:del>
    </w:p>
    <w:p w14:paraId="34A5445B" w14:textId="77777777" w:rsidR="00615118" w:rsidRPr="000B4B98" w:rsidRDefault="00615118" w:rsidP="00615118">
      <w:pPr>
        <w:ind w:left="113"/>
        <w:rPr>
          <w:sz w:val="22"/>
          <w:szCs w:val="22"/>
        </w:rPr>
      </w:pPr>
    </w:p>
    <w:p w14:paraId="433C2B47" w14:textId="5143FC77" w:rsidR="00065100" w:rsidRPr="000B4B98" w:rsidRDefault="00A65625" w:rsidP="00CB766F">
      <w:pPr>
        <w:ind w:left="113"/>
        <w:rPr>
          <w:sz w:val="22"/>
          <w:szCs w:val="22"/>
        </w:rPr>
      </w:pPr>
      <w:r w:rsidRPr="000B4B98">
        <w:rPr>
          <w:sz w:val="22"/>
          <w:szCs w:val="22"/>
        </w:rPr>
        <w:t xml:space="preserve">La construcción de la plantilla ha consistido en </w:t>
      </w:r>
      <w:del w:id="825" w:author="Rebeca de la Paz Gonzales" w:date="2017-06-25T16:50:00Z">
        <w:r w:rsidRPr="000B4B98" w:rsidDel="005B236C">
          <w:rPr>
            <w:sz w:val="22"/>
            <w:szCs w:val="22"/>
          </w:rPr>
          <w:delText xml:space="preserve">hacer </w:delText>
        </w:r>
      </w:del>
      <w:ins w:id="826" w:author="Rebeca de la Paz Gonzales" w:date="2017-06-25T16:50:00Z">
        <w:r w:rsidR="005B236C" w:rsidRPr="000B4B98">
          <w:rPr>
            <w:sz w:val="22"/>
            <w:szCs w:val="22"/>
          </w:rPr>
          <w:t xml:space="preserve">crear </w:t>
        </w:r>
      </w:ins>
      <w:r w:rsidRPr="000B4B98">
        <w:rPr>
          <w:sz w:val="22"/>
          <w:szCs w:val="22"/>
        </w:rPr>
        <w:t>un fichero Excel</w:t>
      </w:r>
      <w:r w:rsidR="00F368AE" w:rsidRPr="000B4B98">
        <w:rPr>
          <w:sz w:val="22"/>
          <w:szCs w:val="22"/>
        </w:rPr>
        <w:t>, en formato CSV</w:t>
      </w:r>
      <w:r w:rsidRPr="000B4B98">
        <w:rPr>
          <w:sz w:val="22"/>
          <w:szCs w:val="22"/>
        </w:rPr>
        <w:t xml:space="preserve">, en el cada una de las frases que componen el </w:t>
      </w:r>
      <w:proofErr w:type="spellStart"/>
      <w:r w:rsidRPr="000B4B98">
        <w:rPr>
          <w:sz w:val="22"/>
          <w:szCs w:val="22"/>
        </w:rPr>
        <w:t>treebank</w:t>
      </w:r>
      <w:proofErr w:type="spellEnd"/>
      <w:r w:rsidRPr="000B4B98">
        <w:rPr>
          <w:sz w:val="22"/>
          <w:szCs w:val="22"/>
        </w:rPr>
        <w:t xml:space="preserve"> ha sido tratada para dar lugar a una tabla como la </w:t>
      </w:r>
      <w:r w:rsidR="00065100" w:rsidRPr="000B4B98">
        <w:rPr>
          <w:sz w:val="22"/>
          <w:szCs w:val="22"/>
        </w:rPr>
        <w:t>que se puede apreciar en la</w:t>
      </w:r>
      <w:r w:rsidRPr="000B4B98">
        <w:rPr>
          <w:sz w:val="22"/>
          <w:szCs w:val="22"/>
        </w:rPr>
        <w:t xml:space="preserve"> </w:t>
      </w:r>
      <w:r w:rsidR="00CB766F" w:rsidRPr="000B4B98">
        <w:rPr>
          <w:b/>
          <w:i/>
          <w:sz w:val="22"/>
          <w:szCs w:val="22"/>
        </w:rPr>
        <w:fldChar w:fldCharType="begin"/>
      </w:r>
      <w:r w:rsidR="00CB766F" w:rsidRPr="000B4B98">
        <w:rPr>
          <w:b/>
          <w:i/>
          <w:sz w:val="22"/>
          <w:szCs w:val="22"/>
        </w:rPr>
        <w:instrText xml:space="preserve"> </w:instrText>
      </w:r>
      <w:r w:rsidR="00100D20" w:rsidRPr="000B4B98">
        <w:rPr>
          <w:b/>
          <w:i/>
          <w:sz w:val="22"/>
          <w:szCs w:val="22"/>
        </w:rPr>
        <w:instrText>REF</w:instrText>
      </w:r>
      <w:r w:rsidR="00CB766F" w:rsidRPr="000B4B98">
        <w:rPr>
          <w:b/>
          <w:i/>
          <w:sz w:val="22"/>
          <w:szCs w:val="22"/>
        </w:rPr>
        <w:instrText xml:space="preserve"> _Ref484918632 \h  \* MERGEFORMAT </w:instrText>
      </w:r>
      <w:r w:rsidR="00CB766F" w:rsidRPr="000B4B98">
        <w:rPr>
          <w:b/>
          <w:i/>
          <w:sz w:val="22"/>
          <w:szCs w:val="22"/>
        </w:rPr>
      </w:r>
      <w:r w:rsidR="00CB766F"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9</w:t>
      </w:r>
      <w:r w:rsidR="00CB766F" w:rsidRPr="000B4B98">
        <w:rPr>
          <w:b/>
          <w:i/>
          <w:sz w:val="22"/>
          <w:szCs w:val="22"/>
        </w:rPr>
        <w:fldChar w:fldCharType="end"/>
      </w:r>
      <w:r w:rsidR="00065100" w:rsidRPr="000B4B98">
        <w:rPr>
          <w:sz w:val="22"/>
          <w:szCs w:val="22"/>
        </w:rPr>
        <w:t>, pero con varias de las columnas vacías, cuya responsabilidad de rellenar pertenecía al departamento de lingüística.</w:t>
      </w:r>
    </w:p>
    <w:p w14:paraId="765522EC" w14:textId="77777777" w:rsidR="00065100" w:rsidRPr="000B4B98" w:rsidRDefault="00065100" w:rsidP="00615118">
      <w:pPr>
        <w:ind w:left="113"/>
        <w:rPr>
          <w:noProof/>
          <w:sz w:val="22"/>
          <w:szCs w:val="22"/>
        </w:rPr>
      </w:pPr>
    </w:p>
    <w:p w14:paraId="3B29B9A9" w14:textId="77777777" w:rsidR="00065100" w:rsidRPr="000B4B98" w:rsidRDefault="00065100" w:rsidP="00615118">
      <w:pPr>
        <w:ind w:left="113"/>
        <w:rPr>
          <w:sz w:val="22"/>
          <w:szCs w:val="22"/>
        </w:rPr>
      </w:pPr>
      <w:r w:rsidRPr="000B4B98">
        <w:rPr>
          <w:sz w:val="22"/>
          <w:szCs w:val="22"/>
        </w:rPr>
        <w:t xml:space="preserve">Para llegar al formato deseado se partió de las frases originales del </w:t>
      </w:r>
      <w:proofErr w:type="spellStart"/>
      <w:r w:rsidRPr="000B4B98">
        <w:rPr>
          <w:sz w:val="22"/>
          <w:szCs w:val="22"/>
        </w:rPr>
        <w:t>treebank</w:t>
      </w:r>
      <w:proofErr w:type="spellEnd"/>
      <w:r w:rsidRPr="000B4B98">
        <w:rPr>
          <w:sz w:val="22"/>
          <w:szCs w:val="22"/>
        </w:rPr>
        <w:t xml:space="preserve">, es decir, frases que no tienen formato de árboles de constituyentes pero que tienen una pequeña particularidad. Cada una de las palabras que componen la oración tiene asociada la categoría definida por el idioma, categoría que compondrá una de las columnas en el formato </w:t>
      </w:r>
      <w:proofErr w:type="spellStart"/>
      <w:r w:rsidRPr="000B4B98">
        <w:rPr>
          <w:sz w:val="22"/>
          <w:szCs w:val="22"/>
        </w:rPr>
        <w:t>CoNLL</w:t>
      </w:r>
      <w:proofErr w:type="spellEnd"/>
      <w:r w:rsidRPr="000B4B98">
        <w:rPr>
          <w:sz w:val="22"/>
          <w:szCs w:val="22"/>
        </w:rPr>
        <w:t>.</w:t>
      </w:r>
    </w:p>
    <w:p w14:paraId="4AC46109" w14:textId="77777777" w:rsidR="00065100" w:rsidRPr="000B4B98" w:rsidRDefault="00065100" w:rsidP="00615118">
      <w:pPr>
        <w:ind w:left="113"/>
        <w:rPr>
          <w:sz w:val="22"/>
          <w:szCs w:val="22"/>
        </w:rPr>
      </w:pPr>
    </w:p>
    <w:p w14:paraId="3CED9AF9" w14:textId="77777777" w:rsidR="000B4B98" w:rsidRPr="000B4B98" w:rsidRDefault="00215CBA" w:rsidP="000374FF">
      <w:pPr>
        <w:ind w:left="113"/>
        <w:rPr>
          <w:rFonts w:ascii="Courier New" w:hAnsi="Courier New" w:cs="Courier New"/>
          <w:sz w:val="22"/>
          <w:szCs w:val="22"/>
        </w:rPr>
      </w:pPr>
      <w:r w:rsidRPr="000B4B98">
        <w:rPr>
          <w:sz w:val="22"/>
          <w:szCs w:val="22"/>
        </w:rPr>
        <w:t xml:space="preserve">A continuación, una frase del </w:t>
      </w:r>
      <w:proofErr w:type="spellStart"/>
      <w:r w:rsidRPr="000B4B98">
        <w:rPr>
          <w:sz w:val="22"/>
          <w:szCs w:val="22"/>
        </w:rPr>
        <w:t>treebank</w:t>
      </w:r>
      <w:proofErr w:type="spellEnd"/>
      <w:r w:rsidRPr="000B4B98">
        <w:rPr>
          <w:sz w:val="22"/>
          <w:szCs w:val="22"/>
        </w:rPr>
        <w:t xml:space="preserve"> original, en la que se puede apreciar como cada término tiene asociada su categoría, estando </w:t>
      </w:r>
      <w:r w:rsidR="00653473" w:rsidRPr="000B4B98">
        <w:rPr>
          <w:sz w:val="22"/>
          <w:szCs w:val="22"/>
        </w:rPr>
        <w:t xml:space="preserve">la palabra y la categoría </w:t>
      </w:r>
      <w:r w:rsidRPr="000B4B98">
        <w:rPr>
          <w:sz w:val="22"/>
          <w:szCs w:val="22"/>
        </w:rPr>
        <w:t>separad</w:t>
      </w:r>
      <w:r w:rsidR="00653473" w:rsidRPr="000B4B98">
        <w:rPr>
          <w:sz w:val="22"/>
          <w:szCs w:val="22"/>
        </w:rPr>
        <w:t>as</w:t>
      </w:r>
      <w:r w:rsidRPr="000B4B98">
        <w:rPr>
          <w:sz w:val="22"/>
          <w:szCs w:val="22"/>
        </w:rPr>
        <w:t xml:space="preserve"> por un</w:t>
      </w:r>
      <w:r w:rsidR="0047718F" w:rsidRPr="000B4B98">
        <w:rPr>
          <w:sz w:val="22"/>
          <w:szCs w:val="22"/>
        </w:rPr>
        <w:t xml:space="preserve"> delimitador como es la</w:t>
      </w:r>
      <w:r w:rsidR="00F368AE" w:rsidRPr="000B4B98">
        <w:rPr>
          <w:sz w:val="22"/>
          <w:szCs w:val="22"/>
        </w:rPr>
        <w:t xml:space="preserve"> barra inclinada</w:t>
      </w:r>
      <w:r w:rsidR="000374FF" w:rsidRPr="000B4B98">
        <w:rPr>
          <w:sz w:val="22"/>
          <w:szCs w:val="22"/>
        </w:rPr>
        <w:t>:</w:t>
      </w:r>
      <w:r w:rsidR="000374FF" w:rsidRPr="000B4B98">
        <w:rPr>
          <w:rFonts w:ascii="Courier New" w:hAnsi="Courier New" w:cs="Courier New"/>
          <w:sz w:val="22"/>
          <w:szCs w:val="22"/>
        </w:rPr>
        <w:t xml:space="preserve"> </w:t>
      </w:r>
    </w:p>
    <w:p w14:paraId="1260A8BB" w14:textId="77777777" w:rsidR="000B4B98" w:rsidRPr="000B4B98" w:rsidRDefault="000B4B98" w:rsidP="000374FF">
      <w:pPr>
        <w:ind w:left="113"/>
        <w:rPr>
          <w:rFonts w:ascii="Courier New" w:hAnsi="Courier New" w:cs="Courier New"/>
          <w:sz w:val="22"/>
          <w:szCs w:val="22"/>
        </w:rPr>
      </w:pPr>
    </w:p>
    <w:p w14:paraId="4B71039A" w14:textId="025F0572" w:rsidR="00215CBA" w:rsidRPr="000B4B98" w:rsidRDefault="00215CBA" w:rsidP="000374FF">
      <w:pPr>
        <w:ind w:left="113"/>
        <w:rPr>
          <w:rFonts w:ascii="Courier New" w:hAnsi="Courier New" w:cs="Courier New"/>
          <w:sz w:val="22"/>
          <w:szCs w:val="22"/>
        </w:rPr>
      </w:pPr>
      <w:r w:rsidRPr="000B4B98">
        <w:rPr>
          <w:rFonts w:ascii="Courier New" w:hAnsi="Courier New" w:cs="Courier New"/>
          <w:sz w:val="22"/>
          <w:szCs w:val="22"/>
        </w:rPr>
        <w:t>La/ART policía/N descubre/V un/ART gran/ADJ arsenal/N de/PREP ETA/NPR en/PREP Francia/NPR tras/PREP producirse/V un/ART incendio/N en/PREP un/ART chalé/</w:t>
      </w:r>
      <w:proofErr w:type="gramStart"/>
      <w:r w:rsidRPr="000B4B98">
        <w:rPr>
          <w:rFonts w:ascii="Courier New" w:hAnsi="Courier New" w:cs="Courier New"/>
          <w:sz w:val="22"/>
          <w:szCs w:val="22"/>
        </w:rPr>
        <w:t>N .</w:t>
      </w:r>
      <w:proofErr w:type="gramEnd"/>
      <w:r w:rsidRPr="000B4B98">
        <w:rPr>
          <w:rFonts w:ascii="Courier New" w:hAnsi="Courier New" w:cs="Courier New"/>
          <w:sz w:val="22"/>
          <w:szCs w:val="22"/>
        </w:rPr>
        <w:t>/PUNCT</w:t>
      </w:r>
    </w:p>
    <w:p w14:paraId="49A40FA6" w14:textId="77777777" w:rsidR="00215CBA" w:rsidRPr="000B4B98" w:rsidRDefault="00215CBA" w:rsidP="00615118">
      <w:pPr>
        <w:ind w:left="113"/>
        <w:rPr>
          <w:sz w:val="22"/>
          <w:szCs w:val="22"/>
        </w:rPr>
      </w:pPr>
    </w:p>
    <w:p w14:paraId="35F931F1" w14:textId="77777777" w:rsidR="00F368AE" w:rsidRPr="000B4B98" w:rsidRDefault="00215CBA" w:rsidP="00F368AE">
      <w:pPr>
        <w:ind w:left="113"/>
        <w:rPr>
          <w:sz w:val="22"/>
          <w:szCs w:val="22"/>
        </w:rPr>
      </w:pPr>
      <w:r w:rsidRPr="000B4B98">
        <w:rPr>
          <w:sz w:val="22"/>
          <w:szCs w:val="22"/>
        </w:rPr>
        <w:t xml:space="preserve">La descomposición en de la oración en las columnas se ha realizado teniendo en cuenta dos delimitadores, el primero el espacio que separa cada una de las palabras, por cada una de las </w:t>
      </w:r>
      <w:r w:rsidR="00F368AE" w:rsidRPr="000B4B98">
        <w:rPr>
          <w:sz w:val="22"/>
          <w:szCs w:val="22"/>
        </w:rPr>
        <w:t>ellas</w:t>
      </w:r>
      <w:r w:rsidRPr="000B4B98">
        <w:rPr>
          <w:sz w:val="22"/>
          <w:szCs w:val="22"/>
        </w:rPr>
        <w:t xml:space="preserve"> se aumenta un contador, el cual indica el índice o posición del término dentro de la oración. Una vez que se obtiene </w:t>
      </w:r>
      <w:r w:rsidR="00F368AE" w:rsidRPr="000B4B98">
        <w:rPr>
          <w:sz w:val="22"/>
          <w:szCs w:val="22"/>
        </w:rPr>
        <w:t xml:space="preserve">el grupo formado por palabra y categoría, se hace la división por el delimitador que es la barra inclinada. </w:t>
      </w:r>
    </w:p>
    <w:p w14:paraId="33FDADD6" w14:textId="77777777" w:rsidR="00F368AE" w:rsidRPr="000B4B98" w:rsidRDefault="00F368AE" w:rsidP="00F368AE">
      <w:pPr>
        <w:ind w:left="113"/>
        <w:rPr>
          <w:sz w:val="22"/>
          <w:szCs w:val="22"/>
        </w:rPr>
      </w:pPr>
    </w:p>
    <w:p w14:paraId="53E3124D" w14:textId="2A286752" w:rsidR="0087519E" w:rsidRPr="000B4B98" w:rsidRDefault="00F368AE" w:rsidP="0087519E">
      <w:pPr>
        <w:ind w:left="113"/>
        <w:rPr>
          <w:sz w:val="22"/>
          <w:szCs w:val="22"/>
        </w:rPr>
      </w:pPr>
      <w:r w:rsidRPr="000B4B98">
        <w:rPr>
          <w:sz w:val="22"/>
          <w:szCs w:val="22"/>
        </w:rPr>
        <w:t xml:space="preserve">Con las separaciones que se han mencionado, se obtienen tres de las columnas que componen la tabla, el índice, la palabra en sí y la categoría del idioma. </w:t>
      </w:r>
      <w:r w:rsidR="0087519E" w:rsidRPr="000B4B98">
        <w:rPr>
          <w:sz w:val="22"/>
          <w:szCs w:val="22"/>
        </w:rPr>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rPr>
        <w:drawing>
          <wp:inline distT="0" distB="0" distL="0" distR="0" wp14:anchorId="684838D0" wp14:editId="2C0B0525">
            <wp:extent cx="2745773" cy="1511957"/>
            <wp:effectExtent l="0" t="0" r="0" b="12065"/>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328" cy="1526579"/>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827" w:name="_Toc48626510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18</w:t>
      </w:r>
      <w:r>
        <w:fldChar w:fldCharType="end"/>
      </w:r>
      <w:r>
        <w:t xml:space="preserve">. Plantilla en formato </w:t>
      </w:r>
      <w:proofErr w:type="spellStart"/>
      <w:r>
        <w:t>CoNLL</w:t>
      </w:r>
      <w:proofErr w:type="spellEnd"/>
      <w:r>
        <w:t xml:space="preserve"> en español</w:t>
      </w:r>
      <w:bookmarkEnd w:id="827"/>
    </w:p>
    <w:p w14:paraId="61F0B3A0" w14:textId="1D36B1B1" w:rsidR="00140BE8" w:rsidRDefault="003F34AA" w:rsidP="00140BE8">
      <w:pPr>
        <w:pStyle w:val="Ttulo2"/>
      </w:pPr>
      <w:bookmarkStart w:id="828" w:name="_Toc486266040"/>
      <w:commentRangeStart w:id="829"/>
      <w:r>
        <w:lastRenderedPageBreak/>
        <w:t>Formato de ficheros</w:t>
      </w:r>
      <w:commentRangeEnd w:id="829"/>
      <w:r w:rsidR="007524DC">
        <w:rPr>
          <w:rStyle w:val="Refdecomentario"/>
          <w:rFonts w:ascii="Times New Roman" w:hAnsi="Times New Roman" w:cs="Times New Roman"/>
          <w:b w:val="0"/>
          <w:bCs w:val="0"/>
          <w:i w:val="0"/>
          <w:iCs w:val="0"/>
        </w:rPr>
        <w:commentReference w:id="829"/>
      </w:r>
      <w:bookmarkEnd w:id="828"/>
    </w:p>
    <w:p w14:paraId="6A27E00F" w14:textId="04D007E8" w:rsidR="00140BE8" w:rsidRPr="000B4B98" w:rsidDel="005B236C" w:rsidRDefault="00140BE8" w:rsidP="00140BE8">
      <w:pPr>
        <w:ind w:left="113"/>
        <w:rPr>
          <w:del w:id="830" w:author="Rebeca de la Paz Gonzales" w:date="2017-06-25T16:51:00Z"/>
          <w:sz w:val="22"/>
          <w:szCs w:val="22"/>
        </w:rPr>
      </w:pPr>
      <w:del w:id="831" w:author="Rebeca de la Paz Gonzales" w:date="2017-06-25T16:51:00Z">
        <w:r w:rsidRPr="000B4B98" w:rsidDel="005B236C">
          <w:rPr>
            <w:sz w:val="22"/>
            <w:szCs w:val="22"/>
          </w:rPr>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RPr="000B4B98" w:rsidDel="005B236C" w:rsidRDefault="00140BE8" w:rsidP="00140BE8">
      <w:pPr>
        <w:ind w:left="113"/>
        <w:rPr>
          <w:del w:id="832" w:author="Rebeca de la Paz Gonzales" w:date="2017-06-25T16:51:00Z"/>
          <w:sz w:val="22"/>
          <w:szCs w:val="22"/>
        </w:rPr>
      </w:pPr>
    </w:p>
    <w:p w14:paraId="6549C657" w14:textId="77777777" w:rsidR="005B236C" w:rsidRPr="000B4B98" w:rsidRDefault="00140BE8" w:rsidP="005B236C">
      <w:pPr>
        <w:ind w:left="113"/>
        <w:rPr>
          <w:ins w:id="833" w:author="Rebeca de la Paz Gonzales" w:date="2017-06-25T16:55:00Z"/>
          <w:sz w:val="22"/>
          <w:szCs w:val="22"/>
        </w:rPr>
      </w:pPr>
      <w:del w:id="834" w:author="Rebeca de la Paz Gonzales" w:date="2017-06-25T16:51:00Z">
        <w:r w:rsidRPr="000B4B98" w:rsidDel="005B236C">
          <w:rPr>
            <w:sz w:val="22"/>
            <w:szCs w:val="22"/>
          </w:rPr>
          <w:delText>**** ¿Hay que</w:delText>
        </w:r>
        <w:r w:rsidR="00F43FB5" w:rsidRPr="000B4B98" w:rsidDel="005B236C">
          <w:rPr>
            <w:sz w:val="22"/>
            <w:szCs w:val="22"/>
          </w:rPr>
          <w:delText xml:space="preserve"> poner la forma en que se trata</w:delText>
        </w:r>
        <w:r w:rsidRPr="000B4B98" w:rsidDel="005B236C">
          <w:rPr>
            <w:sz w:val="22"/>
            <w:szCs w:val="22"/>
          </w:rPr>
          <w:delText xml:space="preserve"> la información al leerse?</w:delText>
        </w:r>
      </w:del>
      <w:ins w:id="835" w:author="Rebeca de la Paz Gonzales" w:date="2017-06-25T16:51:00Z">
        <w:r w:rsidR="005B236C" w:rsidRPr="000B4B98">
          <w:rPr>
            <w:sz w:val="22"/>
            <w:szCs w:val="22"/>
          </w:rPr>
          <w:t xml:space="preserve">En este apartado se mostrará como son los ficheros utilizados a lo largo del proyecto, por un </w:t>
        </w:r>
      </w:ins>
      <w:ins w:id="836" w:author="Rebeca de la Paz Gonzales" w:date="2017-06-25T16:53:00Z">
        <w:r w:rsidR="005B236C" w:rsidRPr="000B4B98">
          <w:rPr>
            <w:sz w:val="22"/>
            <w:szCs w:val="22"/>
          </w:rPr>
          <w:t>lado,</w:t>
        </w:r>
      </w:ins>
      <w:ins w:id="837" w:author="Rebeca de la Paz Gonzales" w:date="2017-06-25T16:51:00Z">
        <w:r w:rsidR="005B236C" w:rsidRPr="000B4B98">
          <w:rPr>
            <w:sz w:val="22"/>
            <w:szCs w:val="22"/>
          </w:rPr>
          <w:t xml:space="preserve"> los ficheros de entrada</w:t>
        </w:r>
      </w:ins>
      <w:ins w:id="838" w:author="Rebeca de la Paz Gonzales" w:date="2017-06-25T16:52:00Z">
        <w:r w:rsidR="005B236C" w:rsidRPr="000B4B98">
          <w:rPr>
            <w:sz w:val="22"/>
            <w:szCs w:val="22"/>
          </w:rPr>
          <w:t xml:space="preserve"> y por otro los de salida.</w:t>
        </w:r>
      </w:ins>
      <w:ins w:id="839" w:author="Rebeca de la Paz Gonzales" w:date="2017-06-25T16:53:00Z">
        <w:r w:rsidR="005B236C" w:rsidRPr="000B4B98">
          <w:rPr>
            <w:sz w:val="22"/>
            <w:szCs w:val="22"/>
          </w:rPr>
          <w:t xml:space="preserve"> </w:t>
        </w:r>
      </w:ins>
    </w:p>
    <w:p w14:paraId="07DDFFB6" w14:textId="77777777" w:rsidR="005B236C" w:rsidRPr="000B4B98" w:rsidRDefault="005B236C" w:rsidP="005B236C">
      <w:pPr>
        <w:ind w:left="113"/>
        <w:rPr>
          <w:ins w:id="840" w:author="Rebeca de la Paz Gonzales" w:date="2017-06-25T16:55:00Z"/>
          <w:sz w:val="22"/>
          <w:szCs w:val="22"/>
        </w:rPr>
      </w:pPr>
    </w:p>
    <w:p w14:paraId="6E6586E4" w14:textId="5A7339AA" w:rsidR="005B236C" w:rsidRPr="000B4B98" w:rsidDel="005B236C" w:rsidRDefault="005B236C" w:rsidP="005B236C">
      <w:pPr>
        <w:ind w:left="113"/>
        <w:rPr>
          <w:del w:id="841" w:author="Rebeca de la Paz Gonzales" w:date="2017-06-25T16:55:00Z"/>
          <w:sz w:val="22"/>
          <w:szCs w:val="22"/>
        </w:rPr>
      </w:pPr>
      <w:ins w:id="842" w:author="Rebeca de la Paz Gonzales" w:date="2017-06-25T16:53:00Z">
        <w:r w:rsidRPr="000B4B98">
          <w:rPr>
            <w:sz w:val="22"/>
            <w:szCs w:val="22"/>
          </w:rPr>
          <w:t xml:space="preserve">Como entrada se utilizan el </w:t>
        </w:r>
        <w:proofErr w:type="spellStart"/>
        <w:r w:rsidRPr="000B4B98">
          <w:rPr>
            <w:sz w:val="22"/>
            <w:szCs w:val="22"/>
          </w:rPr>
          <w:t>treebank</w:t>
        </w:r>
        <w:proofErr w:type="spellEnd"/>
        <w:r w:rsidRPr="000B4B98">
          <w:rPr>
            <w:sz w:val="22"/>
            <w:szCs w:val="22"/>
          </w:rPr>
          <w:t xml:space="preserve"> de constituyentes y</w:t>
        </w:r>
      </w:ins>
      <w:ins w:id="843" w:author="Rebeca de la Paz Gonzales" w:date="2017-06-25T16:54:00Z">
        <w:r w:rsidRPr="000B4B98">
          <w:rPr>
            <w:sz w:val="22"/>
            <w:szCs w:val="22"/>
          </w:rPr>
          <w:t xml:space="preserve"> un documento que contiene la tabla de etiquetas asociada los pares de elemento</w:t>
        </w:r>
      </w:ins>
      <w:ins w:id="844" w:author="Rebeca de la Paz Gonzales" w:date="2017-06-25T16:55:00Z">
        <w:r w:rsidRPr="000B4B98">
          <w:rPr>
            <w:sz w:val="22"/>
            <w:szCs w:val="22"/>
          </w:rPr>
          <w:t>s</w:t>
        </w:r>
      </w:ins>
      <w:ins w:id="845" w:author="Rebeca de la Paz Gonzales" w:date="2017-06-25T16:54:00Z">
        <w:r w:rsidRPr="000B4B98">
          <w:rPr>
            <w:sz w:val="22"/>
            <w:szCs w:val="22"/>
          </w:rPr>
          <w:t xml:space="preserve">, mientras que para la salida se tienen dos posibles archivos, dependiendo del formato de salida escogido para representar el </w:t>
        </w:r>
        <w:proofErr w:type="spellStart"/>
        <w:r w:rsidRPr="000B4B98">
          <w:rPr>
            <w:sz w:val="22"/>
            <w:szCs w:val="22"/>
          </w:rPr>
          <w:t>treebank</w:t>
        </w:r>
        <w:proofErr w:type="spellEnd"/>
        <w:r w:rsidRPr="000B4B98">
          <w:rPr>
            <w:sz w:val="22"/>
            <w:szCs w:val="22"/>
          </w:rPr>
          <w:t xml:space="preserve"> de dependencias</w:t>
        </w:r>
      </w:ins>
      <w:ins w:id="846" w:author="Rebeca de la Paz Gonzales" w:date="2017-06-25T16:58:00Z">
        <w:r w:rsidR="00303453" w:rsidRPr="000B4B98">
          <w:rPr>
            <w:sz w:val="22"/>
            <w:szCs w:val="22"/>
          </w:rPr>
          <w:t>. Estos</w:t>
        </w:r>
      </w:ins>
      <w:ins w:id="847" w:author="Rebeca de la Paz Gonzales" w:date="2017-06-25T16:54:00Z">
        <w:r w:rsidRPr="000B4B98">
          <w:rPr>
            <w:sz w:val="22"/>
            <w:szCs w:val="22"/>
          </w:rPr>
          <w:t xml:space="preserve"> formatos han sido comentados en apartados anteriores, </w:t>
        </w:r>
      </w:ins>
      <w:ins w:id="848" w:author="Rebeca de la Paz Gonzales" w:date="2017-06-25T16:57:00Z">
        <w:r w:rsidR="00381B9A" w:rsidRPr="000B4B98">
          <w:rPr>
            <w:sz w:val="22"/>
            <w:szCs w:val="22"/>
          </w:rPr>
          <w:t xml:space="preserve">uno el formato Stanford y el otro sería el formato </w:t>
        </w:r>
        <w:proofErr w:type="spellStart"/>
        <w:r w:rsidR="00381B9A" w:rsidRPr="000B4B98">
          <w:rPr>
            <w:sz w:val="22"/>
            <w:szCs w:val="22"/>
          </w:rPr>
          <w:t>CoNLL</w:t>
        </w:r>
      </w:ins>
      <w:proofErr w:type="spellEnd"/>
    </w:p>
    <w:p w14:paraId="6AA7AF19" w14:textId="6E534EC3" w:rsidR="005B236C" w:rsidRPr="000B4B98" w:rsidRDefault="00381B9A" w:rsidP="001B0248">
      <w:pPr>
        <w:ind w:left="113"/>
        <w:rPr>
          <w:sz w:val="22"/>
          <w:szCs w:val="22"/>
        </w:rPr>
      </w:pPr>
      <w:ins w:id="849" w:author="Rebeca de la Paz Gonzales" w:date="2017-06-25T16:57:00Z">
        <w:r w:rsidRPr="000B4B98">
          <w:rPr>
            <w:sz w:val="22"/>
            <w:szCs w:val="22"/>
          </w:rPr>
          <w:t>.</w:t>
        </w:r>
      </w:ins>
    </w:p>
    <w:p w14:paraId="2F1AD563" w14:textId="6DF82D11" w:rsidR="00431F5E" w:rsidRDefault="003F34AA" w:rsidP="00140BE8">
      <w:pPr>
        <w:pStyle w:val="Ttulo3"/>
      </w:pPr>
      <w:bookmarkStart w:id="850" w:name="_Toc486266041"/>
      <w:r>
        <w:t>Formato de entrada</w:t>
      </w:r>
      <w:bookmarkEnd w:id="850"/>
    </w:p>
    <w:p w14:paraId="337904BE" w14:textId="77777777" w:rsidR="00CC42EC" w:rsidRPr="000B4B98" w:rsidRDefault="00431F5E" w:rsidP="00431F5E">
      <w:pPr>
        <w:ind w:left="284"/>
        <w:rPr>
          <w:ins w:id="851" w:author="Rebeca de la Paz Gonzales" w:date="2017-06-25T16:59:00Z"/>
          <w:sz w:val="22"/>
          <w:szCs w:val="22"/>
        </w:rPr>
      </w:pPr>
      <w:r w:rsidRPr="000B4B98">
        <w:rPr>
          <w:sz w:val="22"/>
          <w:szCs w:val="22"/>
        </w:rPr>
        <w:t xml:space="preserve">El primer fichero que se usa el que contiene las oraciones originales del </w:t>
      </w:r>
      <w:proofErr w:type="spellStart"/>
      <w:r w:rsidRPr="000B4B98">
        <w:rPr>
          <w:sz w:val="22"/>
          <w:szCs w:val="22"/>
        </w:rPr>
        <w:t>treebank</w:t>
      </w:r>
      <w:proofErr w:type="spellEnd"/>
      <w:r w:rsidRPr="000B4B98">
        <w:rPr>
          <w:sz w:val="22"/>
          <w:szCs w:val="22"/>
        </w:rPr>
        <w:t xml:space="preserve"> con su categoría asociada y que será </w:t>
      </w:r>
      <w:r w:rsidR="00CC42EC" w:rsidRPr="000B4B98">
        <w:rPr>
          <w:sz w:val="22"/>
          <w:szCs w:val="22"/>
        </w:rPr>
        <w:t xml:space="preserve">utilizado en la generación del fichero de plantillas para las mismas frases. El formato utilizado en este fichero es texto plano, por lo que se escogió </w:t>
      </w:r>
      <w:proofErr w:type="spellStart"/>
      <w:r w:rsidR="00CC42EC" w:rsidRPr="000B4B98">
        <w:rPr>
          <w:i/>
          <w:sz w:val="22"/>
          <w:szCs w:val="22"/>
        </w:rPr>
        <w:t>txt</w:t>
      </w:r>
      <w:proofErr w:type="spellEnd"/>
      <w:r w:rsidR="00CC42EC" w:rsidRPr="000B4B98">
        <w:rPr>
          <w:i/>
          <w:sz w:val="22"/>
          <w:szCs w:val="22"/>
        </w:rPr>
        <w:t>.</w:t>
      </w:r>
      <w:r w:rsidR="00CC42EC" w:rsidRPr="000B4B98">
        <w:rPr>
          <w:sz w:val="22"/>
          <w:szCs w:val="22"/>
        </w:rPr>
        <w:t xml:space="preserve"> </w:t>
      </w:r>
    </w:p>
    <w:p w14:paraId="4587312D" w14:textId="77777777" w:rsidR="001B0248" w:rsidRPr="000B4B98" w:rsidRDefault="001B0248" w:rsidP="00431F5E">
      <w:pPr>
        <w:ind w:left="284"/>
        <w:rPr>
          <w:ins w:id="852" w:author="Rebeca de la Paz Gonzales" w:date="2017-06-25T16:59:00Z"/>
          <w:sz w:val="22"/>
          <w:szCs w:val="22"/>
        </w:rPr>
      </w:pPr>
    </w:p>
    <w:p w14:paraId="1D00C507" w14:textId="7983ECBD" w:rsidR="001B0248" w:rsidRPr="000B4B98" w:rsidRDefault="001B0248" w:rsidP="00431F5E">
      <w:pPr>
        <w:ind w:left="284"/>
        <w:rPr>
          <w:sz w:val="22"/>
          <w:szCs w:val="22"/>
        </w:rPr>
      </w:pPr>
      <w:ins w:id="853" w:author="Rebeca de la Paz Gonzales" w:date="2017-06-25T16:59:00Z">
        <w:r w:rsidRPr="000B4B98">
          <w:rPr>
            <w:sz w:val="22"/>
            <w:szCs w:val="22"/>
          </w:rPr>
          <w:t xml:space="preserve">Este fichero se utiliza para generar la plantilla de oraciones en el formato de dependencias que los </w:t>
        </w:r>
      </w:ins>
      <w:ins w:id="854" w:author="Rebeca de la Paz Gonzales" w:date="2017-06-25T17:00:00Z">
        <w:r w:rsidRPr="000B4B98">
          <w:rPr>
            <w:sz w:val="22"/>
            <w:szCs w:val="22"/>
          </w:rPr>
          <w:t>lingüistas</w:t>
        </w:r>
      </w:ins>
      <w:ins w:id="855" w:author="Rebeca de la Paz Gonzales" w:date="2017-06-25T16:59:00Z">
        <w:r w:rsidRPr="000B4B98">
          <w:rPr>
            <w:sz w:val="22"/>
            <w:szCs w:val="22"/>
          </w:rPr>
          <w:t xml:space="preserve"> </w:t>
        </w:r>
      </w:ins>
      <w:ins w:id="856" w:author="Rebeca de la Paz Gonzales" w:date="2017-06-25T17:00:00Z">
        <w:r w:rsidRPr="000B4B98">
          <w:rPr>
            <w:sz w:val="22"/>
            <w:szCs w:val="22"/>
          </w:rP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rPr>
        <w:drawing>
          <wp:inline distT="0" distB="0" distL="0" distR="0" wp14:anchorId="013F57EA" wp14:editId="7F665618">
            <wp:extent cx="2908935" cy="1473008"/>
            <wp:effectExtent l="0" t="0" r="0" b="635"/>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9307" cy="1493451"/>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857" w:name="_Toc48626510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19</w:t>
      </w:r>
      <w:r>
        <w:fldChar w:fldCharType="end"/>
      </w:r>
      <w:r>
        <w:t>. Fichero de oraciones originales en texto plano</w:t>
      </w:r>
      <w:bookmarkEnd w:id="857"/>
    </w:p>
    <w:p w14:paraId="1E7BB7C8" w14:textId="792DC69D" w:rsidR="00CC42EC" w:rsidRPr="000B4B98" w:rsidRDefault="00CC42EC" w:rsidP="00431F5E">
      <w:pPr>
        <w:ind w:left="284"/>
        <w:rPr>
          <w:i/>
          <w:sz w:val="21"/>
        </w:rPr>
      </w:pPr>
      <w:r w:rsidRPr="000B4B98">
        <w:rPr>
          <w:sz w:val="21"/>
        </w:rPr>
        <w:t xml:space="preserve"> El segundo archivo a utilizar es el que contiene todas las oraciones del </w:t>
      </w:r>
      <w:proofErr w:type="spellStart"/>
      <w:r w:rsidRPr="000B4B98">
        <w:rPr>
          <w:sz w:val="21"/>
        </w:rPr>
        <w:t>treebank</w:t>
      </w:r>
      <w:proofErr w:type="spellEnd"/>
      <w:r w:rsidRPr="000B4B98">
        <w:rPr>
          <w:sz w:val="21"/>
        </w:rPr>
        <w:t xml:space="preserve"> en forma de árboles de constituyentes</w:t>
      </w:r>
      <w:r w:rsidR="00F66332" w:rsidRPr="000B4B98">
        <w:rPr>
          <w:sz w:val="21"/>
        </w:rPr>
        <w:t>, que serán la entrada del algoritmo y a partir de los cuales se hará la transformación a depende</w:t>
      </w:r>
      <w:r w:rsidR="00CB766F" w:rsidRPr="000B4B98">
        <w:rPr>
          <w:sz w:val="21"/>
        </w:rPr>
        <w:t>n</w:t>
      </w:r>
      <w:r w:rsidR="00F66332" w:rsidRPr="000B4B98">
        <w:rPr>
          <w:sz w:val="21"/>
        </w:rPr>
        <w:t>cias.</w:t>
      </w:r>
      <w:r w:rsidR="00CB766F" w:rsidRPr="000B4B98">
        <w:rPr>
          <w:sz w:val="21"/>
        </w:rPr>
        <w:t xml:space="preserve"> </w:t>
      </w:r>
      <w:r w:rsidRPr="000B4B98">
        <w:rPr>
          <w:sz w:val="21"/>
        </w:rPr>
        <w:t xml:space="preserve">Debido a que los árboles deben mantenerse balanceados se ha decido usar el formato </w:t>
      </w:r>
      <w:proofErr w:type="spellStart"/>
      <w:r w:rsidRPr="000B4B98">
        <w:rPr>
          <w:i/>
          <w:sz w:val="21"/>
        </w:rPr>
        <w:t>lisp</w:t>
      </w:r>
      <w:proofErr w:type="spellEnd"/>
      <w:r w:rsidRPr="000B4B98">
        <w:rPr>
          <w:i/>
          <w:sz w:val="21"/>
        </w:rPr>
        <w:t>.</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rPr>
        <w:drawing>
          <wp:inline distT="0" distB="0" distL="0" distR="0" wp14:anchorId="3B4E1549" wp14:editId="0703A409">
            <wp:extent cx="1471741" cy="1794911"/>
            <wp:effectExtent l="0" t="0" r="1905" b="889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b="38741"/>
                    <a:stretch>
                      <a:fillRect/>
                    </a:stretch>
                  </pic:blipFill>
                  <pic:spPr bwMode="auto">
                    <a:xfrm>
                      <a:off x="0" y="0"/>
                      <a:ext cx="1491367" cy="1818846"/>
                    </a:xfrm>
                    <a:prstGeom prst="rect">
                      <a:avLst/>
                    </a:prstGeom>
                    <a:noFill/>
                    <a:ln>
                      <a:noFill/>
                    </a:ln>
                  </pic:spPr>
                </pic:pic>
              </a:graphicData>
            </a:graphic>
          </wp:inline>
        </w:drawing>
      </w:r>
    </w:p>
    <w:p w14:paraId="39DFBA44" w14:textId="2679A532" w:rsidR="00CB5D72" w:rsidRDefault="00140BE8" w:rsidP="00C22EBF">
      <w:pPr>
        <w:pStyle w:val="Epgrafe"/>
        <w:rPr>
          <w:ins w:id="858" w:author="Rebeca de la Paz Gonzales" w:date="2017-06-26T01:59:00Z"/>
        </w:rPr>
      </w:pPr>
      <w:bookmarkStart w:id="859" w:name="_Toc48626511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20</w:t>
      </w:r>
      <w:r>
        <w:fldChar w:fldCharType="end"/>
      </w:r>
      <w:r>
        <w:t>. Fichero de oraciones como árboles de constituyentes</w:t>
      </w:r>
      <w:bookmarkEnd w:id="859"/>
    </w:p>
    <w:p w14:paraId="758CBEEF" w14:textId="25293B96" w:rsidR="00140BE8" w:rsidRPr="000B4B98" w:rsidRDefault="00CC42EC" w:rsidP="00431F5E">
      <w:pPr>
        <w:ind w:left="284"/>
        <w:rPr>
          <w:ins w:id="860" w:author="Rebeca de la Paz Gonzales" w:date="2017-06-26T01:59:00Z"/>
          <w:sz w:val="22"/>
          <w:szCs w:val="22"/>
        </w:rPr>
      </w:pPr>
      <w:r w:rsidRPr="000B4B98">
        <w:rPr>
          <w:sz w:val="22"/>
          <w:szCs w:val="22"/>
        </w:rPr>
        <w:t>Por último, se hará uso del documento de relaciones</w:t>
      </w:r>
      <w:r w:rsidR="00F66332" w:rsidRPr="000B4B98">
        <w:rPr>
          <w:sz w:val="22"/>
          <w:szCs w:val="22"/>
        </w:rPr>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w:t>
      </w:r>
      <w:r w:rsidR="00F66332" w:rsidRPr="000B4B98">
        <w:rPr>
          <w:sz w:val="22"/>
          <w:szCs w:val="22"/>
        </w:rPr>
        <w:lastRenderedPageBreak/>
        <w:t>sencillo y estructurado, motivo por el que se ha escogido una hoja de cálcul</w:t>
      </w:r>
      <w:r w:rsidR="00A73678" w:rsidRPr="000B4B98">
        <w:rPr>
          <w:sz w:val="22"/>
          <w:szCs w:val="22"/>
        </w:rPr>
        <w:t xml:space="preserve">o, es decir, un documento Excel. Para la correcta </w:t>
      </w:r>
      <w:r w:rsidR="001155D6" w:rsidRPr="000B4B98">
        <w:rPr>
          <w:sz w:val="22"/>
          <w:szCs w:val="22"/>
        </w:rPr>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861" w:name="_Toc48626511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21</w:t>
      </w:r>
      <w:r>
        <w:fldChar w:fldCharType="end"/>
      </w:r>
      <w:r>
        <w:t>. Fichero de relaciones</w:t>
      </w:r>
      <w:bookmarkEnd w:id="861"/>
    </w:p>
    <w:p w14:paraId="7203F066" w14:textId="7D6DE410" w:rsidR="000D0A96" w:rsidRPr="000D0A96" w:rsidRDefault="003F34AA" w:rsidP="000D0A96">
      <w:pPr>
        <w:pStyle w:val="Ttulo3"/>
      </w:pPr>
      <w:bookmarkStart w:id="862" w:name="_Toc486266042"/>
      <w:r>
        <w:t>Formato de salida</w:t>
      </w:r>
      <w:bookmarkEnd w:id="862"/>
    </w:p>
    <w:p w14:paraId="1C2A706B" w14:textId="77777777" w:rsidR="004F2C94" w:rsidRPr="000B4B98" w:rsidRDefault="004F2C94" w:rsidP="00662D76">
      <w:pPr>
        <w:ind w:left="284"/>
        <w:rPr>
          <w:sz w:val="22"/>
          <w:szCs w:val="22"/>
        </w:rPr>
      </w:pPr>
      <w:bookmarkStart w:id="863" w:name="_Toc144524010"/>
      <w:bookmarkStart w:id="864" w:name="_Toc144524012"/>
      <w:bookmarkEnd w:id="863"/>
      <w:bookmarkEnd w:id="864"/>
      <w:r w:rsidRPr="000B4B98">
        <w:rPr>
          <w:sz w:val="22"/>
          <w:szCs w:val="22"/>
        </w:rPr>
        <w:t xml:space="preserve">Anteriormente en el </w:t>
      </w:r>
      <w:r w:rsidR="00820554" w:rsidRPr="000B4B98">
        <w:rPr>
          <w:sz w:val="22"/>
          <w:szCs w:val="22"/>
        </w:rPr>
        <w:t xml:space="preserve">apartado </w:t>
      </w:r>
      <w:r w:rsidR="00820554" w:rsidRPr="000B4B98">
        <w:rPr>
          <w:b/>
          <w:i/>
          <w:sz w:val="22"/>
          <w:szCs w:val="22"/>
        </w:rPr>
        <w:fldChar w:fldCharType="begin"/>
      </w:r>
      <w:r w:rsidR="00820554" w:rsidRPr="000B4B98">
        <w:rPr>
          <w:b/>
          <w:i/>
          <w:sz w:val="22"/>
          <w:szCs w:val="22"/>
        </w:rPr>
        <w:instrText xml:space="preserve"> </w:instrText>
      </w:r>
      <w:r w:rsidR="00100D20" w:rsidRPr="000B4B98">
        <w:rPr>
          <w:b/>
          <w:i/>
          <w:sz w:val="22"/>
          <w:szCs w:val="22"/>
        </w:rPr>
        <w:instrText>REF</w:instrText>
      </w:r>
      <w:r w:rsidR="00820554" w:rsidRPr="000B4B98">
        <w:rPr>
          <w:b/>
          <w:i/>
          <w:sz w:val="22"/>
          <w:szCs w:val="22"/>
        </w:rPr>
        <w:instrText xml:space="preserve"> _Ref484923840 \h  \* MERGEFORMAT </w:instrText>
      </w:r>
      <w:r w:rsidR="00820554" w:rsidRPr="000B4B98">
        <w:rPr>
          <w:b/>
          <w:i/>
          <w:sz w:val="22"/>
          <w:szCs w:val="22"/>
        </w:rPr>
      </w:r>
      <w:r w:rsidR="00820554" w:rsidRPr="000B4B98">
        <w:rPr>
          <w:b/>
          <w:i/>
          <w:sz w:val="22"/>
          <w:szCs w:val="22"/>
        </w:rPr>
        <w:fldChar w:fldCharType="separate"/>
      </w:r>
      <w:r w:rsidR="00EB45CD" w:rsidRPr="000B4B98">
        <w:rPr>
          <w:b/>
          <w:i/>
          <w:sz w:val="22"/>
          <w:szCs w:val="22"/>
        </w:rPr>
        <w:t>Formato de representación</w:t>
      </w:r>
      <w:r w:rsidR="00820554" w:rsidRPr="000B4B98">
        <w:rPr>
          <w:b/>
          <w:i/>
          <w:sz w:val="22"/>
          <w:szCs w:val="22"/>
        </w:rPr>
        <w:fldChar w:fldCharType="end"/>
      </w:r>
      <w:r w:rsidRPr="000B4B98">
        <w:rPr>
          <w:b/>
          <w:i/>
          <w:sz w:val="22"/>
          <w:szCs w:val="22"/>
        </w:rPr>
        <w:t xml:space="preserve"> </w:t>
      </w:r>
      <w:r w:rsidR="00820554" w:rsidRPr="000B4B98">
        <w:rPr>
          <w:sz w:val="22"/>
          <w:szCs w:val="22"/>
        </w:rPr>
        <w:t xml:space="preserve">se ha hablado de dos formatos de representar las relaciones establecidas por el modelo de gramática de dependencias, uno es el desarrollado por la Universidad de Stanford y el otro sería el formato universal </w:t>
      </w:r>
      <w:proofErr w:type="spellStart"/>
      <w:r w:rsidR="00820554" w:rsidRPr="000B4B98">
        <w:rPr>
          <w:sz w:val="22"/>
          <w:szCs w:val="22"/>
        </w:rPr>
        <w:t>CoNLL</w:t>
      </w:r>
      <w:proofErr w:type="spellEnd"/>
      <w:r w:rsidR="00820554" w:rsidRPr="000B4B98">
        <w:rPr>
          <w:sz w:val="22"/>
          <w:szCs w:val="22"/>
        </w:rPr>
        <w:t>.</w:t>
      </w:r>
    </w:p>
    <w:p w14:paraId="3C7F8C78" w14:textId="77777777" w:rsidR="00662D76" w:rsidRPr="000B4B98" w:rsidRDefault="005E19AD" w:rsidP="00662D76">
      <w:pPr>
        <w:ind w:left="284"/>
        <w:rPr>
          <w:sz w:val="22"/>
          <w:szCs w:val="22"/>
        </w:rPr>
      </w:pPr>
      <w:r w:rsidRPr="000B4B98">
        <w:rPr>
          <w:sz w:val="22"/>
          <w:szCs w:val="22"/>
        </w:rPr>
        <w:t xml:space="preserve">La </w:t>
      </w:r>
      <w:r w:rsidR="00662D76" w:rsidRPr="000B4B98">
        <w:rPr>
          <w:sz w:val="22"/>
          <w:szCs w:val="22"/>
        </w:rPr>
        <w:t xml:space="preserve">transformación de los árboles de constituyentes a árboles de dependencias </w:t>
      </w:r>
      <w:r w:rsidRPr="000B4B98">
        <w:rPr>
          <w:sz w:val="22"/>
          <w:szCs w:val="22"/>
        </w:rPr>
        <w:t>puede dar lugar a dos representaciones diferentes, cada una correspondiente a los formatos comentados anteriormente.</w:t>
      </w:r>
    </w:p>
    <w:p w14:paraId="043C9BDB" w14:textId="77777777" w:rsidR="005E19AD" w:rsidRPr="000B4B98" w:rsidRDefault="005E19AD" w:rsidP="00662D76">
      <w:pPr>
        <w:ind w:left="284"/>
        <w:rPr>
          <w:sz w:val="22"/>
          <w:szCs w:val="22"/>
        </w:rPr>
      </w:pPr>
    </w:p>
    <w:p w14:paraId="2433E63E" w14:textId="19F54309" w:rsidR="007C3D8F" w:rsidRPr="000B4B98" w:rsidRDefault="000D0A96" w:rsidP="00F3559E">
      <w:pPr>
        <w:ind w:left="284"/>
        <w:rPr>
          <w:sz w:val="22"/>
          <w:szCs w:val="22"/>
        </w:rPr>
      </w:pPr>
      <w:r w:rsidRPr="000B4B98">
        <w:rPr>
          <w:sz w:val="22"/>
          <w:szCs w:val="22"/>
        </w:rPr>
        <w:t xml:space="preserve">Una vez aplicada la transformación a dependencias se hará el cambio de formato. Para ello se coge la estructura que compone ahora la oración, una lista de relaciones </w:t>
      </w:r>
      <w:r w:rsidRPr="000B4B98">
        <w:rPr>
          <w:i/>
          <w:sz w:val="22"/>
          <w:szCs w:val="22"/>
        </w:rPr>
        <w:t>(</w:t>
      </w:r>
      <w:proofErr w:type="spellStart"/>
      <w:r w:rsidRPr="000B4B98">
        <w:rPr>
          <w:i/>
          <w:sz w:val="22"/>
          <w:szCs w:val="22"/>
        </w:rPr>
        <w:t>class</w:t>
      </w:r>
      <w:proofErr w:type="spellEnd"/>
      <w:r w:rsidRPr="000B4B98">
        <w:rPr>
          <w:i/>
          <w:sz w:val="22"/>
          <w:szCs w:val="22"/>
        </w:rPr>
        <w:t xml:space="preserve"> </w:t>
      </w:r>
      <w:proofErr w:type="spellStart"/>
      <w:r w:rsidRPr="000B4B98">
        <w:rPr>
          <w:i/>
          <w:sz w:val="22"/>
          <w:szCs w:val="22"/>
        </w:rPr>
        <w:t>Relation</w:t>
      </w:r>
      <w:proofErr w:type="spellEnd"/>
      <w:r w:rsidRPr="000B4B98">
        <w:rPr>
          <w:i/>
          <w:sz w:val="22"/>
          <w:szCs w:val="22"/>
        </w:rPr>
        <w:t>)</w:t>
      </w:r>
      <w:r w:rsidR="00F3559E" w:rsidRPr="000B4B98">
        <w:rPr>
          <w:i/>
          <w:sz w:val="22"/>
          <w:szCs w:val="22"/>
        </w:rPr>
        <w:t xml:space="preserve">. </w:t>
      </w:r>
      <w:r w:rsidR="00F3559E" w:rsidRPr="000B4B98">
        <w:rPr>
          <w:sz w:val="22"/>
          <w:szCs w:val="22"/>
        </w:rPr>
        <w:t xml:space="preserve">De la relación que compone ahora la frase se obtienen los elementos: </w:t>
      </w:r>
      <w:proofErr w:type="spellStart"/>
      <w:r w:rsidR="00414509" w:rsidRPr="000B4B98">
        <w:rPr>
          <w:i/>
          <w:sz w:val="22"/>
          <w:szCs w:val="22"/>
        </w:rPr>
        <w:t>firstIndex</w:t>
      </w:r>
      <w:proofErr w:type="spellEnd"/>
      <w:r w:rsidR="00F3559E" w:rsidRPr="000B4B98">
        <w:rPr>
          <w:i/>
          <w:sz w:val="22"/>
          <w:szCs w:val="22"/>
        </w:rPr>
        <w:t xml:space="preserve">, </w:t>
      </w:r>
      <w:proofErr w:type="spellStart"/>
      <w:r w:rsidR="00100D20" w:rsidRPr="000B4B98">
        <w:rPr>
          <w:i/>
          <w:sz w:val="22"/>
          <w:szCs w:val="22"/>
        </w:rPr>
        <w:t>firstValue</w:t>
      </w:r>
      <w:proofErr w:type="spellEnd"/>
      <w:r w:rsidR="00F3559E" w:rsidRPr="000B4B98">
        <w:rPr>
          <w:i/>
          <w:sz w:val="22"/>
          <w:szCs w:val="22"/>
        </w:rPr>
        <w:t xml:space="preserve">, </w:t>
      </w:r>
      <w:proofErr w:type="spellStart"/>
      <w:r w:rsidR="00414509" w:rsidRPr="000B4B98">
        <w:rPr>
          <w:i/>
          <w:sz w:val="22"/>
          <w:szCs w:val="22"/>
        </w:rPr>
        <w:t>secondIndex</w:t>
      </w:r>
      <w:proofErr w:type="spellEnd"/>
      <w:r w:rsidR="00F3559E" w:rsidRPr="000B4B98">
        <w:rPr>
          <w:i/>
          <w:sz w:val="22"/>
          <w:szCs w:val="22"/>
        </w:rPr>
        <w:t xml:space="preserve"> y </w:t>
      </w:r>
      <w:proofErr w:type="spellStart"/>
      <w:r w:rsidR="00F3559E" w:rsidRPr="000B4B98">
        <w:rPr>
          <w:i/>
          <w:sz w:val="22"/>
          <w:szCs w:val="22"/>
        </w:rPr>
        <w:t>relation</w:t>
      </w:r>
      <w:proofErr w:type="spellEnd"/>
      <w:r w:rsidR="00F3559E" w:rsidRPr="000B4B98">
        <w:rPr>
          <w:sz w:val="22"/>
          <w:szCs w:val="22"/>
        </w:rPr>
        <w:t>.</w:t>
      </w:r>
    </w:p>
    <w:p w14:paraId="7614AF83" w14:textId="77777777" w:rsidR="00F3559E" w:rsidRPr="000B4B98" w:rsidRDefault="00F3559E" w:rsidP="00F3559E">
      <w:pPr>
        <w:ind w:left="284"/>
        <w:rPr>
          <w:sz w:val="22"/>
          <w:szCs w:val="22"/>
        </w:rPr>
      </w:pPr>
    </w:p>
    <w:p w14:paraId="129E3060" w14:textId="71197D38" w:rsidR="00F3559E" w:rsidRPr="000B4B98" w:rsidRDefault="00F3559E" w:rsidP="00F3559E">
      <w:pPr>
        <w:ind w:left="284"/>
        <w:rPr>
          <w:sz w:val="22"/>
          <w:szCs w:val="22"/>
        </w:rPr>
      </w:pPr>
      <w:r w:rsidRPr="000B4B98">
        <w:rPr>
          <w:sz w:val="22"/>
          <w:szCs w:val="22"/>
        </w:rPr>
        <w:t xml:space="preserve">Algo que hay que destacar es que la variable </w:t>
      </w:r>
      <w:proofErr w:type="spellStart"/>
      <w:r w:rsidR="00100D20" w:rsidRPr="000B4B98">
        <w:rPr>
          <w:i/>
          <w:sz w:val="22"/>
          <w:szCs w:val="22"/>
        </w:rPr>
        <w:t>firstValue</w:t>
      </w:r>
      <w:proofErr w:type="spellEnd"/>
      <w:r w:rsidRPr="000B4B98">
        <w:rPr>
          <w:sz w:val="22"/>
          <w:szCs w:val="22"/>
        </w:rPr>
        <w:t xml:space="preserve"> está compuesta por la palabra y la categoría (</w:t>
      </w:r>
      <w:r w:rsidRPr="000B4B98">
        <w:rPr>
          <w:i/>
          <w:sz w:val="22"/>
          <w:szCs w:val="22"/>
        </w:rPr>
        <w:t>ejemplo: La/ART)</w:t>
      </w:r>
      <w:r w:rsidRPr="000B4B98">
        <w:rPr>
          <w:sz w:val="22"/>
          <w:szCs w:val="22"/>
        </w:rPr>
        <w:t xml:space="preserve">, por ello será necesario hacer la </w:t>
      </w:r>
      <w:r w:rsidR="00F92F45" w:rsidRPr="000B4B98">
        <w:rPr>
          <w:sz w:val="22"/>
          <w:szCs w:val="22"/>
        </w:rPr>
        <w:t>separación</w:t>
      </w:r>
      <w:r w:rsidRPr="000B4B98">
        <w:rPr>
          <w:sz w:val="22"/>
          <w:szCs w:val="22"/>
        </w:rP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rPr>
        <w:drawing>
          <wp:inline distT="0" distB="0" distL="0" distR="0" wp14:anchorId="190CF53F" wp14:editId="4E71285E">
            <wp:extent cx="2368608" cy="1308584"/>
            <wp:effectExtent l="0" t="0" r="0" b="1270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0688" cy="1337357"/>
                    </a:xfrm>
                    <a:prstGeom prst="rect">
                      <a:avLst/>
                    </a:prstGeom>
                    <a:noFill/>
                    <a:ln>
                      <a:noFill/>
                    </a:ln>
                  </pic:spPr>
                </pic:pic>
              </a:graphicData>
            </a:graphic>
          </wp:inline>
        </w:drawing>
      </w:r>
    </w:p>
    <w:p w14:paraId="314077B6" w14:textId="77777777" w:rsidR="00DB1224" w:rsidRDefault="001155D6" w:rsidP="001155D6">
      <w:pPr>
        <w:pStyle w:val="Epgrafe"/>
      </w:pPr>
      <w:bookmarkStart w:id="865" w:name="_Toc48626511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22</w:t>
      </w:r>
      <w:r>
        <w:fldChar w:fldCharType="end"/>
      </w:r>
      <w:r w:rsidR="002201AC">
        <w:t xml:space="preserve">. Formato </w:t>
      </w:r>
      <w:proofErr w:type="spellStart"/>
      <w:r w:rsidR="002201AC">
        <w:t>CoNLL</w:t>
      </w:r>
      <w:proofErr w:type="spellEnd"/>
      <w:r w:rsidR="002201AC">
        <w:t xml:space="preserve"> tras aplicar el algoritmo</w:t>
      </w:r>
      <w:bookmarkEnd w:id="865"/>
    </w:p>
    <w:p w14:paraId="7EE5C518" w14:textId="77777777" w:rsidR="00E20D02" w:rsidRPr="000B4B98" w:rsidRDefault="002201AC" w:rsidP="00E20D02">
      <w:pPr>
        <w:rPr>
          <w:sz w:val="22"/>
          <w:szCs w:val="22"/>
        </w:rPr>
      </w:pPr>
      <w:r w:rsidRPr="000B4B98">
        <w:rPr>
          <w:sz w:val="22"/>
          <w:szCs w:val="22"/>
        </w:rPr>
        <w:t xml:space="preserve">El otro formato de salida disponible es el formato Stanford, que como se puedo ver en el apartado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_Ref484996160 \h  \* MERGEFORMAT </w:instrText>
      </w:r>
      <w:r w:rsidRPr="000B4B98">
        <w:rPr>
          <w:b/>
          <w:i/>
          <w:sz w:val="22"/>
          <w:szCs w:val="22"/>
        </w:rPr>
      </w:r>
      <w:r w:rsidRPr="000B4B98">
        <w:rPr>
          <w:b/>
          <w:i/>
          <w:sz w:val="22"/>
          <w:szCs w:val="22"/>
        </w:rPr>
        <w:fldChar w:fldCharType="separate"/>
      </w:r>
      <w:r w:rsidR="00EB45CD" w:rsidRPr="000B4B98">
        <w:rPr>
          <w:b/>
          <w:i/>
          <w:sz w:val="22"/>
          <w:szCs w:val="22"/>
        </w:rPr>
        <w:t>Formato Stanford</w:t>
      </w:r>
      <w:r w:rsidRPr="000B4B98">
        <w:rPr>
          <w:b/>
          <w:i/>
          <w:sz w:val="22"/>
          <w:szCs w:val="22"/>
        </w:rPr>
        <w:fldChar w:fldCharType="end"/>
      </w:r>
      <w:r w:rsidRPr="000B4B98">
        <w:rPr>
          <w:sz w:val="22"/>
          <w:szCs w:val="22"/>
        </w:rPr>
        <w:t xml:space="preserve">, las relaciones se muestran de forma más sencilla, equivalente a una </w:t>
      </w:r>
      <w:proofErr w:type="spellStart"/>
      <w:r w:rsidRPr="000B4B98">
        <w:rPr>
          <w:sz w:val="22"/>
          <w:szCs w:val="22"/>
        </w:rPr>
        <w:t>tupla</w:t>
      </w:r>
      <w:proofErr w:type="spellEnd"/>
      <w:r w:rsidRPr="000B4B98">
        <w:rPr>
          <w:sz w:val="22"/>
          <w:szCs w:val="22"/>
        </w:rPr>
        <w:t xml:space="preserve"> de elementos junto con la etiqueta de funcionalidad del primer elemento en relación al segundo.</w:t>
      </w:r>
    </w:p>
    <w:p w14:paraId="0453D3F4" w14:textId="1DF40CC2" w:rsidR="003C1E47" w:rsidRDefault="00B406D2" w:rsidP="00E20D02">
      <w:pPr>
        <w:pStyle w:val="Ttulo2"/>
      </w:pPr>
      <w:bookmarkStart w:id="866" w:name="_Toc486266043"/>
      <w:r>
        <w:t>Implementación</w:t>
      </w:r>
      <w:bookmarkEnd w:id="866"/>
    </w:p>
    <w:p w14:paraId="20E013E1" w14:textId="5BBC9308" w:rsidR="003B3D8E" w:rsidRPr="000B4B98" w:rsidRDefault="00B406D2" w:rsidP="00E20D02">
      <w:pPr>
        <w:ind w:left="113"/>
        <w:rPr>
          <w:noProof/>
          <w:sz w:val="22"/>
          <w:szCs w:val="22"/>
        </w:rPr>
      </w:pPr>
      <w:r w:rsidRPr="000B4B98">
        <w:rPr>
          <w:sz w:val="22"/>
          <w:szCs w:val="22"/>
        </w:rPr>
        <w:t xml:space="preserve">En este apartado describe los componentes </w:t>
      </w:r>
      <w:r w:rsidR="003959C7" w:rsidRPr="000B4B98">
        <w:rPr>
          <w:sz w:val="22"/>
          <w:szCs w:val="22"/>
        </w:rPr>
        <w:t xml:space="preserve">que conforman el algoritmo implementando, y el comportamiento de los mismos en tiempo de ejecución. La </w:t>
      </w:r>
      <w:r w:rsidR="00FB19B5" w:rsidRPr="000B4B98">
        <w:rPr>
          <w:b/>
          <w:i/>
          <w:color w:val="000000"/>
          <w:sz w:val="22"/>
          <w:szCs w:val="22"/>
        </w:rPr>
        <w:fldChar w:fldCharType="begin"/>
      </w:r>
      <w:r w:rsidR="00FB19B5" w:rsidRPr="000B4B98">
        <w:rPr>
          <w:b/>
          <w:i/>
          <w:color w:val="000000"/>
          <w:sz w:val="22"/>
          <w:szCs w:val="22"/>
        </w:rPr>
        <w:instrText xml:space="preserve"> </w:instrText>
      </w:r>
      <w:r w:rsidR="00100D20" w:rsidRPr="000B4B98">
        <w:rPr>
          <w:b/>
          <w:i/>
          <w:color w:val="000000"/>
          <w:sz w:val="22"/>
          <w:szCs w:val="22"/>
        </w:rPr>
        <w:instrText>REF</w:instrText>
      </w:r>
      <w:r w:rsidR="00FB19B5" w:rsidRPr="000B4B98">
        <w:rPr>
          <w:b/>
          <w:i/>
          <w:color w:val="000000"/>
          <w:sz w:val="22"/>
          <w:szCs w:val="22"/>
        </w:rPr>
        <w:instrText xml:space="preserve"> _Ref485829319 \h  \* MERGEFORMAT </w:instrText>
      </w:r>
      <w:r w:rsidR="00FB19B5" w:rsidRPr="000B4B98">
        <w:rPr>
          <w:b/>
          <w:i/>
          <w:color w:val="000000"/>
          <w:sz w:val="22"/>
          <w:szCs w:val="22"/>
        </w:rPr>
      </w:r>
      <w:r w:rsidR="00FB19B5" w:rsidRPr="000B4B98">
        <w:rPr>
          <w:b/>
          <w:i/>
          <w:color w:val="000000"/>
          <w:sz w:val="22"/>
          <w:szCs w:val="22"/>
        </w:rPr>
        <w:fldChar w:fldCharType="separate"/>
      </w:r>
      <w:r w:rsidR="00EB45CD" w:rsidRPr="000B4B98">
        <w:rPr>
          <w:b/>
          <w:i/>
          <w:color w:val="000000"/>
          <w:sz w:val="22"/>
          <w:szCs w:val="22"/>
        </w:rPr>
        <w:t xml:space="preserve">Figura </w:t>
      </w:r>
      <w:r w:rsidR="00EB45CD" w:rsidRPr="000B4B98">
        <w:rPr>
          <w:b/>
          <w:i/>
          <w:noProof/>
          <w:color w:val="000000"/>
          <w:sz w:val="22"/>
          <w:szCs w:val="22"/>
        </w:rPr>
        <w:t>23</w:t>
      </w:r>
      <w:r w:rsidR="00FB19B5" w:rsidRPr="000B4B98">
        <w:rPr>
          <w:b/>
          <w:i/>
          <w:color w:val="000000"/>
          <w:sz w:val="22"/>
          <w:szCs w:val="22"/>
        </w:rPr>
        <w:fldChar w:fldCharType="end"/>
      </w:r>
      <w:r w:rsidR="00FB19B5" w:rsidRPr="000B4B98">
        <w:rPr>
          <w:b/>
          <w:i/>
          <w:sz w:val="22"/>
          <w:szCs w:val="22"/>
        </w:rPr>
        <w:fldChar w:fldCharType="begin"/>
      </w:r>
      <w:r w:rsidR="00FB19B5" w:rsidRPr="000B4B98">
        <w:rPr>
          <w:b/>
          <w:i/>
          <w:sz w:val="22"/>
          <w:szCs w:val="22"/>
        </w:rPr>
        <w:instrText xml:space="preserve"> </w:instrText>
      </w:r>
      <w:r w:rsidR="00100D20" w:rsidRPr="000B4B98">
        <w:rPr>
          <w:b/>
          <w:i/>
          <w:sz w:val="22"/>
          <w:szCs w:val="22"/>
        </w:rPr>
        <w:instrText>REF</w:instrText>
      </w:r>
      <w:r w:rsidR="00FB19B5" w:rsidRPr="000B4B98">
        <w:rPr>
          <w:b/>
          <w:i/>
          <w:sz w:val="22"/>
          <w:szCs w:val="22"/>
        </w:rPr>
        <w:instrText xml:space="preserve"> _Ref485829319  \* MERGEFORMAT </w:instrText>
      </w:r>
      <w:r w:rsidR="00EB45CD" w:rsidRPr="000B4B98">
        <w:rPr>
          <w:b/>
          <w:i/>
          <w:sz w:val="22"/>
          <w:szCs w:val="22"/>
        </w:rPr>
        <w:fldChar w:fldCharType="separate"/>
      </w:r>
      <w:r w:rsidR="00EB45CD" w:rsidRPr="000B4B98">
        <w:rPr>
          <w:sz w:val="22"/>
          <w:szCs w:val="22"/>
        </w:rPr>
        <w:t xml:space="preserve">Figura </w:t>
      </w:r>
      <w:r w:rsidR="00EB45CD" w:rsidRPr="000B4B98">
        <w:rPr>
          <w:noProof/>
          <w:sz w:val="22"/>
          <w:szCs w:val="22"/>
        </w:rPr>
        <w:t>23</w:t>
      </w:r>
      <w:r w:rsidR="00FB19B5" w:rsidRPr="000B4B98">
        <w:rPr>
          <w:b/>
          <w:i/>
          <w:sz w:val="22"/>
          <w:szCs w:val="22"/>
        </w:rPr>
        <w:fldChar w:fldCharType="end"/>
      </w:r>
      <w:r w:rsidR="003959C7" w:rsidRPr="000B4B98">
        <w:rPr>
          <w:b/>
          <w:i/>
          <w:sz w:val="22"/>
          <w:szCs w:val="22"/>
        </w:rPr>
        <w:t xml:space="preserve"> </w:t>
      </w:r>
      <w:r w:rsidR="003959C7" w:rsidRPr="000B4B98">
        <w:rPr>
          <w:sz w:val="22"/>
          <w:szCs w:val="22"/>
        </w:rPr>
        <w:t xml:space="preserve">muestra </w:t>
      </w:r>
      <w:r w:rsidR="00A87618" w:rsidRPr="000B4B98">
        <w:rPr>
          <w:sz w:val="22"/>
          <w:szCs w:val="22"/>
        </w:rPr>
        <w:t xml:space="preserve">la clase principal desde la cual se hace uso de las clases implementadas encargadas de la transformación de los árboles, además de las clases que realizan la lectura y escritura de ficheros de salida del </w:t>
      </w:r>
      <w:proofErr w:type="spellStart"/>
      <w:r w:rsidR="00A87618" w:rsidRPr="000B4B98">
        <w:rPr>
          <w:sz w:val="22"/>
          <w:szCs w:val="22"/>
        </w:rPr>
        <w:t>treebank</w:t>
      </w:r>
      <w:proofErr w:type="spellEnd"/>
      <w:r w:rsidR="00A87618" w:rsidRPr="000B4B98">
        <w:rPr>
          <w:sz w:val="22"/>
          <w:szCs w:val="22"/>
        </w:rPr>
        <w:t xml:space="preserve"> en el formato de dependencias escogido (Stanford o </w:t>
      </w:r>
      <w:proofErr w:type="spellStart"/>
      <w:r w:rsidR="00A87618" w:rsidRPr="000B4B98">
        <w:rPr>
          <w:sz w:val="22"/>
          <w:szCs w:val="22"/>
        </w:rPr>
        <w:t>CoNLL</w:t>
      </w:r>
      <w:proofErr w:type="spellEnd"/>
      <w:r w:rsidR="00A87618" w:rsidRPr="000B4B98">
        <w:rPr>
          <w:sz w:val="22"/>
          <w:szCs w:val="22"/>
        </w:rPr>
        <w:t>).</w:t>
      </w:r>
      <w:r w:rsidR="00E20D02" w:rsidRPr="000B4B98">
        <w:rPr>
          <w:noProof/>
          <w:sz w:val="22"/>
          <w:szCs w:val="22"/>
        </w:rPr>
        <w:t xml:space="preserve"> </w:t>
      </w:r>
    </w:p>
    <w:p w14:paraId="49F9F53A" w14:textId="77777777" w:rsidR="007C75FF" w:rsidRDefault="007C75FF" w:rsidP="00E20D02">
      <w:pPr>
        <w:ind w:left="113"/>
        <w:rPr>
          <w:noProof/>
        </w:rPr>
      </w:pPr>
    </w:p>
    <w:p w14:paraId="369A2BB2" w14:textId="6C61844D" w:rsidR="00E20D02" w:rsidRDefault="00E20D02" w:rsidP="00E20D02">
      <w:pPr>
        <w:ind w:left="113"/>
        <w:jc w:val="center"/>
        <w:rPr>
          <w:noProof/>
        </w:rPr>
      </w:pPr>
      <w:r>
        <w:rPr>
          <w:noProof/>
        </w:rPr>
        <w:lastRenderedPageBreak/>
        <w:drawing>
          <wp:inline distT="0" distB="0" distL="0" distR="0" wp14:anchorId="093856B4" wp14:editId="4137628F">
            <wp:extent cx="4384040" cy="2847109"/>
            <wp:effectExtent l="0" t="0" r="1016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0" b="2231"/>
                    <a:stretch/>
                  </pic:blipFill>
                  <pic:spPr bwMode="auto">
                    <a:xfrm>
                      <a:off x="0" y="0"/>
                      <a:ext cx="4414079" cy="2866617"/>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45255B">
      <w:pPr>
        <w:pStyle w:val="Epgrafe"/>
      </w:pPr>
      <w:bookmarkStart w:id="867" w:name="_Ref485829319"/>
      <w:bookmarkStart w:id="868" w:name="_Toc48626511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23</w:t>
      </w:r>
      <w:r>
        <w:fldChar w:fldCharType="end"/>
      </w:r>
      <w:bookmarkEnd w:id="867"/>
      <w:r>
        <w:t>. Clase principal de ejecución del algoritmo</w:t>
      </w:r>
      <w:bookmarkEnd w:id="868"/>
    </w:p>
    <w:p w14:paraId="08EB78D0" w14:textId="76607D76" w:rsidR="001E746A" w:rsidRPr="000B4B98" w:rsidRDefault="001E746A" w:rsidP="004C6DE0">
      <w:pPr>
        <w:ind w:left="142"/>
        <w:rPr>
          <w:sz w:val="22"/>
          <w:szCs w:val="22"/>
        </w:rPr>
      </w:pPr>
      <w:r w:rsidRPr="000B4B98">
        <w:rPr>
          <w:sz w:val="22"/>
          <w:szCs w:val="22"/>
        </w:rP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Pr="000B4B98" w:rsidRDefault="003C1E47" w:rsidP="004C6DE0">
      <w:pPr>
        <w:ind w:left="142"/>
        <w:rPr>
          <w:sz w:val="22"/>
          <w:szCs w:val="22"/>
        </w:rPr>
      </w:pPr>
    </w:p>
    <w:p w14:paraId="5D8BCC90" w14:textId="492C0C99" w:rsidR="003C1E47" w:rsidRPr="000B4B98" w:rsidRDefault="003C1E47" w:rsidP="004C6DE0">
      <w:pPr>
        <w:ind w:left="142"/>
        <w:rPr>
          <w:sz w:val="22"/>
          <w:szCs w:val="22"/>
        </w:rPr>
      </w:pPr>
      <w:r w:rsidRPr="000B4B98">
        <w:rPr>
          <w:sz w:val="22"/>
          <w:szCs w:val="22"/>
        </w:rP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Pr="000B4B98" w:rsidRDefault="00B866EB" w:rsidP="004C6DE0">
      <w:pPr>
        <w:ind w:left="142"/>
        <w:rPr>
          <w:sz w:val="22"/>
          <w:szCs w:val="22"/>
        </w:rPr>
      </w:pPr>
    </w:p>
    <w:p w14:paraId="7072BE63" w14:textId="77777777" w:rsidR="001E746A" w:rsidRPr="000B4B98" w:rsidRDefault="004C6DE0" w:rsidP="004C6DE0">
      <w:pPr>
        <w:ind w:left="142"/>
        <w:rPr>
          <w:sz w:val="22"/>
          <w:szCs w:val="22"/>
        </w:rPr>
      </w:pPr>
      <w:r w:rsidRPr="000B4B98">
        <w:rPr>
          <w:sz w:val="22"/>
          <w:szCs w:val="22"/>
        </w:rPr>
        <w:t xml:space="preserve">La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_Ref485829472  \* MERGEFORMAT </w:instrText>
      </w:r>
      <w:r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24</w:t>
      </w:r>
      <w:r w:rsidRPr="000B4B98">
        <w:rPr>
          <w:b/>
          <w:i/>
          <w:sz w:val="22"/>
          <w:szCs w:val="22"/>
        </w:rPr>
        <w:fldChar w:fldCharType="end"/>
      </w:r>
      <w:r w:rsidR="001E746A" w:rsidRPr="000B4B98">
        <w:rPr>
          <w:sz w:val="22"/>
          <w:szCs w:val="22"/>
        </w:rPr>
        <w:t xml:space="preserve"> </w:t>
      </w:r>
      <w:r w:rsidR="003959C7" w:rsidRPr="000B4B98">
        <w:rPr>
          <w:sz w:val="22"/>
          <w:szCs w:val="22"/>
        </w:rPr>
        <w:t xml:space="preserve">muestra </w:t>
      </w:r>
      <w:r w:rsidR="001E746A" w:rsidRPr="000B4B98">
        <w:rPr>
          <w:sz w:val="22"/>
          <w:szCs w:val="22"/>
        </w:rPr>
        <w:t xml:space="preserve">las clases que intervienen </w:t>
      </w:r>
      <w:r w:rsidR="00B866EB" w:rsidRPr="000B4B98">
        <w:rPr>
          <w:sz w:val="22"/>
          <w:szCs w:val="22"/>
        </w:rPr>
        <w:t>en la lectura de las etiquetas de las relaciones, así como</w:t>
      </w:r>
      <w:r w:rsidR="001E746A" w:rsidRPr="000B4B98">
        <w:rPr>
          <w:sz w:val="22"/>
          <w:szCs w:val="22"/>
        </w:rPr>
        <w:t xml:space="preserve"> los métodos asociados a ell</w:t>
      </w:r>
      <w:r w:rsidR="00B866EB" w:rsidRPr="000B4B98">
        <w:rPr>
          <w:sz w:val="22"/>
          <w:szCs w:val="22"/>
        </w:rPr>
        <w:t>a</w:t>
      </w:r>
      <w:r w:rsidR="001E746A" w:rsidRPr="000B4B98">
        <w:rPr>
          <w:sz w:val="22"/>
          <w:szCs w:val="22"/>
        </w:rPr>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rPr>
        <w:drawing>
          <wp:inline distT="0" distB="0" distL="0" distR="0" wp14:anchorId="4220AF68" wp14:editId="2556770A">
            <wp:extent cx="3303790" cy="2061416"/>
            <wp:effectExtent l="0" t="0" r="0" b="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10" r="6555" b="9197"/>
                    <a:stretch/>
                  </pic:blipFill>
                  <pic:spPr bwMode="auto">
                    <a:xfrm>
                      <a:off x="0" y="0"/>
                      <a:ext cx="3320961" cy="2072130"/>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E746A">
      <w:pPr>
        <w:pStyle w:val="Epgrafe"/>
      </w:pPr>
      <w:bookmarkStart w:id="869" w:name="_Ref485829472"/>
      <w:bookmarkStart w:id="870" w:name="_Toc48626511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24</w:t>
      </w:r>
      <w:r>
        <w:fldChar w:fldCharType="end"/>
      </w:r>
      <w:bookmarkEnd w:id="869"/>
      <w:r>
        <w:t>. Diagrama de clases de la lectura del fichero de etiquetas</w:t>
      </w:r>
      <w:bookmarkEnd w:id="870"/>
    </w:p>
    <w:p w14:paraId="16DDF725" w14:textId="77777777" w:rsidR="001E746A" w:rsidRPr="000B4B98" w:rsidRDefault="001E746A" w:rsidP="004C6DE0">
      <w:pPr>
        <w:ind w:left="142"/>
        <w:rPr>
          <w:sz w:val="22"/>
          <w:szCs w:val="22"/>
        </w:rPr>
      </w:pPr>
      <w:r w:rsidRPr="000B4B98">
        <w:rPr>
          <w:sz w:val="22"/>
          <w:szCs w:val="22"/>
        </w:rPr>
        <w:t>La clase pri</w:t>
      </w:r>
      <w:r w:rsidR="0018570B" w:rsidRPr="000B4B98">
        <w:rPr>
          <w:sz w:val="22"/>
          <w:szCs w:val="22"/>
        </w:rPr>
        <w:t>ncipal en esta parte es</w:t>
      </w:r>
      <w:r w:rsidRPr="000B4B98">
        <w:rPr>
          <w:sz w:val="22"/>
          <w:szCs w:val="22"/>
        </w:rPr>
        <w:t xml:space="preserve"> </w:t>
      </w:r>
      <w:proofErr w:type="spellStart"/>
      <w:r w:rsidRPr="000B4B98">
        <w:rPr>
          <w:i/>
          <w:sz w:val="22"/>
          <w:szCs w:val="22"/>
        </w:rPr>
        <w:t>FieldRelation</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una clase con tipos de datos genéricos que contiene los métodos que permiten la creación de la biblioteca de etiquetas, representada por una lista de tipo </w:t>
      </w:r>
      <w:proofErr w:type="spellStart"/>
      <w:r w:rsidRPr="000B4B98">
        <w:rPr>
          <w:i/>
          <w:sz w:val="22"/>
          <w:szCs w:val="22"/>
        </w:rPr>
        <w:t>Filed</w:t>
      </w:r>
      <w:proofErr w:type="spellEnd"/>
      <w:r w:rsidRPr="000B4B98">
        <w:rPr>
          <w:i/>
          <w:sz w:val="22"/>
          <w:szCs w:val="22"/>
        </w:rPr>
        <w:t>&lt;A,B&gt;</w:t>
      </w:r>
      <w:r w:rsidRPr="000B4B98">
        <w:rPr>
          <w:sz w:val="22"/>
          <w:szCs w:val="22"/>
        </w:rPr>
        <w:t xml:space="preserve">, y la búsqueda de la etiqueta asociada a los dos elementos, es decir, categorías de las palabras que componen una oración, que crean la relación de dependencia dentro de un contexto. Como se explicó en la sección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_Ref485396160 \h  \* MERGEFORMAT </w:instrText>
      </w:r>
      <w:r w:rsidRPr="000B4B98">
        <w:rPr>
          <w:b/>
          <w:i/>
          <w:sz w:val="22"/>
          <w:szCs w:val="22"/>
        </w:rPr>
      </w:r>
      <w:r w:rsidRPr="000B4B98">
        <w:rPr>
          <w:b/>
          <w:i/>
          <w:sz w:val="22"/>
          <w:szCs w:val="22"/>
        </w:rPr>
        <w:fldChar w:fldCharType="separate"/>
      </w:r>
      <w:r w:rsidR="00EB45CD" w:rsidRPr="000B4B98">
        <w:rPr>
          <w:b/>
          <w:i/>
          <w:sz w:val="22"/>
          <w:szCs w:val="22"/>
        </w:rPr>
        <w:t>Transformación de árboles de constituyentes</w:t>
      </w:r>
      <w:r w:rsidRPr="000B4B98">
        <w:rPr>
          <w:b/>
          <w:i/>
          <w:sz w:val="22"/>
          <w:szCs w:val="22"/>
        </w:rPr>
        <w:fldChar w:fldCharType="end"/>
      </w:r>
      <w:r w:rsidRPr="000B4B98">
        <w:rPr>
          <w:b/>
          <w:i/>
          <w:sz w:val="22"/>
          <w:szCs w:val="22"/>
        </w:rPr>
        <w:t xml:space="preserve">, </w:t>
      </w:r>
      <w:r w:rsidRPr="000B4B98">
        <w:rPr>
          <w:sz w:val="22"/>
          <w:szCs w:val="22"/>
        </w:rPr>
        <w:t>el contexto es el constituyente padre de un subárbol que forma parte de la oración.</w:t>
      </w:r>
    </w:p>
    <w:p w14:paraId="5C5F0036" w14:textId="77777777" w:rsidR="001E746A" w:rsidRPr="000B4B98" w:rsidRDefault="001E746A" w:rsidP="004C6DE0">
      <w:pPr>
        <w:ind w:left="142"/>
        <w:rPr>
          <w:sz w:val="22"/>
          <w:szCs w:val="22"/>
        </w:rPr>
      </w:pPr>
    </w:p>
    <w:p w14:paraId="4397F32E" w14:textId="77777777" w:rsidR="001E746A" w:rsidRPr="000B4B98" w:rsidRDefault="001E746A" w:rsidP="004C6DE0">
      <w:pPr>
        <w:ind w:left="142"/>
        <w:rPr>
          <w:sz w:val="22"/>
          <w:szCs w:val="22"/>
        </w:rPr>
      </w:pPr>
      <w:r w:rsidRPr="000B4B98">
        <w:rPr>
          <w:sz w:val="22"/>
          <w:szCs w:val="22"/>
        </w:rPr>
        <w:t xml:space="preserve">La composición de la clase </w:t>
      </w:r>
      <w:r w:rsidRPr="000B4B98">
        <w:rPr>
          <w:i/>
          <w:sz w:val="22"/>
          <w:szCs w:val="22"/>
        </w:rPr>
        <w:t>Field&lt;</w:t>
      </w:r>
      <w:proofErr w:type="gramStart"/>
      <w:r w:rsidRPr="000B4B98">
        <w:rPr>
          <w:i/>
          <w:sz w:val="22"/>
          <w:szCs w:val="22"/>
        </w:rPr>
        <w:t>A,B</w:t>
      </w:r>
      <w:proofErr w:type="gramEnd"/>
      <w:r w:rsidRPr="000B4B98">
        <w:rPr>
          <w:i/>
          <w:sz w:val="22"/>
          <w:szCs w:val="22"/>
        </w:rPr>
        <w:t>&gt;</w:t>
      </w:r>
      <w:r w:rsidRPr="000B4B98">
        <w:rPr>
          <w:sz w:val="22"/>
          <w:szCs w:val="22"/>
        </w:rPr>
        <w:t xml:space="preserve">, es una </w:t>
      </w:r>
      <w:proofErr w:type="spellStart"/>
      <w:r w:rsidRPr="000B4B98">
        <w:rPr>
          <w:sz w:val="22"/>
          <w:szCs w:val="22"/>
        </w:rPr>
        <w:t>tupla</w:t>
      </w:r>
      <w:proofErr w:type="spellEnd"/>
      <w:r w:rsidRPr="000B4B98">
        <w:rPr>
          <w:sz w:val="22"/>
          <w:szCs w:val="22"/>
        </w:rPr>
        <w:t xml:space="preserve"> de elementos, es decir, las categorías comentadas previamente además, del contexto y la etiqueta que indica la funcionalidad de dependencia. Por último, tenemos </w:t>
      </w:r>
      <w:proofErr w:type="spellStart"/>
      <w:r w:rsidRPr="000B4B98">
        <w:rPr>
          <w:i/>
          <w:sz w:val="22"/>
          <w:szCs w:val="22"/>
        </w:rPr>
        <w:t>Tuple</w:t>
      </w:r>
      <w:proofErr w:type="spellEnd"/>
      <w:r w:rsidRPr="000B4B98">
        <w:rPr>
          <w:i/>
          <w:sz w:val="22"/>
          <w:szCs w:val="22"/>
        </w:rPr>
        <w:t>&lt;</w:t>
      </w:r>
      <w:proofErr w:type="gramStart"/>
      <w:r w:rsidRPr="000B4B98">
        <w:rPr>
          <w:i/>
          <w:sz w:val="22"/>
          <w:szCs w:val="22"/>
        </w:rPr>
        <w:t>A,B</w:t>
      </w:r>
      <w:proofErr w:type="gramEnd"/>
      <w:r w:rsidRPr="000B4B98">
        <w:rPr>
          <w:i/>
          <w:sz w:val="22"/>
          <w:szCs w:val="22"/>
        </w:rPr>
        <w:t xml:space="preserve">&gt; </w:t>
      </w:r>
      <w:r w:rsidRPr="000B4B98">
        <w:rPr>
          <w:sz w:val="22"/>
          <w:szCs w:val="22"/>
        </w:rPr>
        <w:t xml:space="preserve">creada para representar los elementos como </w:t>
      </w:r>
      <w:proofErr w:type="spellStart"/>
      <w:r w:rsidRPr="000B4B98">
        <w:rPr>
          <w:sz w:val="22"/>
          <w:szCs w:val="22"/>
        </w:rPr>
        <w:t>tuplas</w:t>
      </w:r>
      <w:proofErr w:type="spellEnd"/>
      <w:r w:rsidRPr="000B4B98">
        <w:rPr>
          <w:sz w:val="22"/>
          <w:szCs w:val="22"/>
        </w:rPr>
        <w:t xml:space="preserve">, asemejándose en estructura al formato utilizado por </w:t>
      </w:r>
      <w:r w:rsidRPr="000B4B98">
        <w:rPr>
          <w:i/>
          <w:sz w:val="22"/>
          <w:szCs w:val="22"/>
        </w:rPr>
        <w:t xml:space="preserve">Stanford </w:t>
      </w:r>
      <w:proofErr w:type="spellStart"/>
      <w:r w:rsidRPr="000B4B98">
        <w:rPr>
          <w:i/>
          <w:sz w:val="22"/>
          <w:szCs w:val="22"/>
        </w:rPr>
        <w:t>Dependencies</w:t>
      </w:r>
      <w:proofErr w:type="spellEnd"/>
      <w:r w:rsidRPr="000B4B98">
        <w:rPr>
          <w:i/>
          <w:sz w:val="22"/>
          <w:szCs w:val="22"/>
        </w:rPr>
        <w:t>,</w:t>
      </w:r>
      <w:r w:rsidRPr="000B4B98">
        <w:rPr>
          <w:sz w:val="22"/>
          <w:szCs w:val="22"/>
        </w:rPr>
        <w:t xml:space="preserve"> debido a que es más sencillo mantener este formato que una tabla por oración como es el caso del formato </w:t>
      </w:r>
      <w:proofErr w:type="spellStart"/>
      <w:r w:rsidRPr="000B4B98">
        <w:rPr>
          <w:sz w:val="22"/>
          <w:szCs w:val="22"/>
        </w:rPr>
        <w:t>CoNLL</w:t>
      </w:r>
      <w:proofErr w:type="spellEnd"/>
      <w:r w:rsidRPr="000B4B98">
        <w:rPr>
          <w:sz w:val="22"/>
          <w:szCs w:val="22"/>
        </w:rPr>
        <w:t>, en el que recorrer la tabla para actualizar valores implica mayor coste</w:t>
      </w:r>
      <w:r w:rsidRPr="000B4B98">
        <w:rPr>
          <w:i/>
          <w:sz w:val="22"/>
          <w:szCs w:val="22"/>
        </w:rPr>
        <w:t xml:space="preserve">. </w:t>
      </w:r>
      <w:r w:rsidRPr="000B4B98">
        <w:rPr>
          <w:sz w:val="22"/>
          <w:szCs w:val="22"/>
        </w:rPr>
        <w:t xml:space="preserve">Se puede observar que la </w:t>
      </w:r>
      <w:proofErr w:type="spellStart"/>
      <w:r w:rsidRPr="000B4B98">
        <w:rPr>
          <w:sz w:val="22"/>
          <w:szCs w:val="22"/>
        </w:rPr>
        <w:t>tupla</w:t>
      </w:r>
      <w:proofErr w:type="spellEnd"/>
      <w:r w:rsidRPr="000B4B98">
        <w:rPr>
          <w:sz w:val="22"/>
          <w:szCs w:val="22"/>
        </w:rPr>
        <w:t xml:space="preserve"> ha sido creada para tipos genéricos, lo que ha implicado que las clases superiores que hacen uso de ella también tengan que tener esa restricción de tipos.</w:t>
      </w:r>
    </w:p>
    <w:p w14:paraId="37590434" w14:textId="77777777" w:rsidR="001E746A" w:rsidRPr="000B4B98" w:rsidRDefault="001E746A" w:rsidP="004C6DE0">
      <w:pPr>
        <w:ind w:left="142"/>
        <w:rPr>
          <w:i/>
          <w:sz w:val="22"/>
          <w:szCs w:val="22"/>
        </w:rPr>
      </w:pPr>
    </w:p>
    <w:p w14:paraId="6D030638" w14:textId="77777777" w:rsidR="001E746A" w:rsidRPr="000B4B98" w:rsidRDefault="001E746A" w:rsidP="004C6DE0">
      <w:pPr>
        <w:ind w:left="142"/>
        <w:rPr>
          <w:sz w:val="22"/>
          <w:szCs w:val="22"/>
        </w:rPr>
      </w:pPr>
      <w:r w:rsidRPr="000B4B98">
        <w:rPr>
          <w:sz w:val="22"/>
          <w:szCs w:val="22"/>
        </w:rPr>
        <w:t xml:space="preserve">Destacar dentro de </w:t>
      </w:r>
      <w:r w:rsidRPr="000B4B98">
        <w:rPr>
          <w:i/>
          <w:sz w:val="22"/>
          <w:szCs w:val="22"/>
        </w:rPr>
        <w:t>Field</w:t>
      </w:r>
      <w:r w:rsidRPr="000B4B98">
        <w:rPr>
          <w:sz w:val="22"/>
          <w:szCs w:val="22"/>
        </w:rPr>
        <w:t xml:space="preserve"> el método </w:t>
      </w:r>
      <w:proofErr w:type="spellStart"/>
      <w:r w:rsidRPr="000B4B98">
        <w:rPr>
          <w:b/>
          <w:i/>
          <w:sz w:val="22"/>
          <w:szCs w:val="22"/>
        </w:rPr>
        <w:t>createFieldRelation</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&lt;Field&lt;</w:t>
      </w:r>
      <w:proofErr w:type="gramStart"/>
      <w:r w:rsidRPr="000B4B98">
        <w:rPr>
          <w:b/>
          <w:i/>
          <w:sz w:val="22"/>
          <w:szCs w:val="22"/>
        </w:rPr>
        <w:t>A,B</w:t>
      </w:r>
      <w:proofErr w:type="gramEnd"/>
      <w:r w:rsidRPr="000B4B98">
        <w:rPr>
          <w:b/>
          <w:i/>
          <w:sz w:val="22"/>
          <w:szCs w:val="22"/>
        </w:rPr>
        <w:t>&gt;&gt;</w:t>
      </w:r>
      <w:r w:rsidRPr="000B4B98">
        <w:rPr>
          <w:i/>
          <w:sz w:val="22"/>
          <w:szCs w:val="22"/>
        </w:rPr>
        <w:t xml:space="preserve">, </w:t>
      </w:r>
      <w:r w:rsidRPr="000B4B98">
        <w:rPr>
          <w:sz w:val="22"/>
          <w:szCs w:val="22"/>
        </w:rPr>
        <w:t xml:space="preserve">la instanciación de la clase de lectura, en la que se encuentran los métodos de lectura de los diferentes tipos de archivos de entrada que se usan, métodos que se comentarán un poco más adelante. La función del método es la leer el fichero y según se va leyendo línea a línea se van creando las </w:t>
      </w:r>
      <w:proofErr w:type="spellStart"/>
      <w:r w:rsidRPr="000B4B98">
        <w:rPr>
          <w:sz w:val="22"/>
          <w:szCs w:val="22"/>
        </w:rPr>
        <w:t>tuplas</w:t>
      </w:r>
      <w:proofErr w:type="spellEnd"/>
      <w:r w:rsidRPr="000B4B98">
        <w:rPr>
          <w:sz w:val="22"/>
          <w:szCs w:val="22"/>
        </w:rPr>
        <w:t xml:space="preserve"> y etiquetas correspondientes que formarán la biblioteca de éstas.</w:t>
      </w:r>
    </w:p>
    <w:p w14:paraId="28128F8D" w14:textId="77777777" w:rsidR="001155D6" w:rsidRPr="000B4B98" w:rsidRDefault="001155D6" w:rsidP="004C6DE0">
      <w:pPr>
        <w:ind w:left="142"/>
        <w:rPr>
          <w:sz w:val="22"/>
          <w:szCs w:val="22"/>
        </w:rPr>
      </w:pPr>
    </w:p>
    <w:p w14:paraId="6B19DBC7" w14:textId="77777777" w:rsidR="0018570B" w:rsidRPr="000B4B98" w:rsidRDefault="0018570B" w:rsidP="004C6DE0">
      <w:pPr>
        <w:ind w:left="142"/>
        <w:rPr>
          <w:b/>
          <w:sz w:val="22"/>
          <w:szCs w:val="22"/>
        </w:rPr>
      </w:pPr>
      <w:r w:rsidRPr="000B4B98">
        <w:rPr>
          <w:sz w:val="22"/>
          <w:szCs w:val="22"/>
        </w:rPr>
        <w:t xml:space="preserve">Una vez que se tiene el listado de etiquetas se pasa a procesar los árboles de constituyentes, proceso que se lleva a cabo en el método </w:t>
      </w:r>
      <w:proofErr w:type="spellStart"/>
      <w:proofErr w:type="gramStart"/>
      <w:r w:rsidRPr="000B4B98">
        <w:rPr>
          <w:b/>
          <w:i/>
          <w:sz w:val="22"/>
          <w:szCs w:val="22"/>
        </w:rPr>
        <w:t>transform</w:t>
      </w:r>
      <w:proofErr w:type="spellEnd"/>
      <w:r w:rsidRPr="000B4B98">
        <w:rPr>
          <w:b/>
          <w:i/>
          <w:sz w:val="22"/>
          <w:szCs w:val="22"/>
        </w:rPr>
        <w:t>(</w:t>
      </w:r>
      <w:proofErr w:type="spellStart"/>
      <w:proofErr w:type="gramEnd"/>
      <w:r w:rsidRPr="000B4B98">
        <w:rPr>
          <w:b/>
          <w:i/>
          <w:sz w:val="22"/>
          <w:szCs w:val="22"/>
        </w:rPr>
        <w:t>char</w:t>
      </w:r>
      <w:proofErr w:type="spellEnd"/>
      <w:r w:rsidRPr="000B4B98">
        <w:rPr>
          <w:b/>
          <w:i/>
          <w:sz w:val="22"/>
          <w:szCs w:val="22"/>
        </w:rPr>
        <w:t xml:space="preserve">, </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void</w:t>
      </w:r>
      <w:proofErr w:type="spellEnd"/>
      <w:r w:rsidRPr="000B4B98">
        <w:rPr>
          <w:b/>
          <w:i/>
          <w:sz w:val="22"/>
          <w:szCs w:val="22"/>
        </w:rPr>
        <w:t>.</w:t>
      </w:r>
      <w:r w:rsidRPr="000B4B98">
        <w:rPr>
          <w:b/>
          <w:sz w:val="22"/>
          <w:szCs w:val="22"/>
        </w:rPr>
        <w:t xml:space="preserve"> </w:t>
      </w:r>
    </w:p>
    <w:p w14:paraId="5A114D0A" w14:textId="77777777" w:rsidR="0018570B" w:rsidRPr="000B4B98" w:rsidRDefault="0018570B" w:rsidP="004C6DE0">
      <w:pPr>
        <w:ind w:left="142"/>
        <w:rPr>
          <w:b/>
          <w:sz w:val="22"/>
          <w:szCs w:val="22"/>
        </w:rPr>
      </w:pPr>
    </w:p>
    <w:p w14:paraId="64C55A43" w14:textId="77777777" w:rsidR="0018570B" w:rsidRPr="000B4B98" w:rsidRDefault="0018570B" w:rsidP="004C6DE0">
      <w:pPr>
        <w:ind w:left="142"/>
        <w:rPr>
          <w:sz w:val="22"/>
          <w:szCs w:val="22"/>
        </w:rPr>
      </w:pPr>
      <w:r w:rsidRPr="000B4B98">
        <w:rPr>
          <w:sz w:val="22"/>
          <w:szCs w:val="22"/>
        </w:rPr>
        <w:t xml:space="preserve">Lo primero es realizar la lectura del fichero </w:t>
      </w:r>
      <w:proofErr w:type="spellStart"/>
      <w:r w:rsidRPr="000B4B98">
        <w:rPr>
          <w:i/>
          <w:sz w:val="22"/>
          <w:szCs w:val="22"/>
        </w:rPr>
        <w:t>lisp</w:t>
      </w:r>
      <w:proofErr w:type="spellEnd"/>
      <w:r w:rsidRPr="000B4B98">
        <w:rPr>
          <w:sz w:val="22"/>
          <w:szCs w:val="22"/>
        </w:rPr>
        <w:t xml:space="preserve"> que contiene los árboles, para ellos se hace uso de la clase </w:t>
      </w:r>
      <w:proofErr w:type="spellStart"/>
      <w:r w:rsidRPr="000B4B98">
        <w:rPr>
          <w:i/>
          <w:sz w:val="22"/>
          <w:szCs w:val="22"/>
        </w:rPr>
        <w:t>Read</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que contiene un método equivalente al usado para la lectura del fichero de relaciones, este método es </w:t>
      </w:r>
      <w:proofErr w:type="spellStart"/>
      <w:r w:rsidRPr="000B4B98">
        <w:rPr>
          <w:b/>
          <w:i/>
          <w:sz w:val="22"/>
          <w:szCs w:val="22"/>
        </w:rPr>
        <w:t>readLisp</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String</w:t>
      </w:r>
      <w:proofErr w:type="spellEnd"/>
      <w:r w:rsidRPr="000B4B98">
        <w:rPr>
          <w:b/>
          <w:i/>
          <w:sz w:val="22"/>
          <w:szCs w:val="22"/>
        </w:rPr>
        <w:t>&gt;</w:t>
      </w:r>
      <w:r w:rsidRPr="000B4B98">
        <w:rPr>
          <w:sz w:val="22"/>
          <w:szCs w:val="22"/>
        </w:rPr>
        <w:t xml:space="preserve">, lee el fichero </w:t>
      </w:r>
      <w:proofErr w:type="spellStart"/>
      <w:r w:rsidRPr="000B4B98">
        <w:rPr>
          <w:i/>
          <w:sz w:val="22"/>
          <w:szCs w:val="22"/>
        </w:rPr>
        <w:t>lisp</w:t>
      </w:r>
      <w:proofErr w:type="spellEnd"/>
      <w:r w:rsidRPr="000B4B98">
        <w:rPr>
          <w:sz w:val="22"/>
          <w:szCs w:val="22"/>
        </w:rPr>
        <w:t xml:space="preserve"> línea a línea y compone todas la líneas que </w:t>
      </w:r>
      <w:r w:rsidR="00C82CCA" w:rsidRPr="000B4B98">
        <w:rPr>
          <w:sz w:val="22"/>
          <w:szCs w:val="22"/>
        </w:rPr>
        <w:t>pertenecen</w:t>
      </w:r>
      <w:r w:rsidRPr="000B4B98">
        <w:rPr>
          <w:sz w:val="22"/>
          <w:szCs w:val="22"/>
        </w:rPr>
        <w:t xml:space="preserve"> a la misma oraci</w:t>
      </w:r>
      <w:r w:rsidR="00C82CCA" w:rsidRPr="000B4B98">
        <w:rPr>
          <w:sz w:val="22"/>
          <w:szCs w:val="22"/>
        </w:rPr>
        <w:t>ó</w:t>
      </w:r>
      <w:r w:rsidRPr="000B4B98">
        <w:rPr>
          <w:sz w:val="22"/>
          <w:szCs w:val="22"/>
        </w:rPr>
        <w:t xml:space="preserve">n en una única cadena, guardando esta cadena en </w:t>
      </w:r>
      <w:r w:rsidR="00C82CCA" w:rsidRPr="000B4B98">
        <w:rPr>
          <w:sz w:val="22"/>
          <w:szCs w:val="22"/>
        </w:rPr>
        <w:t>una lista que contendrá todas las oraciones del fichero leído.</w:t>
      </w:r>
      <w:r w:rsidRPr="000B4B98">
        <w:rPr>
          <w:sz w:val="22"/>
          <w:szCs w:val="22"/>
        </w:rPr>
        <w:t xml:space="preserve"> </w:t>
      </w:r>
    </w:p>
    <w:p w14:paraId="5487A781" w14:textId="164A638F" w:rsidR="00C82CCA" w:rsidRPr="000B4B98" w:rsidRDefault="00C82CCA" w:rsidP="004C6DE0">
      <w:pPr>
        <w:ind w:left="142"/>
        <w:rPr>
          <w:i/>
          <w:sz w:val="22"/>
          <w:szCs w:val="22"/>
        </w:rPr>
      </w:pPr>
      <w:r w:rsidRPr="000B4B98">
        <w:rPr>
          <w:sz w:val="22"/>
          <w:szCs w:val="22"/>
        </w:rPr>
        <w:t xml:space="preserve">Es necesario que las oraciones en forma de árbol en el fichero terminen siendo un </w:t>
      </w:r>
      <w:r w:rsidR="00653473" w:rsidRPr="000B4B98">
        <w:rPr>
          <w:sz w:val="22"/>
          <w:szCs w:val="22"/>
        </w:rPr>
        <w:t xml:space="preserve">elemento de la clase </w:t>
      </w:r>
      <w:proofErr w:type="spellStart"/>
      <w:r w:rsidRPr="000B4B98">
        <w:rPr>
          <w:i/>
          <w:sz w:val="22"/>
          <w:szCs w:val="22"/>
        </w:rPr>
        <w:t>String</w:t>
      </w:r>
      <w:proofErr w:type="spellEnd"/>
      <w:r w:rsidRPr="000B4B98">
        <w:rPr>
          <w:sz w:val="22"/>
          <w:szCs w:val="22"/>
        </w:rPr>
        <w:t>, pues el siguiente método utilizado creará una estructura de árbol (</w:t>
      </w:r>
      <w:r w:rsidRPr="000B4B98">
        <w:rPr>
          <w:i/>
          <w:sz w:val="22"/>
          <w:szCs w:val="22"/>
        </w:rPr>
        <w:t xml:space="preserve">clases </w:t>
      </w:r>
      <w:proofErr w:type="spellStart"/>
      <w:r w:rsidRPr="000B4B98">
        <w:rPr>
          <w:i/>
          <w:sz w:val="22"/>
          <w:szCs w:val="22"/>
        </w:rPr>
        <w:t>Tree</w:t>
      </w:r>
      <w:proofErr w:type="spellEnd"/>
      <w:r w:rsidRPr="000B4B98">
        <w:rPr>
          <w:i/>
          <w:sz w:val="22"/>
          <w:szCs w:val="22"/>
        </w:rPr>
        <w:t xml:space="preserve"> y </w:t>
      </w:r>
      <w:proofErr w:type="spellStart"/>
      <w:r w:rsidRPr="000B4B98">
        <w:rPr>
          <w:i/>
          <w:sz w:val="22"/>
          <w:szCs w:val="22"/>
        </w:rPr>
        <w:t>Node</w:t>
      </w:r>
      <w:proofErr w:type="spellEnd"/>
      <w:r w:rsidRPr="000B4B98">
        <w:rPr>
          <w:sz w:val="22"/>
          <w:szCs w:val="22"/>
        </w:rPr>
        <w:t xml:space="preserve">) a partir de una cadena de texto, método reutilizado del trabajo de Borja </w:t>
      </w:r>
      <w:proofErr w:type="spellStart"/>
      <w:r w:rsidRPr="000B4B98">
        <w:rPr>
          <w:sz w:val="22"/>
          <w:szCs w:val="22"/>
        </w:rPr>
        <w:t>Colme</w:t>
      </w:r>
      <w:r w:rsidR="003959C7" w:rsidRPr="000B4B98">
        <w:rPr>
          <w:sz w:val="22"/>
          <w:szCs w:val="22"/>
        </w:rPr>
        <w:t>n</w:t>
      </w:r>
      <w:r w:rsidRPr="000B4B98">
        <w:rPr>
          <w:sz w:val="22"/>
          <w:szCs w:val="22"/>
        </w:rPr>
        <w:t>ajero</w:t>
      </w:r>
      <w:proofErr w:type="spellEnd"/>
      <w:r w:rsidRPr="000B4B98">
        <w:rPr>
          <w:sz w:val="22"/>
          <w:szCs w:val="22"/>
        </w:rPr>
        <w:t>.</w:t>
      </w:r>
      <w:r w:rsidR="00507906" w:rsidRPr="000B4B98">
        <w:rPr>
          <w:sz w:val="22"/>
          <w:szCs w:val="22"/>
        </w:rPr>
        <w:t xml:space="preserve"> El método </w:t>
      </w:r>
      <w:proofErr w:type="spellStart"/>
      <w:r w:rsidR="00507906" w:rsidRPr="000B4B98">
        <w:rPr>
          <w:b/>
          <w:i/>
          <w:sz w:val="22"/>
          <w:szCs w:val="22"/>
        </w:rPr>
        <w:t>createTree</w:t>
      </w:r>
      <w:proofErr w:type="spellEnd"/>
      <w:r w:rsidR="00EA0B1D" w:rsidRPr="000B4B98">
        <w:rPr>
          <w:i/>
          <w:sz w:val="22"/>
          <w:szCs w:val="22"/>
        </w:rPr>
        <w:t xml:space="preserve">, </w:t>
      </w:r>
      <w:r w:rsidR="00EA0B1D" w:rsidRPr="000B4B98">
        <w:rPr>
          <w:sz w:val="22"/>
          <w:szCs w:val="22"/>
        </w:rPr>
        <w:t>recibe una cadena de texto del árbol de constituyentes en representado mediante corchetes o paréntesis y lo transforma en un árbol (</w:t>
      </w:r>
      <w:proofErr w:type="spellStart"/>
      <w:r w:rsidR="00EA0B1D" w:rsidRPr="000B4B98">
        <w:rPr>
          <w:i/>
          <w:sz w:val="22"/>
          <w:szCs w:val="22"/>
        </w:rPr>
        <w:t>Tree</w:t>
      </w:r>
      <w:proofErr w:type="spellEnd"/>
      <w:r w:rsidR="00EA0B1D" w:rsidRPr="000B4B98">
        <w:rPr>
          <w:sz w:val="22"/>
          <w:szCs w:val="22"/>
        </w:rPr>
        <w:t>) con nodos (</w:t>
      </w:r>
      <w:proofErr w:type="spellStart"/>
      <w:r w:rsidR="00EA0B1D" w:rsidRPr="000B4B98">
        <w:rPr>
          <w:i/>
          <w:sz w:val="22"/>
          <w:szCs w:val="22"/>
        </w:rPr>
        <w:t>Node</w:t>
      </w:r>
      <w:proofErr w:type="spellEnd"/>
      <w:r w:rsidR="00EA0B1D" w:rsidRPr="000B4B98">
        <w:rPr>
          <w:i/>
          <w:sz w:val="22"/>
          <w:szCs w:val="22"/>
        </w:rPr>
        <w:t>).</w:t>
      </w:r>
    </w:p>
    <w:p w14:paraId="2B9CAD22" w14:textId="3EDA3293" w:rsidR="00B9063C" w:rsidRDefault="00BF653A" w:rsidP="004C6DE0">
      <w:pPr>
        <w:ind w:left="142"/>
        <w:rPr>
          <w:i/>
        </w:rPr>
      </w:pPr>
      <w:r>
        <w:rPr>
          <w:noProof/>
        </w:rPr>
        <w:drawing>
          <wp:anchor distT="0" distB="0" distL="114300" distR="114300" simplePos="0" relativeHeight="251663360" behindDoc="0" locked="0" layoutInCell="1" allowOverlap="1" wp14:anchorId="748FFCD3" wp14:editId="631AAF00">
            <wp:simplePos x="0" y="0"/>
            <wp:positionH relativeFrom="column">
              <wp:posOffset>565150</wp:posOffset>
            </wp:positionH>
            <wp:positionV relativeFrom="paragraph">
              <wp:posOffset>76835</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E20D02" w:rsidDel="001B0248" w:rsidRDefault="00EA0B1D" w:rsidP="00E20D02">
      <w:pPr>
        <w:pStyle w:val="Epgrafe"/>
        <w:keepNext/>
        <w:ind w:left="113"/>
        <w:jc w:val="left"/>
        <w:rPr>
          <w:del w:id="871" w:author="Rebeca de la Paz Gonzales" w:date="2017-06-25T17:02:00Z"/>
          <w:b w:val="0"/>
        </w:rPr>
      </w:pPr>
      <w:bookmarkStart w:id="872" w:name="_Toc486265115"/>
      <w:r w:rsidRPr="00113D77">
        <w:rPr>
          <w:b w:val="0"/>
          <w:i/>
        </w:rPr>
        <w:t xml:space="preserve">Figura </w:t>
      </w:r>
      <w:r w:rsidRPr="00113D77">
        <w:rPr>
          <w:b w:val="0"/>
          <w:i/>
        </w:rPr>
        <w:fldChar w:fldCharType="begin"/>
      </w:r>
      <w:r w:rsidRPr="00113D77">
        <w:rPr>
          <w:b w:val="0"/>
          <w:i/>
        </w:rPr>
        <w:instrText xml:space="preserve"> </w:instrText>
      </w:r>
      <w:r w:rsidR="00100D20" w:rsidRPr="00113D77">
        <w:rPr>
          <w:b w:val="0"/>
          <w:i/>
        </w:rPr>
        <w:instrText>SEQ</w:instrText>
      </w:r>
      <w:r w:rsidRPr="00113D77">
        <w:rPr>
          <w:b w:val="0"/>
          <w:i/>
        </w:rPr>
        <w:instrText xml:space="preserve"> Figura \* ARABIC </w:instrText>
      </w:r>
      <w:r w:rsidRPr="00113D77">
        <w:rPr>
          <w:b w:val="0"/>
          <w:i/>
        </w:rPr>
        <w:fldChar w:fldCharType="separate"/>
      </w:r>
      <w:r w:rsidR="00EB45CD">
        <w:rPr>
          <w:b w:val="0"/>
          <w:i/>
          <w:noProof/>
        </w:rPr>
        <w:t>25</w:t>
      </w:r>
      <w:r w:rsidRPr="00113D77">
        <w:rPr>
          <w:b w:val="0"/>
          <w:i/>
        </w:rPr>
        <w:fldChar w:fldCharType="end"/>
      </w:r>
      <w:r w:rsidRPr="00113D77">
        <w:rPr>
          <w:b w:val="0"/>
          <w:i/>
        </w:rPr>
        <w:t>. Representación mediante corchetes de un árbol de constituyentes</w:t>
      </w:r>
      <w:bookmarkEnd w:id="872"/>
    </w:p>
    <w:p w14:paraId="2A3C612B" w14:textId="77777777" w:rsidR="00930174" w:rsidRDefault="00930174" w:rsidP="00930174"/>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023483E4" w14:textId="77777777" w:rsidR="000B4B98" w:rsidRDefault="000B4B98" w:rsidP="004C6DE0">
      <w:pPr>
        <w:ind w:left="142"/>
        <w:rPr>
          <w:sz w:val="22"/>
          <w:szCs w:val="22"/>
        </w:rPr>
      </w:pPr>
    </w:p>
    <w:p w14:paraId="33B46160" w14:textId="77777777" w:rsidR="000B4B98" w:rsidRDefault="000B4B98" w:rsidP="004C6DE0">
      <w:pPr>
        <w:ind w:left="142"/>
        <w:rPr>
          <w:sz w:val="22"/>
          <w:szCs w:val="22"/>
        </w:rPr>
      </w:pPr>
    </w:p>
    <w:p w14:paraId="2A08656A" w14:textId="77777777" w:rsidR="000B4B98" w:rsidRDefault="000B4B98" w:rsidP="004C6DE0">
      <w:pPr>
        <w:ind w:left="142"/>
        <w:rPr>
          <w:sz w:val="22"/>
          <w:szCs w:val="22"/>
        </w:rPr>
      </w:pPr>
    </w:p>
    <w:p w14:paraId="6F828A5D" w14:textId="3E6DC369" w:rsidR="00EA0B1D" w:rsidRPr="000B4B98" w:rsidRDefault="00EA0B1D" w:rsidP="004C6DE0">
      <w:pPr>
        <w:ind w:left="142"/>
        <w:rPr>
          <w:sz w:val="22"/>
          <w:szCs w:val="22"/>
        </w:rPr>
      </w:pPr>
      <w:r w:rsidRPr="000B4B98">
        <w:rPr>
          <w:sz w:val="22"/>
          <w:szCs w:val="22"/>
        </w:rP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rsidRPr="000B4B98">
        <w:rPr>
          <w:sz w:val="22"/>
          <w:szCs w:val="22"/>
        </w:rPr>
        <w:t xml:space="preserve"> de la</w:t>
      </w:r>
      <w:r w:rsidR="00930174" w:rsidRPr="000B4B98">
        <w:rPr>
          <w:sz w:val="22"/>
          <w:szCs w:val="22"/>
        </w:rPr>
        <w:t xml:space="preserve"> </w:t>
      </w:r>
      <w:r w:rsidR="00930174" w:rsidRPr="000B4B98">
        <w:rPr>
          <w:b/>
          <w:i/>
          <w:sz w:val="22"/>
          <w:szCs w:val="22"/>
        </w:rPr>
        <w:fldChar w:fldCharType="begin"/>
      </w:r>
      <w:r w:rsidR="00930174" w:rsidRPr="000B4B98">
        <w:rPr>
          <w:b/>
          <w:i/>
          <w:sz w:val="22"/>
          <w:szCs w:val="22"/>
        </w:rPr>
        <w:instrText xml:space="preserve"> REF _Ref486206241 \h  \* MERGEFORMAT </w:instrText>
      </w:r>
      <w:r w:rsidR="00930174" w:rsidRPr="000B4B98">
        <w:rPr>
          <w:b/>
          <w:i/>
          <w:sz w:val="22"/>
          <w:szCs w:val="22"/>
        </w:rPr>
        <w:fldChar w:fldCharType="separate"/>
      </w:r>
      <w:r w:rsidR="00EB45CD" w:rsidRPr="000B4B98">
        <w:rPr>
          <w:bCs/>
          <w:i/>
          <w:sz w:val="22"/>
          <w:szCs w:val="22"/>
          <w:lang w:val="es-ES"/>
        </w:rPr>
        <w:t>¡Error! No se encuentra el origen de la referencia.</w:t>
      </w:r>
      <w:r w:rsidR="00930174" w:rsidRPr="000B4B98">
        <w:rPr>
          <w:b/>
          <w:i/>
          <w:sz w:val="22"/>
          <w:szCs w:val="22"/>
        </w:rPr>
        <w:fldChar w:fldCharType="end"/>
      </w:r>
      <w:r w:rsidRPr="000B4B98">
        <w:rPr>
          <w:sz w:val="22"/>
          <w:szCs w:val="22"/>
        </w:rPr>
        <w:t>.</w:t>
      </w:r>
    </w:p>
    <w:p w14:paraId="1C36A568" w14:textId="77777777" w:rsidR="00F53721" w:rsidRPr="000B4B98" w:rsidRDefault="00F53721" w:rsidP="004C6DE0">
      <w:pPr>
        <w:ind w:left="142"/>
        <w:rPr>
          <w:sz w:val="22"/>
          <w:szCs w:val="22"/>
        </w:rPr>
      </w:pPr>
    </w:p>
    <w:p w14:paraId="18A462C4" w14:textId="77777777" w:rsidR="00EA0B1D" w:rsidRPr="000B4B98" w:rsidRDefault="00EA0B1D" w:rsidP="0094520C">
      <w:pPr>
        <w:ind w:left="142"/>
        <w:rPr>
          <w:sz w:val="22"/>
          <w:szCs w:val="22"/>
        </w:rPr>
      </w:pPr>
      <w:r w:rsidRPr="000B4B98">
        <w:rPr>
          <w:sz w:val="22"/>
          <w:szCs w:val="22"/>
        </w:rPr>
        <w:t xml:space="preserve">Para cada uno de esos subárboles se llama al método </w:t>
      </w:r>
      <w:proofErr w:type="spellStart"/>
      <w:r w:rsidRPr="000B4B98">
        <w:rPr>
          <w:b/>
          <w:i/>
          <w:sz w:val="22"/>
          <w:szCs w:val="22"/>
        </w:rPr>
        <w:t>recursiveFunction</w:t>
      </w:r>
      <w:proofErr w:type="spellEnd"/>
      <w:r w:rsidRPr="000B4B98">
        <w:rPr>
          <w:b/>
          <w:i/>
          <w:sz w:val="22"/>
          <w:szCs w:val="22"/>
        </w:rPr>
        <w:t>(</w:t>
      </w:r>
      <w:proofErr w:type="spellStart"/>
      <w:r w:rsidRPr="000B4B98">
        <w:rPr>
          <w:b/>
          <w:i/>
          <w:sz w:val="22"/>
          <w:szCs w:val="22"/>
        </w:rPr>
        <w:t>Node</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&gt;</w:t>
      </w:r>
      <w:r w:rsidRPr="000B4B98">
        <w:rPr>
          <w:sz w:val="22"/>
          <w:szCs w:val="22"/>
        </w:rPr>
        <w:t>, mediante la cual se empezará a recorrer cada uno de ellos</w:t>
      </w:r>
      <w:r w:rsidR="00B704D0" w:rsidRPr="000B4B98">
        <w:rPr>
          <w:sz w:val="22"/>
          <w:szCs w:val="22"/>
        </w:rPr>
        <w:t xml:space="preserve">, por lo que se tendrá una doble lista de relaciones, es decir, una lista por cada nodo que hereda del constituyente principal </w:t>
      </w:r>
      <w:r w:rsidR="00B704D0" w:rsidRPr="000B4B98">
        <w:rPr>
          <w:i/>
          <w:sz w:val="22"/>
          <w:szCs w:val="22"/>
        </w:rPr>
        <w:t>S</w:t>
      </w:r>
      <w:r w:rsidR="00B704D0" w:rsidRPr="000B4B98">
        <w:rPr>
          <w:sz w:val="22"/>
          <w:szCs w:val="22"/>
        </w:rPr>
        <w:t>, las cuales se incluirán a su vez en otra, teniendo así una especie de matriz de relaciones.</w:t>
      </w:r>
    </w:p>
    <w:p w14:paraId="756DAAA7" w14:textId="1340A400" w:rsidR="00B704D0" w:rsidRPr="000B4B98" w:rsidRDefault="00B704D0" w:rsidP="0094520C">
      <w:pPr>
        <w:ind w:left="142"/>
        <w:rPr>
          <w:sz w:val="22"/>
          <w:szCs w:val="22"/>
        </w:rPr>
      </w:pPr>
    </w:p>
    <w:p w14:paraId="0B38C461" w14:textId="0C14AB4D" w:rsidR="00C82CCA" w:rsidRPr="000B4B98" w:rsidRDefault="00B704D0" w:rsidP="0094520C">
      <w:pPr>
        <w:ind w:left="142"/>
        <w:rPr>
          <w:i/>
          <w:sz w:val="22"/>
          <w:szCs w:val="22"/>
        </w:rPr>
      </w:pPr>
      <w:r w:rsidRPr="000B4B98">
        <w:rPr>
          <w:sz w:val="22"/>
          <w:szCs w:val="22"/>
        </w:rPr>
        <w:t xml:space="preserve">Cuando se empieza a recorrer cada uno de los subárboles se hace uso de varios métodos incluidos en las clases </w:t>
      </w:r>
      <w:proofErr w:type="spellStart"/>
      <w:r w:rsidR="00C82CCA" w:rsidRPr="000B4B98">
        <w:rPr>
          <w:i/>
          <w:sz w:val="22"/>
          <w:szCs w:val="22"/>
        </w:rPr>
        <w:t>ConstToDepend</w:t>
      </w:r>
      <w:proofErr w:type="spellEnd"/>
      <w:r w:rsidR="00C82CCA" w:rsidRPr="000B4B98">
        <w:rPr>
          <w:i/>
          <w:sz w:val="22"/>
          <w:szCs w:val="22"/>
        </w:rPr>
        <w:t xml:space="preserve"> </w:t>
      </w:r>
      <w:r w:rsidR="00C82CCA" w:rsidRPr="000B4B98">
        <w:rPr>
          <w:sz w:val="22"/>
          <w:szCs w:val="22"/>
        </w:rPr>
        <w:t>y</w:t>
      </w:r>
      <w:r w:rsidR="00C82CCA" w:rsidRPr="000B4B98">
        <w:rPr>
          <w:i/>
          <w:sz w:val="22"/>
          <w:szCs w:val="22"/>
        </w:rPr>
        <w:t xml:space="preserve"> </w:t>
      </w:r>
      <w:proofErr w:type="spellStart"/>
      <w:r w:rsidR="00C82CCA" w:rsidRPr="000B4B98">
        <w:rPr>
          <w:i/>
          <w:sz w:val="22"/>
          <w:szCs w:val="22"/>
        </w:rPr>
        <w:t>Relation</w:t>
      </w:r>
      <w:proofErr w:type="spellEnd"/>
      <w:r w:rsidR="00C82CCA" w:rsidRPr="000B4B98">
        <w:rPr>
          <w:i/>
          <w:sz w:val="22"/>
          <w:szCs w:val="22"/>
        </w:rPr>
        <w:t>.</w:t>
      </w:r>
    </w:p>
    <w:p w14:paraId="1BD26C85" w14:textId="087B5FAE" w:rsidR="00A342D3" w:rsidRPr="000B4B98" w:rsidRDefault="00A342D3" w:rsidP="0094520C">
      <w:pPr>
        <w:ind w:left="142"/>
        <w:rPr>
          <w:i/>
          <w:sz w:val="22"/>
          <w:szCs w:val="22"/>
        </w:rPr>
      </w:pPr>
    </w:p>
    <w:p w14:paraId="7299F564" w14:textId="3E0284F5" w:rsidR="00A342D3" w:rsidRPr="000B4B98" w:rsidRDefault="00A342D3" w:rsidP="0094520C">
      <w:pPr>
        <w:ind w:left="142"/>
        <w:rPr>
          <w:sz w:val="22"/>
          <w:szCs w:val="22"/>
        </w:rPr>
      </w:pPr>
      <w:r w:rsidRPr="000B4B98">
        <w:rPr>
          <w:sz w:val="22"/>
          <w:szCs w:val="22"/>
        </w:rPr>
        <w:lastRenderedPageBreak/>
        <w:t xml:space="preserve">Primero veamos un poco la estructura de la clase </w:t>
      </w:r>
      <w:proofErr w:type="spellStart"/>
      <w:r w:rsidRPr="000B4B98">
        <w:rPr>
          <w:i/>
          <w:sz w:val="22"/>
          <w:szCs w:val="22"/>
        </w:rPr>
        <w:t>Relation</w:t>
      </w:r>
      <w:proofErr w:type="spellEnd"/>
      <w:r w:rsidRPr="000B4B98">
        <w:rPr>
          <w:sz w:val="22"/>
          <w:szCs w:val="22"/>
        </w:rPr>
        <w:t>, clase que sirve para la creación de relaciones.</w:t>
      </w:r>
    </w:p>
    <w:p w14:paraId="1455FE1C" w14:textId="2D8DD0C9" w:rsidR="000374FF" w:rsidRDefault="000374FF" w:rsidP="0094520C">
      <w:pPr>
        <w:keepNext/>
        <w:ind w:left="142"/>
      </w:pPr>
      <w:r>
        <w:rPr>
          <w:noProof/>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Pr="000B4B98" w:rsidRDefault="00AF4FB3" w:rsidP="00E85EF3">
      <w:pPr>
        <w:keepNext/>
        <w:ind w:left="708"/>
        <w:rPr>
          <w:sz w:val="22"/>
          <w:szCs w:val="22"/>
        </w:rPr>
      </w:pPr>
      <w:r w:rsidRPr="000B4B98">
        <w:rPr>
          <w:sz w:val="22"/>
          <w:szCs w:val="22"/>
        </w:rPr>
        <w:t xml:space="preserve">La forma de representar las relaciones está basada en el formato de dependencias de Stanford: </w:t>
      </w:r>
    </w:p>
    <w:p w14:paraId="553E798D" w14:textId="14559B44" w:rsidR="00AF4FB3" w:rsidRPr="000B4B98" w:rsidRDefault="00AF4FB3" w:rsidP="00E85EF3">
      <w:pPr>
        <w:keepNext/>
        <w:ind w:left="708"/>
        <w:rPr>
          <w:b/>
          <w:i/>
          <w:sz w:val="22"/>
          <w:szCs w:val="22"/>
        </w:rPr>
      </w:pPr>
      <w:proofErr w:type="spellStart"/>
      <w:r w:rsidRPr="000B4B98">
        <w:rPr>
          <w:b/>
          <w:i/>
          <w:sz w:val="22"/>
          <w:szCs w:val="22"/>
        </w:rPr>
        <w:t>nombre_etiqueta</w:t>
      </w:r>
      <w:proofErr w:type="spellEnd"/>
      <w:r w:rsidRPr="000B4B98">
        <w:rPr>
          <w:b/>
          <w:i/>
          <w:sz w:val="22"/>
          <w:szCs w:val="22"/>
        </w:rPr>
        <w:t xml:space="preserve"> (principal - posición, dependiente - posición)</w:t>
      </w:r>
    </w:p>
    <w:p w14:paraId="58CA01AB" w14:textId="77777777" w:rsidR="00C267BF" w:rsidRPr="000B4B98" w:rsidRDefault="00C267BF" w:rsidP="00E85EF3">
      <w:pPr>
        <w:keepNext/>
        <w:ind w:left="708"/>
        <w:rPr>
          <w:b/>
          <w:i/>
          <w:sz w:val="22"/>
          <w:szCs w:val="22"/>
        </w:rPr>
      </w:pPr>
    </w:p>
    <w:p w14:paraId="58AEE917" w14:textId="77777777" w:rsidR="00C267BF" w:rsidRPr="000B4B98" w:rsidRDefault="00A44531" w:rsidP="00E85EF3">
      <w:pPr>
        <w:keepNext/>
        <w:ind w:left="708"/>
        <w:rPr>
          <w:i/>
          <w:sz w:val="22"/>
          <w:szCs w:val="22"/>
        </w:rPr>
      </w:pPr>
      <w:r w:rsidRPr="000B4B98">
        <w:rPr>
          <w:sz w:val="22"/>
          <w:szCs w:val="22"/>
        </w:rPr>
        <w:t xml:space="preserve">De forma equivalente con las variables de </w:t>
      </w:r>
      <w:proofErr w:type="spellStart"/>
      <w:r w:rsidRPr="000B4B98">
        <w:rPr>
          <w:i/>
          <w:sz w:val="22"/>
          <w:szCs w:val="22"/>
        </w:rPr>
        <w:t>Relation</w:t>
      </w:r>
      <w:proofErr w:type="spellEnd"/>
      <w:r w:rsidRPr="000B4B98">
        <w:rPr>
          <w:i/>
          <w:sz w:val="22"/>
          <w:szCs w:val="22"/>
        </w:rPr>
        <w:t>:</w:t>
      </w:r>
    </w:p>
    <w:p w14:paraId="49310DBE" w14:textId="54FA731D" w:rsidR="00B91C8D" w:rsidRPr="000B4B98" w:rsidRDefault="00A44531" w:rsidP="00E85EF3">
      <w:pPr>
        <w:keepNext/>
        <w:ind w:left="708"/>
        <w:rPr>
          <w:b/>
          <w:i/>
          <w:sz w:val="22"/>
          <w:szCs w:val="22"/>
          <w:lang w:val="en"/>
        </w:rPr>
      </w:pPr>
      <w:r w:rsidRPr="000B4B98">
        <w:rPr>
          <w:b/>
          <w:i/>
          <w:sz w:val="22"/>
          <w:szCs w:val="22"/>
          <w:lang w:val="en"/>
        </w:rPr>
        <w:t>relation (</w:t>
      </w:r>
      <w:proofErr w:type="spellStart"/>
      <w:r w:rsidR="00100D20" w:rsidRPr="000B4B98">
        <w:rPr>
          <w:b/>
          <w:i/>
          <w:sz w:val="22"/>
          <w:szCs w:val="22"/>
          <w:lang w:val="en"/>
        </w:rPr>
        <w:t>firstValue</w:t>
      </w:r>
      <w:proofErr w:type="spellEnd"/>
      <w:r w:rsidRPr="000B4B98">
        <w:rPr>
          <w:b/>
          <w:i/>
          <w:sz w:val="22"/>
          <w:szCs w:val="22"/>
          <w:lang w:val="en"/>
        </w:rPr>
        <w:t>–</w:t>
      </w:r>
      <w:proofErr w:type="spellStart"/>
      <w:r w:rsidR="00414509" w:rsidRPr="000B4B98">
        <w:rPr>
          <w:b/>
          <w:i/>
          <w:sz w:val="22"/>
          <w:szCs w:val="22"/>
          <w:lang w:val="en"/>
        </w:rPr>
        <w:t>firstIndex</w:t>
      </w:r>
      <w:proofErr w:type="spellEnd"/>
      <w:r w:rsidRPr="000B4B98">
        <w:rPr>
          <w:b/>
          <w:i/>
          <w:sz w:val="22"/>
          <w:szCs w:val="22"/>
          <w:lang w:val="en"/>
        </w:rPr>
        <w:t xml:space="preserve">, </w:t>
      </w:r>
      <w:proofErr w:type="spellStart"/>
      <w:r w:rsidR="00414509" w:rsidRPr="000B4B98">
        <w:rPr>
          <w:b/>
          <w:i/>
          <w:sz w:val="22"/>
          <w:szCs w:val="22"/>
          <w:lang w:val="en"/>
        </w:rPr>
        <w:t>secondValue</w:t>
      </w:r>
      <w:proofErr w:type="spellEnd"/>
      <w:r w:rsidRPr="000B4B98">
        <w:rPr>
          <w:b/>
          <w:i/>
          <w:sz w:val="22"/>
          <w:szCs w:val="22"/>
          <w:lang w:val="en"/>
        </w:rPr>
        <w:t>–</w:t>
      </w:r>
      <w:proofErr w:type="spellStart"/>
      <w:r w:rsidR="00414509" w:rsidRPr="000B4B98">
        <w:rPr>
          <w:b/>
          <w:i/>
          <w:sz w:val="22"/>
          <w:szCs w:val="22"/>
          <w:lang w:val="en"/>
        </w:rPr>
        <w:t>secondIndex</w:t>
      </w:r>
      <w:proofErr w:type="spellEnd"/>
      <w:r w:rsidRPr="000B4B98">
        <w:rPr>
          <w:b/>
          <w:i/>
          <w:sz w:val="22"/>
          <w:szCs w:val="22"/>
          <w:lang w:val="en"/>
        </w:rPr>
        <w:t>)</w:t>
      </w:r>
    </w:p>
    <w:p w14:paraId="79E90B8F" w14:textId="77777777" w:rsidR="00A44531" w:rsidRPr="000B4B98" w:rsidRDefault="00A44531" w:rsidP="00E85EF3">
      <w:pPr>
        <w:keepNext/>
        <w:ind w:left="708"/>
        <w:rPr>
          <w:b/>
          <w:i/>
          <w:sz w:val="22"/>
          <w:szCs w:val="22"/>
          <w:lang w:val="en"/>
        </w:rPr>
      </w:pPr>
    </w:p>
    <w:p w14:paraId="7C6D6F79" w14:textId="77777777" w:rsidR="00A44531" w:rsidRPr="000B4B98" w:rsidRDefault="00A44531" w:rsidP="00E85EF3">
      <w:pPr>
        <w:keepNext/>
        <w:ind w:left="708"/>
        <w:rPr>
          <w:sz w:val="22"/>
          <w:szCs w:val="22"/>
        </w:rPr>
      </w:pPr>
      <w:r w:rsidRPr="000B4B98">
        <w:rPr>
          <w:sz w:val="22"/>
          <w:szCs w:val="22"/>
        </w:rPr>
        <w:t xml:space="preserve">Además de incorporar otra variable </w:t>
      </w:r>
      <w:proofErr w:type="spellStart"/>
      <w:r w:rsidRPr="000B4B98">
        <w:rPr>
          <w:i/>
          <w:sz w:val="22"/>
          <w:szCs w:val="22"/>
        </w:rPr>
        <w:t>root</w:t>
      </w:r>
      <w:proofErr w:type="spellEnd"/>
      <w:r w:rsidRPr="000B4B98">
        <w:rPr>
          <w:sz w:val="22"/>
          <w:szCs w:val="22"/>
        </w:rPr>
        <w:t xml:space="preserve"> que indica si el elemento </w:t>
      </w:r>
      <w:proofErr w:type="spellStart"/>
      <w:r w:rsidRPr="000B4B98">
        <w:rPr>
          <w:i/>
          <w:sz w:val="22"/>
          <w:szCs w:val="22"/>
        </w:rPr>
        <w:t>first</w:t>
      </w:r>
      <w:proofErr w:type="spellEnd"/>
      <w:r w:rsidRPr="000B4B98">
        <w:rPr>
          <w:sz w:val="22"/>
          <w:szCs w:val="22"/>
        </w:rPr>
        <w:t xml:space="preserve"> </w:t>
      </w:r>
      <w:r w:rsidR="00653473" w:rsidRPr="000B4B98">
        <w:rPr>
          <w:sz w:val="22"/>
          <w:szCs w:val="22"/>
        </w:rPr>
        <w:t>(</w:t>
      </w:r>
      <w:proofErr w:type="spellStart"/>
      <w:r w:rsidR="00100D20" w:rsidRPr="000B4B98">
        <w:rPr>
          <w:i/>
          <w:sz w:val="22"/>
          <w:szCs w:val="22"/>
        </w:rPr>
        <w:t>firstValue</w:t>
      </w:r>
      <w:proofErr w:type="spellEnd"/>
      <w:r w:rsidR="00653473" w:rsidRPr="000B4B98">
        <w:rPr>
          <w:i/>
          <w:sz w:val="22"/>
          <w:szCs w:val="22"/>
        </w:rPr>
        <w:t xml:space="preserve"> – </w:t>
      </w:r>
      <w:proofErr w:type="spellStart"/>
      <w:r w:rsidR="00414509" w:rsidRPr="000B4B98">
        <w:rPr>
          <w:i/>
          <w:sz w:val="22"/>
          <w:szCs w:val="22"/>
        </w:rPr>
        <w:t>firstIndex</w:t>
      </w:r>
      <w:proofErr w:type="spellEnd"/>
      <w:r w:rsidR="00653473" w:rsidRPr="000B4B98">
        <w:rPr>
          <w:sz w:val="22"/>
          <w:szCs w:val="22"/>
        </w:rPr>
        <w:t xml:space="preserve">) </w:t>
      </w:r>
      <w:r w:rsidRPr="000B4B98">
        <w:rPr>
          <w:sz w:val="22"/>
          <w:szCs w:val="22"/>
        </w:rP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E85EF3">
      <w:pPr>
        <w:pStyle w:val="Epgrafe"/>
        <w:ind w:left="2124"/>
        <w:jc w:val="left"/>
      </w:pPr>
      <w:bookmarkStart w:id="873" w:name="_Toc48626511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26</w:t>
      </w:r>
      <w:r>
        <w:fldChar w:fldCharType="end"/>
      </w:r>
      <w:r w:rsidR="00A44531">
        <w:t xml:space="preserve">. Clase </w:t>
      </w:r>
      <w:proofErr w:type="spellStart"/>
      <w:r w:rsidR="00A44531" w:rsidRPr="00A44531">
        <w:rPr>
          <w:i/>
        </w:rPr>
        <w:t>Relation</w:t>
      </w:r>
      <w:bookmarkEnd w:id="873"/>
      <w:proofErr w:type="spellEnd"/>
    </w:p>
    <w:p w14:paraId="4D23E58A" w14:textId="77777777" w:rsidR="00B9063C" w:rsidRDefault="00B9063C" w:rsidP="004C6DE0">
      <w:pPr>
        <w:ind w:left="142"/>
      </w:pPr>
    </w:p>
    <w:p w14:paraId="084ADA8D" w14:textId="77777777" w:rsidR="007C75FF" w:rsidRDefault="007C75FF" w:rsidP="004C6DE0">
      <w:pPr>
        <w:ind w:left="142"/>
      </w:pPr>
    </w:p>
    <w:p w14:paraId="3AAF0833" w14:textId="77777777" w:rsidR="007C75FF" w:rsidRPr="000B4B98" w:rsidDel="009301DE" w:rsidRDefault="007C75FF" w:rsidP="001E746A">
      <w:pPr>
        <w:ind w:left="113"/>
        <w:rPr>
          <w:del w:id="874" w:author="Rebeca de la Paz Gonzales" w:date="2017-06-26T01:56:00Z"/>
          <w:sz w:val="22"/>
          <w:szCs w:val="22"/>
        </w:rPr>
      </w:pPr>
    </w:p>
    <w:p w14:paraId="03660307" w14:textId="4A5A71B5" w:rsidR="00A44531" w:rsidRPr="000B4B98" w:rsidDel="009301DE" w:rsidRDefault="00A44531" w:rsidP="001E746A">
      <w:pPr>
        <w:ind w:left="113"/>
        <w:rPr>
          <w:del w:id="875" w:author="Rebeca de la Paz Gonzales" w:date="2017-06-26T01:56:00Z"/>
          <w:sz w:val="22"/>
          <w:szCs w:val="22"/>
        </w:rPr>
      </w:pPr>
    </w:p>
    <w:p w14:paraId="13983AA5" w14:textId="77777777" w:rsidR="008B694A" w:rsidRPr="000B4B98" w:rsidRDefault="008B694A" w:rsidP="004C6DE0">
      <w:pPr>
        <w:ind w:left="142"/>
        <w:rPr>
          <w:sz w:val="22"/>
          <w:szCs w:val="22"/>
        </w:rPr>
      </w:pPr>
      <w:r w:rsidRPr="000B4B98">
        <w:rPr>
          <w:sz w:val="22"/>
          <w:szCs w:val="22"/>
        </w:rPr>
        <w:t xml:space="preserve">Una vez visto como se crean las relaciones pasamos a ver los métodos más importantes y que realizan la transformación de los árboles que se encuentran en la clase </w:t>
      </w:r>
      <w:proofErr w:type="spellStart"/>
      <w:r w:rsidRPr="000B4B98">
        <w:rPr>
          <w:i/>
          <w:sz w:val="22"/>
          <w:szCs w:val="22"/>
        </w:rPr>
        <w:t>ConstToDepend</w:t>
      </w:r>
      <w:proofErr w:type="spellEnd"/>
      <w:r w:rsidRPr="000B4B98">
        <w:rPr>
          <w:i/>
          <w:sz w:val="22"/>
          <w:szCs w:val="22"/>
        </w:rPr>
        <w:t xml:space="preserve">, </w:t>
      </w:r>
      <w:r w:rsidRPr="000B4B98">
        <w:rPr>
          <w:sz w:val="22"/>
          <w:szCs w:val="22"/>
        </w:rPr>
        <w:t>la cual tiene la siguiente estructura.</w:t>
      </w:r>
    </w:p>
    <w:p w14:paraId="520E9033" w14:textId="77777777" w:rsidR="008B694A" w:rsidRPr="000B4B98" w:rsidRDefault="008B694A" w:rsidP="004C6DE0">
      <w:pPr>
        <w:ind w:left="142"/>
        <w:rPr>
          <w:sz w:val="22"/>
          <w:szCs w:val="22"/>
        </w:rPr>
      </w:pPr>
    </w:p>
    <w:p w14:paraId="13BEE094" w14:textId="77777777" w:rsidR="007524DC" w:rsidRPr="000B4B98" w:rsidRDefault="007524DC" w:rsidP="004C6DE0">
      <w:pPr>
        <w:ind w:left="142"/>
        <w:rPr>
          <w:sz w:val="22"/>
          <w:szCs w:val="22"/>
        </w:rPr>
      </w:pPr>
      <w:r w:rsidRPr="000B4B98">
        <w:rPr>
          <w:sz w:val="22"/>
          <w:szCs w:val="22"/>
        </w:rPr>
        <w:t xml:space="preserve">Como se puede ver se hace uso de las clases explicadas anteriormente </w:t>
      </w:r>
      <w:proofErr w:type="spellStart"/>
      <w:r w:rsidRPr="000B4B98">
        <w:rPr>
          <w:i/>
          <w:sz w:val="22"/>
          <w:szCs w:val="22"/>
        </w:rPr>
        <w:t>FieldRelation</w:t>
      </w:r>
      <w:proofErr w:type="spellEnd"/>
      <w:r w:rsidRPr="000B4B98">
        <w:rPr>
          <w:i/>
          <w:sz w:val="22"/>
          <w:szCs w:val="22"/>
        </w:rPr>
        <w:t xml:space="preserve"> </w:t>
      </w:r>
      <w:r w:rsidRPr="000B4B98">
        <w:rPr>
          <w:sz w:val="22"/>
          <w:szCs w:val="22"/>
        </w:rPr>
        <w:t>y</w:t>
      </w:r>
      <w:r w:rsidRPr="000B4B98">
        <w:rPr>
          <w:i/>
          <w:sz w:val="22"/>
          <w:szCs w:val="22"/>
        </w:rPr>
        <w:t xml:space="preserve"> </w:t>
      </w:r>
      <w:proofErr w:type="spellStart"/>
      <w:r w:rsidRPr="000B4B98">
        <w:rPr>
          <w:i/>
          <w:sz w:val="22"/>
          <w:szCs w:val="22"/>
        </w:rPr>
        <w:t>Relation</w:t>
      </w:r>
      <w:proofErr w:type="spellEnd"/>
      <w:r w:rsidRPr="000B4B98">
        <w:rPr>
          <w:sz w:val="22"/>
          <w:szCs w:val="22"/>
        </w:rPr>
        <w:t xml:space="preserve">, pues sin ellas no sería posible crear todas las relaciones que implican la transformación. Además, se utilizan las clases utilizadas del trabajo de Borja </w:t>
      </w:r>
      <w:proofErr w:type="spellStart"/>
      <w:r w:rsidRPr="000B4B98">
        <w:rPr>
          <w:sz w:val="22"/>
          <w:szCs w:val="22"/>
        </w:rPr>
        <w:t>Colmenarejo</w:t>
      </w:r>
      <w:proofErr w:type="spellEnd"/>
      <w:r w:rsidRPr="000B4B98">
        <w:rPr>
          <w:sz w:val="22"/>
          <w:szCs w:val="22"/>
        </w:rPr>
        <w:t xml:space="preserve">, </w:t>
      </w:r>
      <w:proofErr w:type="spellStart"/>
      <w:r w:rsidRPr="000B4B98">
        <w:rPr>
          <w:i/>
          <w:sz w:val="22"/>
          <w:szCs w:val="22"/>
        </w:rPr>
        <w:t>Tree</w:t>
      </w:r>
      <w:proofErr w:type="spellEnd"/>
      <w:r w:rsidRPr="000B4B98">
        <w:rPr>
          <w:i/>
          <w:sz w:val="22"/>
          <w:szCs w:val="22"/>
        </w:rPr>
        <w:t xml:space="preserve"> </w:t>
      </w:r>
      <w:r w:rsidRPr="000B4B98">
        <w:rPr>
          <w:sz w:val="22"/>
          <w:szCs w:val="22"/>
        </w:rPr>
        <w:t xml:space="preserve">y </w:t>
      </w:r>
      <w:proofErr w:type="spellStart"/>
      <w:r w:rsidRPr="000B4B98">
        <w:rPr>
          <w:i/>
          <w:sz w:val="22"/>
          <w:szCs w:val="22"/>
        </w:rPr>
        <w:t>Node</w:t>
      </w:r>
      <w:proofErr w:type="spellEnd"/>
      <w:r w:rsidRPr="000B4B98">
        <w:rPr>
          <w:i/>
          <w:sz w:val="22"/>
          <w:szCs w:val="22"/>
        </w:rPr>
        <w:t xml:space="preserve">, </w:t>
      </w:r>
      <w:r w:rsidRPr="000B4B98">
        <w:rPr>
          <w:sz w:val="22"/>
          <w:szCs w:val="22"/>
        </w:rPr>
        <w:t>que permitirán recorrer los árboles de constituyentes, haciendo el recorrido en profundidad por los nodos que lo componen.</w:t>
      </w:r>
    </w:p>
    <w:p w14:paraId="2FF87E1C" w14:textId="77777777" w:rsidR="00EF7C37" w:rsidRPr="000B4B98" w:rsidRDefault="00EF7C37" w:rsidP="0054630A">
      <w:pPr>
        <w:ind w:left="142"/>
        <w:rPr>
          <w:sz w:val="22"/>
          <w:szCs w:val="22"/>
        </w:rPr>
      </w:pPr>
      <w:r w:rsidRPr="000B4B98">
        <w:rPr>
          <w:sz w:val="22"/>
          <w:szCs w:val="22"/>
        </w:rPr>
        <w:t>También se aprecia la existencia de una relación con una clase enumerada</w:t>
      </w:r>
      <w:r w:rsidR="00430870" w:rsidRPr="000B4B98">
        <w:rPr>
          <w:sz w:val="22"/>
          <w:szCs w:val="22"/>
        </w:rPr>
        <w:t xml:space="preserve"> llamada </w:t>
      </w:r>
      <w:proofErr w:type="spellStart"/>
      <w:r w:rsidR="00430870" w:rsidRPr="000B4B98">
        <w:rPr>
          <w:i/>
          <w:sz w:val="22"/>
          <w:szCs w:val="22"/>
        </w:rPr>
        <w:t>CopulativeVerbs</w:t>
      </w:r>
      <w:proofErr w:type="spellEnd"/>
      <w:r w:rsidR="00430870" w:rsidRPr="000B4B98">
        <w:rPr>
          <w:sz w:val="22"/>
          <w:szCs w:val="22"/>
        </w:rPr>
        <w:t xml:space="preserve">, que contiene todas las formas verbales </w:t>
      </w:r>
      <w:r w:rsidR="00DE38CF" w:rsidRPr="000B4B98">
        <w:rPr>
          <w:sz w:val="22"/>
          <w:szCs w:val="22"/>
        </w:rPr>
        <w:t xml:space="preserve">existentes en el </w:t>
      </w:r>
      <w:proofErr w:type="spellStart"/>
      <w:r w:rsidR="00DE38CF" w:rsidRPr="000B4B98">
        <w:rPr>
          <w:sz w:val="22"/>
          <w:szCs w:val="22"/>
        </w:rPr>
        <w:t>treebank</w:t>
      </w:r>
      <w:proofErr w:type="spellEnd"/>
      <w:r w:rsidR="00DE38CF" w:rsidRPr="000B4B98">
        <w:rPr>
          <w:sz w:val="22"/>
          <w:szCs w:val="22"/>
        </w:rPr>
        <w:t xml:space="preserve"> para los verbos copulativos ser, estar y parecer. Esta clase enumerada es necesaria para identificar si la oración es copulativa y si se debe buscar un </w:t>
      </w:r>
      <w:r w:rsidR="00DE38CF" w:rsidRPr="000B4B98">
        <w:rPr>
          <w:i/>
          <w:sz w:val="22"/>
          <w:szCs w:val="22"/>
        </w:rPr>
        <w:t>“</w:t>
      </w:r>
      <w:proofErr w:type="spellStart"/>
      <w:r w:rsidR="00DE38CF" w:rsidRPr="000B4B98">
        <w:rPr>
          <w:i/>
          <w:sz w:val="22"/>
          <w:szCs w:val="22"/>
        </w:rPr>
        <w:t>root</w:t>
      </w:r>
      <w:proofErr w:type="spellEnd"/>
      <w:r w:rsidR="00DE38CF" w:rsidRPr="000B4B98">
        <w:rPr>
          <w:i/>
          <w:sz w:val="22"/>
          <w:szCs w:val="22"/>
        </w:rPr>
        <w:t xml:space="preserve">” </w:t>
      </w:r>
      <w:r w:rsidR="00DE38CF" w:rsidRPr="000B4B98">
        <w:rPr>
          <w:sz w:val="22"/>
          <w:szCs w:val="22"/>
        </w:rPr>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876" w:author="Rebeca de la Paz Gonzales" w:date="2017-06-26T01:56:00Z"/>
        </w:rPr>
        <w:pPrChange w:id="877" w:author="Rebeca de la Paz Gonzales" w:date="2017-06-26T01:56:00Z">
          <w:pPr>
            <w:ind w:left="113"/>
          </w:pPr>
        </w:pPrChange>
      </w:pPr>
      <w:r>
        <w:rPr>
          <w:noProof/>
        </w:rPr>
        <w:lastRenderedPageBreak/>
        <w:drawing>
          <wp:inline distT="0" distB="0" distL="0" distR="0" wp14:anchorId="645BF610" wp14:editId="129BC293">
            <wp:extent cx="5427779" cy="3601292"/>
            <wp:effectExtent l="0" t="0" r="8255" b="5715"/>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8" b="1913"/>
                    <a:stretch/>
                  </pic:blipFill>
                  <pic:spPr bwMode="auto">
                    <a:xfrm>
                      <a:off x="0" y="0"/>
                      <a:ext cx="5433938" cy="3605379"/>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878" w:author="Rebeca de la Paz Gonzales" w:date="2017-06-26T01:55:00Z"/>
          <w:i/>
        </w:rPr>
      </w:pPr>
      <w:bookmarkStart w:id="879" w:name="_Toc486265117"/>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r w:rsidR="00EB45CD">
        <w:rPr>
          <w:noProof/>
        </w:rPr>
        <w:t>27</w:t>
      </w:r>
      <w:r>
        <w:rPr>
          <w:b w:val="0"/>
        </w:rPr>
        <w:fldChar w:fldCharType="end"/>
      </w:r>
      <w:r w:rsidR="00DE38CF">
        <w:t xml:space="preserve">. Diagrama de clases enfocado en la clase </w:t>
      </w:r>
      <w:proofErr w:type="spellStart"/>
      <w:r w:rsidR="00DE38CF">
        <w:rPr>
          <w:i/>
        </w:rPr>
        <w:t>ConstToDepend</w:t>
      </w:r>
      <w:bookmarkEnd w:id="879"/>
      <w:proofErr w:type="spellEnd"/>
    </w:p>
    <w:p w14:paraId="33B41537" w14:textId="77777777" w:rsidR="00A44531" w:rsidRDefault="00A44531">
      <w:pPr>
        <w:pStyle w:val="Epgrafe"/>
        <w:pPrChange w:id="880" w:author="Rebeca de la Paz Gonzales" w:date="2017-06-26T01:55:00Z">
          <w:pPr>
            <w:ind w:left="113"/>
          </w:pPr>
        </w:pPrChange>
      </w:pPr>
    </w:p>
    <w:p w14:paraId="463FAED6" w14:textId="0BEB4946" w:rsidR="00536B88" w:rsidRPr="000B4B98" w:rsidRDefault="00DE38CF" w:rsidP="0054630A">
      <w:pPr>
        <w:keepNext/>
        <w:ind w:left="113"/>
        <w:rPr>
          <w:sz w:val="22"/>
          <w:szCs w:val="22"/>
        </w:rPr>
      </w:pPr>
      <w:r w:rsidRPr="000B4B98">
        <w:rPr>
          <w:sz w:val="22"/>
          <w:szCs w:val="22"/>
        </w:rPr>
        <w:t>En la transformación de</w:t>
      </w:r>
      <w:r w:rsidR="00E73477" w:rsidRPr="000B4B98">
        <w:rPr>
          <w:sz w:val="22"/>
          <w:szCs w:val="22"/>
        </w:rPr>
        <w:t xml:space="preserve"> cada uno de los árboles </w:t>
      </w:r>
      <w:r w:rsidRPr="000B4B98">
        <w:rPr>
          <w:sz w:val="22"/>
          <w:szCs w:val="22"/>
        </w:rPr>
        <w:t xml:space="preserve">leídos en la clase principal </w:t>
      </w:r>
      <w:proofErr w:type="spellStart"/>
      <w:r w:rsidRPr="000B4B98">
        <w:rPr>
          <w:i/>
          <w:sz w:val="22"/>
          <w:szCs w:val="22"/>
        </w:rPr>
        <w:t>Main</w:t>
      </w:r>
      <w:proofErr w:type="spellEnd"/>
      <w:r w:rsidRPr="000B4B98">
        <w:rPr>
          <w:i/>
          <w:sz w:val="22"/>
          <w:szCs w:val="22"/>
        </w:rPr>
        <w:t xml:space="preserve">, </w:t>
      </w:r>
      <w:r w:rsidR="00E73477" w:rsidRPr="000B4B98">
        <w:rPr>
          <w:sz w:val="22"/>
          <w:szCs w:val="22"/>
        </w:rPr>
        <w:t xml:space="preserve">se utiliza un método recursivo creado en la clase </w:t>
      </w:r>
      <w:proofErr w:type="spellStart"/>
      <w:r w:rsidR="00E73477" w:rsidRPr="000B4B98">
        <w:rPr>
          <w:i/>
          <w:sz w:val="22"/>
          <w:szCs w:val="22"/>
        </w:rPr>
        <w:t>ConstToDepend</w:t>
      </w:r>
      <w:proofErr w:type="spellEnd"/>
      <w:r w:rsidR="00E73477" w:rsidRPr="000B4B98">
        <w:rPr>
          <w:sz w:val="22"/>
          <w:szCs w:val="22"/>
        </w:rPr>
        <w:t xml:space="preserve">, </w:t>
      </w:r>
      <w:r w:rsidR="00536B88" w:rsidRPr="000B4B98">
        <w:rPr>
          <w:sz w:val="22"/>
          <w:szCs w:val="22"/>
        </w:rPr>
        <w:t>que tiene como finalidad</w:t>
      </w:r>
      <w:r w:rsidR="00E73477" w:rsidRPr="000B4B98">
        <w:rPr>
          <w:sz w:val="22"/>
          <w:szCs w:val="22"/>
        </w:rPr>
        <w:t xml:space="preserve"> recorrer el árbol en profundidad hasta llegar a algún nodo terminal, en ese caso se pasa a crear la</w:t>
      </w:r>
      <w:r w:rsidR="000374FF" w:rsidRPr="000B4B98">
        <w:rPr>
          <w:sz w:val="22"/>
          <w:szCs w:val="22"/>
        </w:rPr>
        <w:t xml:space="preserve"> </w:t>
      </w:r>
      <w:r w:rsidR="00E73477" w:rsidRPr="000B4B98">
        <w:rPr>
          <w:sz w:val="22"/>
          <w:szCs w:val="22"/>
        </w:rPr>
        <w:t>relación, mientras que en caso contrario</w:t>
      </w:r>
      <w:r w:rsidR="00A342D3" w:rsidRPr="000B4B98">
        <w:rPr>
          <w:sz w:val="22"/>
          <w:szCs w:val="22"/>
        </w:rPr>
        <w:t xml:space="preserve"> se continúa recorriendo el árbol mediante la llamada al mismo método desde el nodo no terminal en el que se encuentra. </w:t>
      </w:r>
    </w:p>
    <w:p w14:paraId="0B5D2E48" w14:textId="77777777" w:rsidR="0054630A" w:rsidRPr="000B4B98" w:rsidRDefault="0054630A" w:rsidP="0054630A">
      <w:pPr>
        <w:keepNext/>
        <w:ind w:left="113"/>
        <w:rPr>
          <w:sz w:val="22"/>
          <w:szCs w:val="22"/>
        </w:rPr>
      </w:pPr>
    </w:p>
    <w:p w14:paraId="27736065" w14:textId="77777777" w:rsidR="0054630A" w:rsidDel="009301DE" w:rsidRDefault="0054630A" w:rsidP="0054630A">
      <w:pPr>
        <w:ind w:left="142"/>
        <w:rPr>
          <w:del w:id="881" w:author="Rebeca de la Paz Gonzales" w:date="2017-06-26T01:55:00Z"/>
        </w:rPr>
        <w:pPrChange w:id="882" w:author="Rebeca de la Paz Gonzales" w:date="2017-06-26T01:55:00Z">
          <w:pPr>
            <w:ind w:left="113"/>
          </w:pPr>
        </w:pPrChange>
      </w:pPr>
    </w:p>
    <w:p w14:paraId="24503158" w14:textId="77777777" w:rsidR="00536B88" w:rsidRDefault="00B32A16" w:rsidP="0054630A">
      <w:pPr>
        <w:keepNext/>
        <w:ind w:left="113"/>
        <w:jc w:val="center"/>
      </w:pPr>
      <w:r w:rsidRPr="000432C4">
        <w:rPr>
          <w:noProof/>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536B88">
      <w:pPr>
        <w:pStyle w:val="Epgrafe"/>
      </w:pPr>
      <w:bookmarkStart w:id="883" w:name="_Toc48626511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28</w:t>
      </w:r>
      <w:r>
        <w:fldChar w:fldCharType="end"/>
      </w:r>
      <w:r w:rsidR="009A550E">
        <w:t xml:space="preserve">. Código del método </w:t>
      </w:r>
      <w:proofErr w:type="spellStart"/>
      <w:r w:rsidR="009A550E" w:rsidRPr="009A550E">
        <w:rPr>
          <w:i/>
        </w:rPr>
        <w:t>recursiveFunction</w:t>
      </w:r>
      <w:proofErr w:type="spellEnd"/>
      <w:r w:rsidR="009A550E" w:rsidRPr="009A550E">
        <w:rPr>
          <w:i/>
        </w:rPr>
        <w:t>(</w:t>
      </w:r>
      <w:proofErr w:type="spellStart"/>
      <w:r w:rsidR="009A550E" w:rsidRPr="009A550E">
        <w:rPr>
          <w:i/>
        </w:rPr>
        <w:t>Node</w:t>
      </w:r>
      <w:proofErr w:type="spellEnd"/>
      <w:r w:rsidR="009A550E" w:rsidRPr="009A550E">
        <w:rPr>
          <w:i/>
        </w:rPr>
        <w:t xml:space="preserve">): </w:t>
      </w:r>
      <w:proofErr w:type="spellStart"/>
      <w:r w:rsidR="009A550E" w:rsidRPr="009A550E">
        <w:rPr>
          <w:i/>
        </w:rPr>
        <w:t>ArrayList</w:t>
      </w:r>
      <w:proofErr w:type="spellEnd"/>
      <w:r w:rsidR="009A550E" w:rsidRPr="009A550E">
        <w:rPr>
          <w:i/>
        </w:rPr>
        <w:t>&lt;</w:t>
      </w:r>
      <w:proofErr w:type="spellStart"/>
      <w:r w:rsidR="009A550E" w:rsidRPr="009A550E">
        <w:rPr>
          <w:i/>
        </w:rPr>
        <w:t>Relation</w:t>
      </w:r>
      <w:proofErr w:type="spellEnd"/>
      <w:r w:rsidR="009A550E" w:rsidRPr="009A550E">
        <w:rPr>
          <w:i/>
        </w:rPr>
        <w:t>&gt;</w:t>
      </w:r>
      <w:bookmarkEnd w:id="883"/>
    </w:p>
    <w:p w14:paraId="142696E3" w14:textId="77777777" w:rsidR="00536B88" w:rsidRPr="000B4B98" w:rsidRDefault="00536B88" w:rsidP="004C6DE0">
      <w:pPr>
        <w:ind w:left="142"/>
        <w:rPr>
          <w:sz w:val="22"/>
          <w:szCs w:val="22"/>
        </w:rPr>
      </w:pPr>
      <w:r w:rsidRPr="000B4B98">
        <w:rPr>
          <w:sz w:val="22"/>
          <w:szCs w:val="22"/>
        </w:rPr>
        <w:t xml:space="preserve">Este método devuelve una lista con todas las relaciones creadas dentro de un árbol, por lo que después de llamar al método asociado a esa acción, la relación resultante se añade a la lista. De esta </w:t>
      </w:r>
      <w:r w:rsidRPr="000B4B98">
        <w:rPr>
          <w:sz w:val="22"/>
          <w:szCs w:val="22"/>
        </w:rPr>
        <w:lastRenderedPageBreak/>
        <w:t>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Pr="000B4B98" w:rsidRDefault="00536B88" w:rsidP="004C6DE0">
      <w:pPr>
        <w:ind w:left="142"/>
        <w:rPr>
          <w:sz w:val="22"/>
          <w:szCs w:val="22"/>
        </w:rPr>
      </w:pPr>
    </w:p>
    <w:p w14:paraId="24BEC051" w14:textId="77777777" w:rsidR="00E73477" w:rsidRPr="000B4B98" w:rsidRDefault="00A342D3" w:rsidP="004C6DE0">
      <w:pPr>
        <w:ind w:left="142"/>
        <w:rPr>
          <w:sz w:val="22"/>
          <w:szCs w:val="22"/>
        </w:rPr>
      </w:pPr>
      <w:r w:rsidRPr="000B4B98">
        <w:rPr>
          <w:sz w:val="22"/>
          <w:szCs w:val="22"/>
        </w:rPr>
        <w:t>Hay una particularidad en los casos que implican clausulas subordinadas, pues se llama a otro mé</w:t>
      </w:r>
      <w:r w:rsidR="0030216B" w:rsidRPr="000B4B98">
        <w:rPr>
          <w:sz w:val="22"/>
          <w:szCs w:val="22"/>
        </w:rPr>
        <w:t xml:space="preserve">todo recursivo, que realiza </w:t>
      </w:r>
      <w:r w:rsidRPr="000B4B98">
        <w:rPr>
          <w:sz w:val="22"/>
          <w:szCs w:val="22"/>
        </w:rPr>
        <w:t xml:space="preserve">comprobaciones </w:t>
      </w:r>
      <w:r w:rsidR="0030216B" w:rsidRPr="000B4B98">
        <w:rPr>
          <w:sz w:val="22"/>
          <w:szCs w:val="22"/>
        </w:rPr>
        <w:t xml:space="preserve">similares </w:t>
      </w:r>
      <w:r w:rsidRPr="000B4B98">
        <w:rPr>
          <w:sz w:val="22"/>
          <w:szCs w:val="22"/>
        </w:rPr>
        <w:t>dentro de una cláusula subordinada.</w:t>
      </w:r>
    </w:p>
    <w:p w14:paraId="44E4B4A6" w14:textId="77777777" w:rsidR="00E73477" w:rsidRPr="000B4B98" w:rsidRDefault="00E73477" w:rsidP="004C6DE0">
      <w:pPr>
        <w:ind w:left="142"/>
        <w:rPr>
          <w:i/>
          <w:sz w:val="22"/>
          <w:szCs w:val="22"/>
        </w:rPr>
      </w:pPr>
    </w:p>
    <w:p w14:paraId="14F31A40" w14:textId="77777777" w:rsidR="00E73477" w:rsidRPr="000B4B98" w:rsidRDefault="00A342D3" w:rsidP="004C6DE0">
      <w:pPr>
        <w:ind w:left="142"/>
        <w:rPr>
          <w:sz w:val="22"/>
          <w:szCs w:val="22"/>
        </w:rPr>
      </w:pPr>
      <w:r w:rsidRPr="000B4B98">
        <w:rPr>
          <w:sz w:val="22"/>
          <w:szCs w:val="22"/>
        </w:rP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Pr="000B4B98" w:rsidRDefault="00A342D3" w:rsidP="004C6DE0">
      <w:pPr>
        <w:ind w:left="142"/>
        <w:rPr>
          <w:sz w:val="22"/>
          <w:szCs w:val="22"/>
        </w:rPr>
      </w:pPr>
    </w:p>
    <w:p w14:paraId="1646069D" w14:textId="77777777" w:rsidR="00A342D3" w:rsidRPr="000B4B98" w:rsidRDefault="00A342D3" w:rsidP="004C6DE0">
      <w:pPr>
        <w:ind w:left="142"/>
        <w:rPr>
          <w:sz w:val="22"/>
          <w:szCs w:val="22"/>
        </w:rPr>
      </w:pPr>
      <w:r w:rsidRPr="000B4B98">
        <w:rPr>
          <w:sz w:val="22"/>
          <w:szCs w:val="22"/>
        </w:rPr>
        <w:t xml:space="preserve">Una vez que se ha llegado al final del árbol y habiendo creado ya </w:t>
      </w:r>
      <w:r w:rsidR="00A87618" w:rsidRPr="000B4B98">
        <w:rPr>
          <w:sz w:val="22"/>
          <w:szCs w:val="22"/>
        </w:rPr>
        <w:t>toda la relación existente dentro de éste se pasa</w:t>
      </w:r>
      <w:r w:rsidRPr="000B4B98">
        <w:rPr>
          <w:sz w:val="22"/>
          <w:szCs w:val="22"/>
        </w:rPr>
        <w:t xml:space="preserve"> a completar las relaciones, esto quiere decir que las relaciones hasta el momento solo tienen el primer término asociado, por lo que hay que completar la segunda parte con el nodo </w:t>
      </w:r>
      <w:r w:rsidRPr="000B4B98">
        <w:rPr>
          <w:i/>
          <w:sz w:val="22"/>
          <w:szCs w:val="22"/>
        </w:rPr>
        <w:t>“</w:t>
      </w:r>
      <w:proofErr w:type="spellStart"/>
      <w:r w:rsidRPr="000B4B98">
        <w:rPr>
          <w:i/>
          <w:sz w:val="22"/>
          <w:szCs w:val="22"/>
        </w:rPr>
        <w:t>root</w:t>
      </w:r>
      <w:proofErr w:type="spellEnd"/>
      <w:r w:rsidRPr="000B4B98">
        <w:rPr>
          <w:i/>
          <w:sz w:val="22"/>
          <w:szCs w:val="22"/>
        </w:rPr>
        <w:t xml:space="preserve">” </w:t>
      </w:r>
      <w:r w:rsidRPr="000B4B98">
        <w:rPr>
          <w:sz w:val="22"/>
          <w:szCs w:val="22"/>
        </w:rPr>
        <w:t>del árbol.</w:t>
      </w:r>
    </w:p>
    <w:p w14:paraId="17786FC8" w14:textId="77777777" w:rsidR="00A87618" w:rsidRPr="000B4B98" w:rsidRDefault="00A87618" w:rsidP="004C6DE0">
      <w:pPr>
        <w:ind w:left="142"/>
        <w:rPr>
          <w:sz w:val="22"/>
          <w:szCs w:val="22"/>
        </w:rPr>
      </w:pPr>
    </w:p>
    <w:p w14:paraId="02650EB9" w14:textId="77777777" w:rsidR="00D74691" w:rsidRDefault="00D74691" w:rsidP="004C6DE0">
      <w:pPr>
        <w:ind w:left="142"/>
        <w:rPr>
          <w:b/>
          <w:i/>
          <w:sz w:val="22"/>
          <w:szCs w:val="22"/>
        </w:rPr>
      </w:pPr>
      <w:r w:rsidRPr="000B4B98">
        <w:rPr>
          <w:sz w:val="22"/>
          <w:szCs w:val="22"/>
        </w:rPr>
        <w:t xml:space="preserve">Dentro del método </w:t>
      </w:r>
      <w:proofErr w:type="spellStart"/>
      <w:r w:rsidRPr="000B4B98">
        <w:rPr>
          <w:b/>
          <w:i/>
          <w:sz w:val="22"/>
          <w:szCs w:val="22"/>
        </w:rPr>
        <w:t>recur</w:t>
      </w:r>
      <w:r w:rsidR="009A550E" w:rsidRPr="000B4B98">
        <w:rPr>
          <w:b/>
          <w:i/>
          <w:sz w:val="22"/>
          <w:szCs w:val="22"/>
        </w:rPr>
        <w:t>s</w:t>
      </w:r>
      <w:r w:rsidRPr="000B4B98">
        <w:rPr>
          <w:b/>
          <w:i/>
          <w:sz w:val="22"/>
          <w:szCs w:val="22"/>
        </w:rPr>
        <w:t>iveFunction</w:t>
      </w:r>
      <w:proofErr w:type="spellEnd"/>
      <w:r w:rsidRPr="000B4B98">
        <w:rPr>
          <w:b/>
          <w:i/>
          <w:sz w:val="22"/>
          <w:szCs w:val="22"/>
        </w:rPr>
        <w:t>(</w:t>
      </w:r>
      <w:proofErr w:type="spellStart"/>
      <w:r w:rsidR="009A550E" w:rsidRPr="000B4B98">
        <w:rPr>
          <w:b/>
          <w:i/>
          <w:sz w:val="22"/>
          <w:szCs w:val="22"/>
        </w:rPr>
        <w:t>Node</w:t>
      </w:r>
      <w:proofErr w:type="spellEnd"/>
      <w:r w:rsidR="009A550E" w:rsidRPr="000B4B98">
        <w:rPr>
          <w:b/>
          <w:i/>
          <w:sz w:val="22"/>
          <w:szCs w:val="22"/>
        </w:rPr>
        <w:t>)</w:t>
      </w:r>
      <w:r w:rsidRPr="000B4B98">
        <w:rPr>
          <w:b/>
          <w:i/>
          <w:sz w:val="22"/>
          <w:szCs w:val="22"/>
        </w:rPr>
        <w:t xml:space="preserve">: </w:t>
      </w:r>
      <w:proofErr w:type="spellStart"/>
      <w:r w:rsidR="009A550E" w:rsidRPr="000B4B98">
        <w:rPr>
          <w:b/>
          <w:i/>
          <w:sz w:val="22"/>
          <w:szCs w:val="22"/>
        </w:rPr>
        <w:t>ArrayList</w:t>
      </w:r>
      <w:proofErr w:type="spellEnd"/>
      <w:r w:rsidR="009A550E" w:rsidRPr="000B4B98">
        <w:rPr>
          <w:b/>
          <w:i/>
          <w:sz w:val="22"/>
          <w:szCs w:val="22"/>
        </w:rPr>
        <w:t>&lt;</w:t>
      </w:r>
      <w:proofErr w:type="spellStart"/>
      <w:r w:rsidR="009A550E" w:rsidRPr="000B4B98">
        <w:rPr>
          <w:b/>
          <w:i/>
          <w:sz w:val="22"/>
          <w:szCs w:val="22"/>
        </w:rPr>
        <w:t>Relation</w:t>
      </w:r>
      <w:proofErr w:type="spellEnd"/>
      <w:r w:rsidR="009A550E" w:rsidRPr="000B4B98">
        <w:rPr>
          <w:b/>
          <w:i/>
          <w:sz w:val="22"/>
          <w:szCs w:val="22"/>
        </w:rPr>
        <w:t xml:space="preserve">&gt; </w:t>
      </w:r>
      <w:r w:rsidRPr="000B4B98">
        <w:rPr>
          <w:sz w:val="22"/>
          <w:szCs w:val="22"/>
        </w:rPr>
        <w:t xml:space="preserve">se aprecia la llamada a otros dos métodos de los que se explicará su funcionamiento, uno de ello es </w:t>
      </w:r>
      <w:proofErr w:type="spellStart"/>
      <w:r w:rsidRPr="000B4B98">
        <w:rPr>
          <w:b/>
          <w:i/>
          <w:sz w:val="22"/>
          <w:szCs w:val="22"/>
        </w:rPr>
        <w:t>createRelation</w:t>
      </w:r>
      <w:proofErr w:type="spellEnd"/>
      <w:r w:rsidRPr="000B4B98">
        <w:rPr>
          <w:b/>
          <w:i/>
          <w:sz w:val="22"/>
          <w:szCs w:val="22"/>
        </w:rPr>
        <w:t>(</w:t>
      </w:r>
      <w:proofErr w:type="spellStart"/>
      <w:r w:rsidRPr="000B4B98">
        <w:rPr>
          <w:b/>
          <w:i/>
          <w:sz w:val="22"/>
          <w:szCs w:val="22"/>
        </w:rPr>
        <w:t>Node</w:t>
      </w:r>
      <w:proofErr w:type="spellEnd"/>
      <w:proofErr w:type="gramStart"/>
      <w:r w:rsidRPr="000B4B98">
        <w:rPr>
          <w:b/>
          <w:i/>
          <w:sz w:val="22"/>
          <w:szCs w:val="22"/>
        </w:rPr>
        <w:t>):</w:t>
      </w:r>
      <w:proofErr w:type="spellStart"/>
      <w:r w:rsidRPr="000B4B98">
        <w:rPr>
          <w:b/>
          <w:i/>
          <w:sz w:val="22"/>
          <w:szCs w:val="22"/>
        </w:rPr>
        <w:t>Relation</w:t>
      </w:r>
      <w:proofErr w:type="spellEnd"/>
      <w:proofErr w:type="gramEnd"/>
      <w:r w:rsidRPr="000B4B98">
        <w:rPr>
          <w:b/>
          <w:sz w:val="22"/>
          <w:szCs w:val="22"/>
        </w:rPr>
        <w:t xml:space="preserve"> </w:t>
      </w:r>
      <w:r w:rsidRPr="000B4B98">
        <w:rPr>
          <w:sz w:val="22"/>
          <w:szCs w:val="22"/>
        </w:rPr>
        <w:t xml:space="preserve"> y el otro </w:t>
      </w:r>
      <w:proofErr w:type="spellStart"/>
      <w:r w:rsidRPr="000B4B98">
        <w:rPr>
          <w:b/>
          <w:i/>
          <w:sz w:val="22"/>
          <w:szCs w:val="22"/>
        </w:rPr>
        <w:t>completeRelation</w:t>
      </w:r>
      <w:proofErr w:type="spellEnd"/>
      <w:r w:rsidRPr="000B4B98">
        <w:rPr>
          <w:b/>
          <w:i/>
          <w:sz w:val="22"/>
          <w:szCs w:val="22"/>
        </w:rPr>
        <w:t>(</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 xml:space="preserve">&gt;): </w:t>
      </w:r>
      <w:proofErr w:type="spellStart"/>
      <w:r w:rsidRPr="000B4B98">
        <w:rPr>
          <w:b/>
          <w:i/>
          <w:sz w:val="22"/>
          <w:szCs w:val="22"/>
        </w:rPr>
        <w:t>void</w:t>
      </w:r>
      <w:proofErr w:type="spellEnd"/>
    </w:p>
    <w:p w14:paraId="1F274D34" w14:textId="77777777" w:rsidR="000B4B98" w:rsidRPr="000B4B98" w:rsidRDefault="000B4B98" w:rsidP="004C6DE0">
      <w:pPr>
        <w:ind w:left="142"/>
        <w:rPr>
          <w:b/>
          <w:i/>
          <w:sz w:val="22"/>
          <w:szCs w:val="22"/>
        </w:rPr>
      </w:pPr>
    </w:p>
    <w:p w14:paraId="390434B3" w14:textId="77777777" w:rsidR="00003587" w:rsidRPr="000B4B98" w:rsidRDefault="00003587" w:rsidP="009A550E">
      <w:pPr>
        <w:rPr>
          <w:noProof/>
          <w:sz w:val="22"/>
          <w:szCs w:val="22"/>
        </w:rPr>
      </w:pPr>
    </w:p>
    <w:p w14:paraId="58800871" w14:textId="596008C3" w:rsidR="009A550E" w:rsidRDefault="00003587" w:rsidP="00930174">
      <w:pPr>
        <w:jc w:val="center"/>
        <w:rPr>
          <w:noProof/>
        </w:rPr>
      </w:pPr>
      <w:r>
        <w:rPr>
          <w:noProof/>
        </w:rPr>
        <w:drawing>
          <wp:inline distT="0" distB="0" distL="0" distR="0" wp14:anchorId="465C79C8" wp14:editId="73674AB9">
            <wp:extent cx="5755631" cy="4690089"/>
            <wp:effectExtent l="0" t="0" r="10795" b="952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889" cy="4700077"/>
                    </a:xfrm>
                    <a:prstGeom prst="rect">
                      <a:avLst/>
                    </a:prstGeom>
                    <a:noFill/>
                    <a:ln>
                      <a:noFill/>
                    </a:ln>
                  </pic:spPr>
                </pic:pic>
              </a:graphicData>
            </a:graphic>
          </wp:inline>
        </w:drawing>
      </w:r>
    </w:p>
    <w:p w14:paraId="42D0BC81" w14:textId="77777777" w:rsidR="00D74691" w:rsidRDefault="009A550E" w:rsidP="009A550E">
      <w:pPr>
        <w:pStyle w:val="Epgrafe"/>
        <w:rPr>
          <w:i/>
        </w:rPr>
      </w:pPr>
      <w:bookmarkStart w:id="884" w:name="_Toc48626511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29</w:t>
      </w:r>
      <w:r>
        <w:fldChar w:fldCharType="end"/>
      </w:r>
      <w:r>
        <w:t xml:space="preserve">. Código del método </w:t>
      </w:r>
      <w:proofErr w:type="spellStart"/>
      <w:r>
        <w:rPr>
          <w:i/>
        </w:rPr>
        <w:t>createRelation</w:t>
      </w:r>
      <w:proofErr w:type="spellEnd"/>
      <w:r>
        <w:rPr>
          <w:i/>
        </w:rPr>
        <w:t>(</w:t>
      </w:r>
      <w:proofErr w:type="spellStart"/>
      <w:r>
        <w:rPr>
          <w:i/>
        </w:rPr>
        <w:t>Node</w:t>
      </w:r>
      <w:proofErr w:type="spellEnd"/>
      <w:r>
        <w:rPr>
          <w:i/>
        </w:rPr>
        <w:t xml:space="preserve">): </w:t>
      </w:r>
      <w:proofErr w:type="spellStart"/>
      <w:r>
        <w:rPr>
          <w:i/>
        </w:rPr>
        <w:t>Relation</w:t>
      </w:r>
      <w:bookmarkEnd w:id="884"/>
      <w:proofErr w:type="spellEnd"/>
    </w:p>
    <w:p w14:paraId="5CDC7874" w14:textId="77777777" w:rsidR="009A550E" w:rsidRPr="00855890" w:rsidRDefault="009A550E" w:rsidP="004C6DE0">
      <w:pPr>
        <w:ind w:left="142"/>
        <w:rPr>
          <w:sz w:val="22"/>
          <w:szCs w:val="22"/>
        </w:rPr>
      </w:pPr>
      <w:r w:rsidRPr="00855890">
        <w:rPr>
          <w:sz w:val="22"/>
          <w:szCs w:val="22"/>
        </w:rPr>
        <w:lastRenderedPageBreak/>
        <w:t>De este primer método se obtiene la relación incompleta para un nodo terminal dado, se recibe este como argumento de la función y sobre él se realizan diferentes comprobaciones:</w:t>
      </w:r>
    </w:p>
    <w:p w14:paraId="1105E0F2" w14:textId="3E7C78A7" w:rsidR="009A550E" w:rsidRPr="00855890" w:rsidRDefault="009A550E" w:rsidP="00B866EB">
      <w:pPr>
        <w:numPr>
          <w:ilvl w:val="0"/>
          <w:numId w:val="24"/>
        </w:numPr>
        <w:rPr>
          <w:sz w:val="22"/>
          <w:szCs w:val="22"/>
        </w:rPr>
      </w:pPr>
      <w:r w:rsidRPr="00855890">
        <w:rPr>
          <w:sz w:val="22"/>
          <w:szCs w:val="22"/>
        </w:rPr>
        <w:t>Si la categoría del nodo es un adjetivo o un sustantivo que complementa a los verbos copulativos, en caso de haber encontrado antes uno de ellos</w:t>
      </w:r>
      <w:r w:rsidR="00511619" w:rsidRPr="00855890">
        <w:rPr>
          <w:sz w:val="22"/>
          <w:szCs w:val="22"/>
        </w:rPr>
        <w:t>, en este caso este nodo es “</w:t>
      </w:r>
      <w:proofErr w:type="spellStart"/>
      <w:r w:rsidR="00511619" w:rsidRPr="00855890">
        <w:rPr>
          <w:i/>
          <w:sz w:val="22"/>
          <w:szCs w:val="22"/>
        </w:rPr>
        <w:t>root</w:t>
      </w:r>
      <w:proofErr w:type="spellEnd"/>
      <w:r w:rsidR="00511619" w:rsidRPr="00855890">
        <w:rPr>
          <w:i/>
          <w:sz w:val="22"/>
          <w:szCs w:val="22"/>
        </w:rPr>
        <w:t>”</w:t>
      </w:r>
      <w:r w:rsidR="00511619" w:rsidRPr="00855890">
        <w:rPr>
          <w:sz w:val="22"/>
          <w:szCs w:val="22"/>
        </w:rPr>
        <w:t xml:space="preserve">. </w:t>
      </w:r>
      <w:r w:rsidRPr="00855890">
        <w:rPr>
          <w:sz w:val="22"/>
          <w:szCs w:val="22"/>
        </w:rPr>
        <w:t xml:space="preserve"> </w:t>
      </w:r>
      <w:r w:rsidR="00511619" w:rsidRPr="00855890">
        <w:rPr>
          <w:sz w:val="22"/>
          <w:szCs w:val="22"/>
        </w:rPr>
        <w:t xml:space="preserve">El </w:t>
      </w:r>
      <w:proofErr w:type="spellStart"/>
      <w:r w:rsidR="00511619" w:rsidRPr="00855890">
        <w:rPr>
          <w:sz w:val="22"/>
          <w:szCs w:val="22"/>
        </w:rPr>
        <w:t>flag</w:t>
      </w:r>
      <w:proofErr w:type="spellEnd"/>
      <w:r w:rsidR="00511619" w:rsidRPr="00855890">
        <w:rPr>
          <w:sz w:val="22"/>
          <w:szCs w:val="22"/>
        </w:rPr>
        <w:t xml:space="preserve"> </w:t>
      </w:r>
      <w:proofErr w:type="spellStart"/>
      <w:r w:rsidR="00A60D46" w:rsidRPr="00855890">
        <w:rPr>
          <w:i/>
          <w:sz w:val="22"/>
          <w:szCs w:val="22"/>
        </w:rPr>
        <w:t>copulativeVerb</w:t>
      </w:r>
      <w:proofErr w:type="spellEnd"/>
      <w:r w:rsidR="00511619" w:rsidRPr="00855890">
        <w:rPr>
          <w:sz w:val="22"/>
          <w:szCs w:val="22"/>
        </w:rPr>
        <w:t xml:space="preserve"> indica si el verbo encontrado puede es copulativo o no.</w:t>
      </w:r>
    </w:p>
    <w:p w14:paraId="29935F7C" w14:textId="77777777" w:rsidR="00511619" w:rsidRPr="00855890" w:rsidRDefault="00511619" w:rsidP="00B866EB">
      <w:pPr>
        <w:numPr>
          <w:ilvl w:val="0"/>
          <w:numId w:val="24"/>
        </w:numPr>
        <w:rPr>
          <w:sz w:val="22"/>
          <w:szCs w:val="22"/>
        </w:rPr>
      </w:pPr>
      <w:r w:rsidRPr="00855890">
        <w:rPr>
          <w:sz w:val="22"/>
          <w:szCs w:val="22"/>
        </w:rPr>
        <w:t xml:space="preserve">Se comprueban diferentes casos en los que ciertas categorías hacen que sean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del árbol al que perecen, por ejemplo, en un sintagma nominal es el sustantivo el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 éste.</w:t>
      </w:r>
    </w:p>
    <w:p w14:paraId="15C2DB09" w14:textId="77777777" w:rsidR="00511619" w:rsidRPr="00855890" w:rsidRDefault="00511619" w:rsidP="00B866EB">
      <w:pPr>
        <w:numPr>
          <w:ilvl w:val="0"/>
          <w:numId w:val="24"/>
        </w:numPr>
        <w:rPr>
          <w:sz w:val="22"/>
          <w:szCs w:val="22"/>
        </w:rPr>
      </w:pPr>
      <w:r w:rsidRPr="00855890">
        <w:rPr>
          <w:sz w:val="22"/>
          <w:szCs w:val="22"/>
        </w:rPr>
        <w:t xml:space="preserve">Si nos encontramos en un nodo que implica un verbo, es indicador de que estamos en el predicado, por lo que se pasa a crear una relación del verbo como </w:t>
      </w:r>
      <w:r w:rsidR="004720DB" w:rsidRPr="00855890">
        <w:rPr>
          <w:i/>
          <w:sz w:val="22"/>
          <w:szCs w:val="22"/>
        </w:rPr>
        <w:t>“</w:t>
      </w:r>
      <w:proofErr w:type="spellStart"/>
      <w:r w:rsidRPr="00855890">
        <w:rPr>
          <w:i/>
          <w:sz w:val="22"/>
          <w:szCs w:val="22"/>
        </w:rPr>
        <w:t>root</w:t>
      </w:r>
      <w:proofErr w:type="spellEnd"/>
      <w:r w:rsidR="004720DB" w:rsidRPr="00855890">
        <w:rPr>
          <w:i/>
          <w:sz w:val="22"/>
          <w:szCs w:val="22"/>
        </w:rPr>
        <w:t>”</w:t>
      </w:r>
      <w:r w:rsidRPr="00855890">
        <w:rPr>
          <w:sz w:val="22"/>
          <w:szCs w:val="22"/>
        </w:rPr>
        <w:t xml:space="preserve"> de la frase, exceptuando que sea copulativo, caso en el que no tendrá la propiedad de nodo raíz, haciendo que sea una relación normal.</w:t>
      </w:r>
    </w:p>
    <w:p w14:paraId="6F59AA94" w14:textId="77777777" w:rsidR="00511619" w:rsidRPr="00855890" w:rsidRDefault="00511619" w:rsidP="004C6DE0">
      <w:pPr>
        <w:ind w:left="142"/>
        <w:rPr>
          <w:sz w:val="22"/>
          <w:szCs w:val="22"/>
        </w:rPr>
      </w:pPr>
    </w:p>
    <w:p w14:paraId="5DF1E673" w14:textId="77777777" w:rsidR="00511619" w:rsidRPr="00855890" w:rsidRDefault="00511619" w:rsidP="004C6DE0">
      <w:pPr>
        <w:ind w:left="142"/>
        <w:rPr>
          <w:sz w:val="22"/>
          <w:szCs w:val="22"/>
        </w:rPr>
      </w:pPr>
      <w:r w:rsidRPr="00855890">
        <w:rPr>
          <w:sz w:val="22"/>
          <w:szCs w:val="22"/>
        </w:rPr>
        <w:t>Una vez procesado el nodo se devuelve la relación que se ha podido crear de éste, si es nodo raíz de la oración, es decir, el verbo principal la relación está completa de la siguiente forma:</w:t>
      </w:r>
    </w:p>
    <w:p w14:paraId="2422BF31" w14:textId="77777777" w:rsidR="00511619" w:rsidRPr="00855890" w:rsidRDefault="00511619" w:rsidP="004C6DE0">
      <w:pPr>
        <w:ind w:left="142"/>
        <w:rPr>
          <w:b/>
          <w:i/>
          <w:sz w:val="22"/>
          <w:szCs w:val="22"/>
        </w:rPr>
      </w:pPr>
      <w:r w:rsidRPr="00855890">
        <w:rPr>
          <w:sz w:val="22"/>
          <w:szCs w:val="22"/>
        </w:rPr>
        <w:tab/>
      </w:r>
      <w:proofErr w:type="spellStart"/>
      <w:r w:rsidRPr="00855890">
        <w:rPr>
          <w:b/>
          <w:i/>
          <w:sz w:val="22"/>
          <w:szCs w:val="22"/>
        </w:rPr>
        <w:t>root</w:t>
      </w:r>
      <w:proofErr w:type="spellEnd"/>
      <w:r w:rsidRPr="00855890">
        <w:rPr>
          <w:b/>
          <w:i/>
          <w:sz w:val="22"/>
          <w:szCs w:val="22"/>
        </w:rPr>
        <w:t xml:space="preserve"> (verbo - </w:t>
      </w:r>
      <w:proofErr w:type="spellStart"/>
      <w:r w:rsidRPr="00855890">
        <w:rPr>
          <w:b/>
          <w:i/>
          <w:sz w:val="22"/>
          <w:szCs w:val="22"/>
        </w:rPr>
        <w:t>posición_verbo</w:t>
      </w:r>
      <w:proofErr w:type="spellEnd"/>
      <w:r w:rsidRPr="00855890">
        <w:rPr>
          <w:b/>
          <w:i/>
          <w:sz w:val="22"/>
          <w:szCs w:val="22"/>
        </w:rPr>
        <w:t>, ROOT - 0)</w:t>
      </w:r>
    </w:p>
    <w:p w14:paraId="640D867A" w14:textId="77777777" w:rsidR="00511619" w:rsidRPr="00855890" w:rsidRDefault="00511619" w:rsidP="004C6DE0">
      <w:pPr>
        <w:ind w:left="142"/>
        <w:rPr>
          <w:sz w:val="22"/>
          <w:szCs w:val="22"/>
        </w:rPr>
      </w:pPr>
      <w:r w:rsidRPr="00855890">
        <w:rPr>
          <w:sz w:val="22"/>
          <w:szCs w:val="22"/>
        </w:rPr>
        <w:t xml:space="preserve"> </w:t>
      </w:r>
    </w:p>
    <w:p w14:paraId="1B9B284F" w14:textId="6C751941" w:rsidR="009A550E" w:rsidRPr="00855890" w:rsidRDefault="00511619" w:rsidP="00930174">
      <w:pPr>
        <w:ind w:left="142"/>
        <w:rPr>
          <w:sz w:val="22"/>
          <w:szCs w:val="22"/>
        </w:rPr>
      </w:pPr>
      <w:r w:rsidRPr="00855890">
        <w:rPr>
          <w:sz w:val="22"/>
          <w:szCs w:val="22"/>
        </w:rP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rPr>
        <w:drawing>
          <wp:inline distT="0" distB="0" distL="0" distR="0" wp14:anchorId="2CD60319" wp14:editId="727C9129">
            <wp:extent cx="5314980" cy="2065256"/>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633" cy="2077555"/>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885" w:name="_Toc48626512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30</w:t>
      </w:r>
      <w:r>
        <w:fldChar w:fldCharType="end"/>
      </w:r>
      <w:r>
        <w:t xml:space="preserve">. Código del método </w:t>
      </w:r>
      <w:proofErr w:type="spellStart"/>
      <w:r>
        <w:rPr>
          <w:i/>
        </w:rPr>
        <w:t>completeRelation</w:t>
      </w:r>
      <w:proofErr w:type="spellEnd"/>
      <w:r>
        <w:rPr>
          <w:i/>
        </w:rPr>
        <w:t>(</w:t>
      </w:r>
      <w:proofErr w:type="spellStart"/>
      <w:r>
        <w:rPr>
          <w:i/>
        </w:rPr>
        <w:t>ArrayList</w:t>
      </w:r>
      <w:proofErr w:type="spellEnd"/>
      <w:r>
        <w:rPr>
          <w:i/>
        </w:rPr>
        <w:t>&lt;</w:t>
      </w:r>
      <w:proofErr w:type="spellStart"/>
      <w:r>
        <w:rPr>
          <w:i/>
        </w:rPr>
        <w:t>Relation</w:t>
      </w:r>
      <w:proofErr w:type="spellEnd"/>
      <w:r>
        <w:rPr>
          <w:i/>
        </w:rPr>
        <w:t xml:space="preserve">&gt;): </w:t>
      </w:r>
      <w:proofErr w:type="spellStart"/>
      <w:r>
        <w:rPr>
          <w:i/>
        </w:rPr>
        <w:t>void</w:t>
      </w:r>
      <w:bookmarkEnd w:id="885"/>
      <w:proofErr w:type="spellEnd"/>
    </w:p>
    <w:p w14:paraId="04CDEF13" w14:textId="77777777" w:rsidR="00511619" w:rsidRPr="00855890" w:rsidRDefault="00511619" w:rsidP="004C6DE0">
      <w:pPr>
        <w:ind w:left="142"/>
        <w:rPr>
          <w:sz w:val="22"/>
          <w:szCs w:val="22"/>
        </w:rPr>
      </w:pPr>
      <w:r w:rsidRPr="00855890">
        <w:rPr>
          <w:sz w:val="22"/>
          <w:szCs w:val="22"/>
        </w:rPr>
        <w:t xml:space="preserve">Ahora pasamos ver como se completan las relaciones dentro de un árbol mediante </w:t>
      </w:r>
      <w:proofErr w:type="spellStart"/>
      <w:r w:rsidRPr="00855890">
        <w:rPr>
          <w:b/>
          <w:i/>
          <w:sz w:val="22"/>
          <w:szCs w:val="22"/>
        </w:rPr>
        <w:t>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 </w:t>
      </w:r>
      <w:proofErr w:type="spellStart"/>
      <w:r w:rsidRPr="00855890">
        <w:rPr>
          <w:b/>
          <w:i/>
          <w:sz w:val="22"/>
          <w:szCs w:val="22"/>
        </w:rPr>
        <w:t>void</w:t>
      </w:r>
      <w:proofErr w:type="spellEnd"/>
      <w:r w:rsidR="000F04ED" w:rsidRPr="00855890">
        <w:rPr>
          <w:b/>
          <w:i/>
          <w:sz w:val="22"/>
          <w:szCs w:val="22"/>
        </w:rPr>
        <w:t>.</w:t>
      </w:r>
      <w:r w:rsidR="000F04ED" w:rsidRPr="00855890">
        <w:rPr>
          <w:b/>
          <w:sz w:val="22"/>
          <w:szCs w:val="22"/>
        </w:rPr>
        <w:t xml:space="preserve"> </w:t>
      </w:r>
      <w:r w:rsidR="000F04ED" w:rsidRPr="00855890">
        <w:rPr>
          <w:sz w:val="22"/>
          <w:szCs w:val="22"/>
        </w:rPr>
        <w:t xml:space="preserve">Se obtiene el </w:t>
      </w:r>
      <w:r w:rsidR="000F04ED" w:rsidRPr="00855890">
        <w:rPr>
          <w:i/>
          <w:sz w:val="22"/>
          <w:szCs w:val="22"/>
        </w:rPr>
        <w:t>“</w:t>
      </w:r>
      <w:proofErr w:type="spellStart"/>
      <w:r w:rsidR="000F04ED" w:rsidRPr="00855890">
        <w:rPr>
          <w:i/>
          <w:sz w:val="22"/>
          <w:szCs w:val="22"/>
        </w:rPr>
        <w:t>root</w:t>
      </w:r>
      <w:proofErr w:type="spellEnd"/>
      <w:r w:rsidR="000F04ED" w:rsidRPr="00855890">
        <w:rPr>
          <w:i/>
          <w:sz w:val="22"/>
          <w:szCs w:val="22"/>
        </w:rPr>
        <w:t xml:space="preserve">” </w:t>
      </w:r>
      <w:r w:rsidR="000F04ED" w:rsidRPr="00855890">
        <w:rPr>
          <w:sz w:val="22"/>
          <w:szCs w:val="22"/>
        </w:rPr>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Pr="00855890" w:rsidRDefault="00E30241" w:rsidP="004C6DE0">
      <w:pPr>
        <w:keepNext/>
        <w:ind w:left="142"/>
        <w:rPr>
          <w:b/>
          <w:i/>
          <w:sz w:val="22"/>
          <w:szCs w:val="22"/>
        </w:rPr>
      </w:pPr>
      <w:r w:rsidRPr="00855890">
        <w:rPr>
          <w:sz w:val="22"/>
          <w:szCs w:val="22"/>
        </w:rPr>
        <w:t xml:space="preserve">Siguiendo el código del método </w:t>
      </w:r>
      <w:proofErr w:type="spellStart"/>
      <w:r w:rsidRPr="00855890">
        <w:rPr>
          <w:b/>
          <w:i/>
          <w:sz w:val="22"/>
          <w:szCs w:val="22"/>
        </w:rPr>
        <w:t>transform</w:t>
      </w:r>
      <w:proofErr w:type="spellEnd"/>
      <w:r w:rsidRPr="00855890">
        <w:rPr>
          <w:sz w:val="22"/>
          <w:szCs w:val="22"/>
        </w:rPr>
        <w:t xml:space="preserve"> de la clase </w:t>
      </w:r>
      <w:proofErr w:type="spellStart"/>
      <w:r w:rsidRPr="00855890">
        <w:rPr>
          <w:i/>
          <w:sz w:val="22"/>
          <w:szCs w:val="22"/>
        </w:rPr>
        <w:t>Main</w:t>
      </w:r>
      <w:proofErr w:type="spellEnd"/>
      <w:r w:rsidRPr="00855890">
        <w:rPr>
          <w:sz w:val="22"/>
          <w:szCs w:val="22"/>
        </w:rPr>
        <w:t xml:space="preserve">, una vez que se ha terminado con la llamada a la función recursiva se pasa a otro método </w:t>
      </w:r>
      <w:proofErr w:type="spellStart"/>
      <w:r w:rsidRPr="00855890">
        <w:rPr>
          <w:b/>
          <w:i/>
          <w:sz w:val="22"/>
          <w:szCs w:val="22"/>
        </w:rPr>
        <w:t>finalCompleteRelation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&gt;&gt;): </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&gt;.</w:t>
      </w:r>
    </w:p>
    <w:p w14:paraId="56C9F7AF" w14:textId="77777777" w:rsidR="00E30241" w:rsidRPr="00855890" w:rsidRDefault="00E30241" w:rsidP="004C6DE0">
      <w:pPr>
        <w:keepNext/>
        <w:ind w:left="142"/>
        <w:rPr>
          <w:b/>
          <w:i/>
          <w:sz w:val="22"/>
          <w:szCs w:val="22"/>
        </w:rPr>
      </w:pPr>
    </w:p>
    <w:p w14:paraId="1D2FC5E0" w14:textId="77777777" w:rsidR="00E30241" w:rsidRPr="00855890" w:rsidRDefault="00E30241" w:rsidP="004C6DE0">
      <w:pPr>
        <w:keepNext/>
        <w:ind w:left="142"/>
        <w:rPr>
          <w:sz w:val="22"/>
          <w:szCs w:val="22"/>
        </w:rPr>
      </w:pPr>
      <w:r w:rsidRPr="00855890">
        <w:rPr>
          <w:sz w:val="22"/>
          <w:szCs w:val="22"/>
        </w:rPr>
        <w:t xml:space="preserve">Este método recibe una lista doble de elementos de relaciones, una por cada uno de los árboles principales existes, el sujeto </w:t>
      </w:r>
      <w:r w:rsidRPr="00855890">
        <w:rPr>
          <w:i/>
          <w:sz w:val="22"/>
          <w:szCs w:val="22"/>
        </w:rPr>
        <w:t>NPSUBJ</w:t>
      </w:r>
      <w:r w:rsidRPr="00855890">
        <w:rPr>
          <w:sz w:val="22"/>
          <w:szCs w:val="22"/>
        </w:rPr>
        <w:t xml:space="preserve">, si se tiene, y </w:t>
      </w:r>
      <w:r w:rsidRPr="00855890">
        <w:rPr>
          <w:i/>
          <w:sz w:val="22"/>
          <w:szCs w:val="22"/>
        </w:rPr>
        <w:t>VPTENED</w:t>
      </w:r>
      <w:r w:rsidRPr="00855890">
        <w:rPr>
          <w:sz w:val="22"/>
          <w:szCs w:val="22"/>
        </w:rP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w:t>
      </w:r>
      <w:r w:rsidRPr="00855890">
        <w:rPr>
          <w:sz w:val="22"/>
          <w:szCs w:val="22"/>
        </w:rPr>
        <w:lastRenderedPageBreak/>
        <w:t xml:space="preserve">pueden tener más de un elemento dependiendo del </w:t>
      </w:r>
      <w:r w:rsidRPr="00855890">
        <w:rPr>
          <w:i/>
          <w:sz w:val="22"/>
          <w:szCs w:val="22"/>
        </w:rPr>
        <w:t>“</w:t>
      </w:r>
      <w:proofErr w:type="spellStart"/>
      <w:r w:rsidRPr="00855890">
        <w:rPr>
          <w:i/>
          <w:sz w:val="22"/>
          <w:szCs w:val="22"/>
        </w:rPr>
        <w:t>root</w:t>
      </w:r>
      <w:proofErr w:type="spellEnd"/>
      <w:r w:rsidRPr="00855890">
        <w:rPr>
          <w:i/>
          <w:sz w:val="22"/>
          <w:szCs w:val="22"/>
        </w:rPr>
        <w:t>”</w:t>
      </w:r>
      <w:r>
        <w:t xml:space="preserve"> </w:t>
      </w:r>
      <w:r w:rsidRPr="00855890">
        <w:rPr>
          <w:sz w:val="22"/>
          <w:szCs w:val="22"/>
        </w:rPr>
        <w:t>principal de la oración. A medida que se completan las relaciones se compone una lista unidimensional con las relaciones.</w:t>
      </w:r>
    </w:p>
    <w:p w14:paraId="4CC6EFED" w14:textId="77777777" w:rsidR="00E30241" w:rsidRPr="00855890" w:rsidRDefault="00E30241" w:rsidP="004C6DE0">
      <w:pPr>
        <w:keepNext/>
        <w:ind w:left="142"/>
        <w:rPr>
          <w:sz w:val="22"/>
          <w:szCs w:val="22"/>
        </w:rPr>
      </w:pPr>
    </w:p>
    <w:p w14:paraId="06EF30DE" w14:textId="77777777" w:rsidR="00E30241" w:rsidRPr="00855890" w:rsidRDefault="00E30241" w:rsidP="004C6DE0">
      <w:pPr>
        <w:keepNext/>
        <w:ind w:left="142"/>
        <w:rPr>
          <w:sz w:val="22"/>
          <w:szCs w:val="22"/>
        </w:rPr>
      </w:pPr>
      <w:r w:rsidRPr="00855890">
        <w:rPr>
          <w:sz w:val="22"/>
          <w:szCs w:val="22"/>
        </w:rPr>
        <w:t xml:space="preserve">Ahora está el árbol completo con todas sus relaciones </w:t>
      </w:r>
      <w:r w:rsidR="00AE70B2" w:rsidRPr="00855890">
        <w:rPr>
          <w:sz w:val="22"/>
          <w:szCs w:val="22"/>
        </w:rPr>
        <w:t xml:space="preserve">creadas y conectadas dos a dos, por lo que se puede pasar a escribir las relaciones en el documento de salida correspondiente, que como se comentó antes, el tipo de documento que se genera viene dado por el </w:t>
      </w:r>
      <w:proofErr w:type="spellStart"/>
      <w:r w:rsidR="00AE70B2" w:rsidRPr="00855890">
        <w:rPr>
          <w:sz w:val="22"/>
          <w:szCs w:val="22"/>
        </w:rPr>
        <w:t>flag</w:t>
      </w:r>
      <w:proofErr w:type="spellEnd"/>
      <w:r w:rsidR="00AE70B2" w:rsidRPr="00855890">
        <w:rPr>
          <w:sz w:val="22"/>
          <w:szCs w:val="22"/>
        </w:rPr>
        <w:t xml:space="preserve"> </w:t>
      </w:r>
      <w:r w:rsidR="00AE70B2" w:rsidRPr="00855890">
        <w:rPr>
          <w:i/>
          <w:sz w:val="22"/>
          <w:szCs w:val="22"/>
        </w:rPr>
        <w:t>output</w:t>
      </w:r>
      <w:r w:rsidR="00AE70B2" w:rsidRPr="00855890">
        <w:rPr>
          <w:sz w:val="22"/>
          <w:szCs w:val="22"/>
        </w:rPr>
        <w:t>.</w:t>
      </w:r>
    </w:p>
    <w:p w14:paraId="213258FE" w14:textId="77777777" w:rsidR="00AE70B2" w:rsidRPr="00855890" w:rsidRDefault="00AE70B2" w:rsidP="004C6DE0">
      <w:pPr>
        <w:keepNext/>
        <w:ind w:left="142"/>
        <w:rPr>
          <w:sz w:val="22"/>
          <w:szCs w:val="22"/>
        </w:rPr>
      </w:pPr>
    </w:p>
    <w:p w14:paraId="238CBF6C" w14:textId="201F26F0" w:rsidR="00C42766" w:rsidRPr="00855890" w:rsidRDefault="00AE70B2" w:rsidP="004C6DE0">
      <w:pPr>
        <w:keepNext/>
        <w:ind w:left="142"/>
        <w:rPr>
          <w:sz w:val="22"/>
          <w:szCs w:val="22"/>
        </w:rPr>
      </w:pPr>
      <w:r w:rsidRPr="00855890">
        <w:rPr>
          <w:sz w:val="22"/>
          <w:szCs w:val="22"/>
        </w:rPr>
        <w:t xml:space="preserve">Todo este proceso explicado para una oración se repite hasta que se ha completado el </w:t>
      </w:r>
      <w:proofErr w:type="spellStart"/>
      <w:r w:rsidRPr="00855890">
        <w:rPr>
          <w:sz w:val="22"/>
          <w:szCs w:val="22"/>
        </w:rPr>
        <w:t>treebank</w:t>
      </w:r>
      <w:proofErr w:type="spellEnd"/>
      <w:r w:rsidRPr="00855890">
        <w:rPr>
          <w:sz w:val="22"/>
          <w:szCs w:val="22"/>
        </w:rPr>
        <w:t xml:space="preserve"> de constituyentes que se tenía como fuente de entrada, dando lugar a un </w:t>
      </w:r>
      <w:proofErr w:type="spellStart"/>
      <w:r w:rsidRPr="00855890">
        <w:rPr>
          <w:sz w:val="22"/>
          <w:szCs w:val="22"/>
        </w:rPr>
        <w:t>treebank</w:t>
      </w:r>
      <w:proofErr w:type="spellEnd"/>
      <w:r w:rsidRPr="00855890">
        <w:rPr>
          <w:sz w:val="22"/>
          <w:szCs w:val="22"/>
        </w:rPr>
        <w:t xml:space="preserve"> de dependencias en formato Stanford, </w:t>
      </w:r>
      <w:proofErr w:type="spellStart"/>
      <w:r w:rsidRPr="00855890">
        <w:rPr>
          <w:sz w:val="22"/>
          <w:szCs w:val="22"/>
        </w:rPr>
        <w:t>Co</w:t>
      </w:r>
      <w:r w:rsidR="004720DB" w:rsidRPr="00855890">
        <w:rPr>
          <w:sz w:val="22"/>
          <w:szCs w:val="22"/>
        </w:rPr>
        <w:t>N</w:t>
      </w:r>
      <w:r w:rsidRPr="00855890">
        <w:rPr>
          <w:sz w:val="22"/>
          <w:szCs w:val="22"/>
        </w:rPr>
        <w:t>LL</w:t>
      </w:r>
      <w:proofErr w:type="spellEnd"/>
      <w:r w:rsidRPr="00855890">
        <w:rPr>
          <w:sz w:val="22"/>
          <w:szCs w:val="22"/>
        </w:rPr>
        <w:t xml:space="preserve">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855890">
        <w:rPr>
          <w:b/>
          <w:i/>
          <w:sz w:val="22"/>
          <w:szCs w:val="22"/>
        </w:rPr>
        <w:t xml:space="preserve"> </w:t>
      </w:r>
      <w:proofErr w:type="spellStart"/>
      <w:proofErr w:type="gramStart"/>
      <w:r w:rsidRPr="00855890">
        <w:rPr>
          <w:b/>
          <w:i/>
          <w:sz w:val="22"/>
          <w:szCs w:val="22"/>
        </w:rPr>
        <w:t>clea</w:t>
      </w:r>
      <w:r w:rsidR="00111DDB" w:rsidRPr="00855890">
        <w:rPr>
          <w:b/>
          <w:i/>
          <w:sz w:val="22"/>
          <w:szCs w:val="22"/>
        </w:rPr>
        <w:t>r</w:t>
      </w:r>
      <w:proofErr w:type="spellEnd"/>
      <w:r w:rsidR="00111DDB" w:rsidRPr="00855890">
        <w:rPr>
          <w:b/>
          <w:i/>
          <w:sz w:val="22"/>
          <w:szCs w:val="22"/>
        </w:rPr>
        <w:t>(</w:t>
      </w:r>
      <w:proofErr w:type="gramEnd"/>
      <w:r w:rsidR="00111DDB" w:rsidRPr="00855890">
        <w:rPr>
          <w:b/>
          <w:i/>
          <w:sz w:val="22"/>
          <w:szCs w:val="22"/>
        </w:rPr>
        <w:t>)</w:t>
      </w:r>
      <w:r w:rsidR="00111DDB" w:rsidRPr="00855890">
        <w:rPr>
          <w:sz w:val="22"/>
          <w:szCs w:val="22"/>
        </w:rPr>
        <w:t xml:space="preserve">, que elimina las dependencias que existen de la frase actual, vacía las estructuras </w:t>
      </w:r>
      <w:proofErr w:type="spellStart"/>
      <w:r w:rsidR="00111DDB" w:rsidRPr="00855890">
        <w:rPr>
          <w:i/>
          <w:sz w:val="22"/>
          <w:szCs w:val="22"/>
        </w:rPr>
        <w:t>ArrayList</w:t>
      </w:r>
      <w:proofErr w:type="spellEnd"/>
      <w:r w:rsidR="00111DDB" w:rsidRPr="00855890">
        <w:rPr>
          <w:sz w:val="22"/>
          <w:szCs w:val="22"/>
        </w:rPr>
        <w:t xml:space="preserve"> y el árbol que se ha creado a partir de la oración en cadena de texto.</w:t>
      </w:r>
    </w:p>
    <w:p w14:paraId="662586AC" w14:textId="77777777" w:rsidR="00C42766" w:rsidRPr="00855890" w:rsidRDefault="00C42766">
      <w:pPr>
        <w:jc w:val="left"/>
        <w:rPr>
          <w:sz w:val="22"/>
          <w:szCs w:val="22"/>
        </w:rPr>
      </w:pPr>
      <w:r w:rsidRPr="00855890">
        <w:rPr>
          <w:sz w:val="22"/>
          <w:szCs w:val="22"/>
        </w:rPr>
        <w:br w:type="page"/>
      </w:r>
    </w:p>
    <w:p w14:paraId="69986015" w14:textId="69E70834" w:rsidR="007C3D8F" w:rsidRPr="00B639BF" w:rsidRDefault="00734C9C" w:rsidP="00A019DF">
      <w:pPr>
        <w:pStyle w:val="Ttulo1"/>
      </w:pPr>
      <w:del w:id="886" w:author="Rebeca de la Paz Gonzales" w:date="2017-06-25T17:05:00Z">
        <w:r w:rsidDel="00DF0FB8">
          <w:lastRenderedPageBreak/>
          <w:delText>Calidad de software</w:delText>
        </w:r>
      </w:del>
      <w:bookmarkStart w:id="887" w:name="_Toc486266044"/>
      <w:ins w:id="888" w:author="Rebeca de la Paz Gonzales" w:date="2017-06-25T17:05:00Z">
        <w:r w:rsidR="00DF0FB8">
          <w:t>Pruebas</w:t>
        </w:r>
      </w:ins>
      <w:bookmarkEnd w:id="887"/>
    </w:p>
    <w:p w14:paraId="15AAFB45" w14:textId="77777777" w:rsidR="00101372" w:rsidRDefault="00101372" w:rsidP="006D3C16">
      <w:pPr>
        <w:ind w:left="142"/>
      </w:pPr>
    </w:p>
    <w:p w14:paraId="5B764049" w14:textId="2AA398C4" w:rsidR="00101372" w:rsidRPr="00855890" w:rsidRDefault="00101372" w:rsidP="006D3C16">
      <w:pPr>
        <w:ind w:left="142"/>
        <w:rPr>
          <w:ins w:id="889" w:author="Rebeca de la Paz Gonzales" w:date="2017-06-25T17:05:00Z"/>
          <w:sz w:val="22"/>
          <w:szCs w:val="22"/>
        </w:rPr>
      </w:pPr>
      <w:del w:id="890" w:author="Rebeca de la Paz Gonzales" w:date="2017-06-25T22:42:00Z">
        <w:r w:rsidRPr="00855890" w:rsidDel="00DB1C6E">
          <w:rPr>
            <w:sz w:val="22"/>
            <w:szCs w:val="22"/>
          </w:rPr>
          <w:delText xml:space="preserve">En este apartado se mostrarán diferentes “pruebas” sobre el </w:delText>
        </w:r>
      </w:del>
      <w:ins w:id="891" w:author="Rebeca de la Paz Gonzales" w:date="2017-06-25T22:42:00Z">
        <w:r w:rsidR="00DB1C6E" w:rsidRPr="00855890">
          <w:rPr>
            <w:sz w:val="22"/>
            <w:szCs w:val="22"/>
          </w:rPr>
          <w:t>A</w:t>
        </w:r>
        <w:r w:rsidR="00C102A6" w:rsidRPr="00855890">
          <w:rPr>
            <w:sz w:val="22"/>
            <w:szCs w:val="22"/>
          </w:rPr>
          <w:t xml:space="preserve"> </w:t>
        </w:r>
        <w:r w:rsidR="00DB1C6E" w:rsidRPr="00855890">
          <w:rPr>
            <w:sz w:val="22"/>
            <w:szCs w:val="22"/>
          </w:rPr>
          <w:t xml:space="preserve">continuación, </w:t>
        </w:r>
        <w:r w:rsidR="00C102A6" w:rsidRPr="00855890">
          <w:rPr>
            <w:sz w:val="22"/>
            <w:szCs w:val="22"/>
          </w:rPr>
          <w:t>se hablará de las pruebas realizadas con el código implementado y la cobertura que tienen dentro de las clases y métodos realizados.</w:t>
        </w:r>
      </w:ins>
    </w:p>
    <w:p w14:paraId="764FBA73" w14:textId="4FC5D919" w:rsidR="00DF0FB8" w:rsidRDefault="00DF0FB8" w:rsidP="00DF0FB8">
      <w:pPr>
        <w:pStyle w:val="Ttulo2"/>
        <w:rPr>
          <w:ins w:id="892" w:author="Rebeca de la Paz Gonzales" w:date="2017-06-25T22:43:00Z"/>
        </w:rPr>
      </w:pPr>
      <w:bookmarkStart w:id="893" w:name="_Toc486266045"/>
      <w:moveToRangeStart w:id="894" w:author="Rebeca de la Paz Gonzales" w:date="2017-06-25T17:05:00Z" w:name="move486173683"/>
      <w:moveTo w:id="895" w:author="Rebeca de la Paz Gonzales" w:date="2017-06-25T17:05:00Z">
        <w:r>
          <w:t xml:space="preserve">Pruebas </w:t>
        </w:r>
        <w:del w:id="896" w:author="Rebeca de la Paz Gonzales" w:date="2017-06-25T22:53:00Z">
          <w:r w:rsidDel="00421A90">
            <w:delText>JUnit</w:delText>
          </w:r>
        </w:del>
      </w:moveTo>
      <w:ins w:id="897" w:author="Rebeca de la Paz Gonzales" w:date="2017-06-25T22:53:00Z">
        <w:r w:rsidR="00421A90">
          <w:t>de caja negra</w:t>
        </w:r>
      </w:ins>
      <w:bookmarkEnd w:id="893"/>
    </w:p>
    <w:p w14:paraId="143EFA55" w14:textId="77777777" w:rsidR="00EB45CD" w:rsidRPr="00855890" w:rsidRDefault="00421A90" w:rsidP="00EB45CD">
      <w:pPr>
        <w:ind w:left="113"/>
        <w:rPr>
          <w:sz w:val="22"/>
          <w:szCs w:val="22"/>
        </w:rPr>
      </w:pPr>
      <w:ins w:id="898" w:author="Rebeca de la Paz Gonzales" w:date="2017-06-25T22:53:00Z">
        <w:r w:rsidRPr="00855890">
          <w:rPr>
            <w:sz w:val="22"/>
            <w:szCs w:val="22"/>
          </w:rPr>
          <w:t xml:space="preserve">Para estas pruebas se hace uso del </w:t>
        </w:r>
        <w:proofErr w:type="spellStart"/>
        <w:r w:rsidRPr="00855890">
          <w:rPr>
            <w:i/>
            <w:sz w:val="22"/>
            <w:szCs w:val="22"/>
            <w:rPrChange w:id="899" w:author="Rebeca de la Paz Gonzales" w:date="2017-06-25T23:04:00Z">
              <w:rPr/>
            </w:rPrChange>
          </w:rPr>
          <w:t>plugin</w:t>
        </w:r>
        <w:proofErr w:type="spellEnd"/>
        <w:r w:rsidRPr="00855890">
          <w:rPr>
            <w:sz w:val="22"/>
            <w:szCs w:val="22"/>
          </w:rPr>
          <w:t xml:space="preserve"> de Eclipse, </w:t>
        </w:r>
        <w:proofErr w:type="spellStart"/>
        <w:r w:rsidRPr="00855890">
          <w:rPr>
            <w:i/>
            <w:sz w:val="22"/>
            <w:szCs w:val="22"/>
            <w:rPrChange w:id="900" w:author="Rebeca de la Paz Gonzales" w:date="2017-06-25T23:04:00Z">
              <w:rPr/>
            </w:rPrChange>
          </w:rPr>
          <w:t>JUnit</w:t>
        </w:r>
        <w:proofErr w:type="spellEnd"/>
        <w:r w:rsidRPr="00855890">
          <w:rPr>
            <w:sz w:val="22"/>
            <w:szCs w:val="22"/>
          </w:rPr>
          <w:t>, con las cuales</w:t>
        </w:r>
      </w:ins>
      <w:ins w:id="901" w:author="Rebeca de la Paz Gonzales" w:date="2017-06-25T22:54:00Z">
        <w:r w:rsidRPr="00855890">
          <w:rPr>
            <w:sz w:val="22"/>
            <w:szCs w:val="22"/>
          </w:rPr>
          <w:t xml:space="preserve"> </w:t>
        </w:r>
      </w:ins>
      <w:ins w:id="902" w:author="Rebeca de la Paz Gonzales" w:date="2017-06-25T23:08:00Z">
        <w:r w:rsidR="003B5690" w:rsidRPr="00855890">
          <w:rPr>
            <w:sz w:val="22"/>
            <w:szCs w:val="22"/>
          </w:rPr>
          <w:t xml:space="preserve">se probarán algunas clases, </w:t>
        </w:r>
      </w:ins>
      <w:ins w:id="903" w:author="Rebeca de la Paz Gonzales" w:date="2017-06-25T23:09:00Z">
        <w:r w:rsidR="003B5690" w:rsidRPr="00855890">
          <w:rPr>
            <w:sz w:val="22"/>
            <w:szCs w:val="22"/>
          </w:rPr>
          <w:t>aquellas en las que los métodos implementados son más sencillos</w:t>
        </w:r>
      </w:ins>
      <w:ins w:id="904" w:author="Rebeca de la Paz Gonzales" w:date="2017-06-25T22:54:00Z">
        <w:r w:rsidRPr="00855890">
          <w:rPr>
            <w:sz w:val="22"/>
            <w:szCs w:val="22"/>
          </w:rPr>
          <w:t>.</w:t>
        </w:r>
      </w:ins>
      <w:ins w:id="905" w:author="Rebeca de la Paz Gonzales" w:date="2017-06-25T23:09:00Z">
        <w:r w:rsidR="003B5690" w:rsidRPr="00855890">
          <w:rPr>
            <w:sz w:val="22"/>
            <w:szCs w:val="22"/>
          </w:rPr>
          <w:t xml:space="preserve"> Las clases más complicadas tendrán su validación en el apartado </w:t>
        </w:r>
      </w:ins>
      <w:ins w:id="906" w:author="Rebeca de la Paz Gonzales" w:date="2017-06-25T23:10:00Z">
        <w:r w:rsidR="003B5690" w:rsidRPr="00855890">
          <w:rPr>
            <w:b/>
            <w:i/>
            <w:sz w:val="22"/>
            <w:szCs w:val="22"/>
            <w:rPrChange w:id="907" w:author="Rebeca de la Paz Gonzales" w:date="2017-06-25T23:10:00Z">
              <w:rPr/>
            </w:rPrChange>
          </w:rPr>
          <w:fldChar w:fldCharType="begin"/>
        </w:r>
        <w:r w:rsidR="003B5690" w:rsidRPr="00855890">
          <w:rPr>
            <w:b/>
            <w:i/>
            <w:sz w:val="22"/>
            <w:szCs w:val="22"/>
            <w:rPrChange w:id="908" w:author="Rebeca de la Paz Gonzales" w:date="2017-06-25T23:10:00Z">
              <w:rPr/>
            </w:rPrChange>
          </w:rPr>
          <w:instrText xml:space="preserve"> REF _Ref486195543 \h </w:instrText>
        </w:r>
      </w:ins>
      <w:r w:rsidR="003B5690" w:rsidRPr="00855890">
        <w:rPr>
          <w:b/>
          <w:i/>
          <w:sz w:val="22"/>
          <w:szCs w:val="22"/>
          <w:rPrChange w:id="909" w:author="Rebeca de la Paz Gonzales" w:date="2017-06-25T23:10:00Z">
            <w:rPr/>
          </w:rPrChange>
        </w:rPr>
        <w:instrText xml:space="preserve"> \* MERGEFORMAT </w:instrText>
      </w:r>
      <w:r w:rsidR="003B5690" w:rsidRPr="00855890">
        <w:rPr>
          <w:b/>
          <w:i/>
          <w:sz w:val="22"/>
          <w:szCs w:val="22"/>
          <w:rPrChange w:id="910" w:author="Rebeca de la Paz Gonzales" w:date="2017-06-25T23:10:00Z">
            <w:rPr>
              <w:b/>
              <w:i/>
              <w:sz w:val="22"/>
              <w:szCs w:val="22"/>
            </w:rPr>
          </w:rPrChange>
        </w:rPr>
      </w:r>
      <w:r w:rsidR="003B5690" w:rsidRPr="00855890">
        <w:rPr>
          <w:b/>
          <w:i/>
          <w:sz w:val="22"/>
          <w:szCs w:val="22"/>
          <w:rPrChange w:id="911" w:author="Rebeca de la Paz Gonzales" w:date="2017-06-25T23:10:00Z">
            <w:rPr/>
          </w:rPrChange>
        </w:rPr>
        <w:fldChar w:fldCharType="separate"/>
      </w:r>
      <w:r w:rsidR="00EB45CD" w:rsidRPr="00855890">
        <w:rPr>
          <w:b/>
          <w:i/>
          <w:sz w:val="22"/>
          <w:szCs w:val="22"/>
        </w:rPr>
        <w:t>Tabla 2. Tabla</w:t>
      </w:r>
      <w:r w:rsidR="00EB45CD" w:rsidRPr="00855890">
        <w:rPr>
          <w:sz w:val="22"/>
          <w:szCs w:val="22"/>
        </w:rPr>
        <w:t xml:space="preserve"> resumen de las pruebas de caja negra</w:t>
      </w:r>
    </w:p>
    <w:p w14:paraId="2660EA0D" w14:textId="2B9434B2" w:rsidR="005D3BD5" w:rsidRPr="00464C2F" w:rsidRDefault="00EB45CD">
      <w:pPr>
        <w:ind w:left="113"/>
        <w:rPr>
          <w:ins w:id="912" w:author="Rebeca de la Paz Gonzales" w:date="2017-06-25T22:56:00Z"/>
        </w:rPr>
        <w:pPrChange w:id="913" w:author="Rebeca de la Paz Gonzales" w:date="2017-06-26T00:21:00Z">
          <w:pPr>
            <w:pStyle w:val="Ttulo2"/>
          </w:pPr>
        </w:pPrChange>
      </w:pPr>
      <w:moveTo w:id="914" w:author="Rebeca de la Paz Gonzales" w:date="2017-06-25T17:05:00Z">
        <w:r w:rsidRPr="00855890">
          <w:rPr>
            <w:sz w:val="22"/>
            <w:szCs w:val="22"/>
          </w:rPr>
          <w:t xml:space="preserve">Pruebas </w:t>
        </w:r>
      </w:moveTo>
      <w:ins w:id="915" w:author="Rebeca de la Paz Gonzales" w:date="2017-06-25T17:06:00Z">
        <w:r w:rsidRPr="00855890">
          <w:rPr>
            <w:sz w:val="22"/>
            <w:szCs w:val="22"/>
          </w:rPr>
          <w:t>de integración</w:t>
        </w:r>
      </w:ins>
      <w:ins w:id="916" w:author="Rebeca de la Paz Gonzales" w:date="2017-06-25T23:10:00Z">
        <w:r w:rsidR="003B5690" w:rsidRPr="00855890">
          <w:rPr>
            <w:b/>
            <w:i/>
            <w:sz w:val="22"/>
            <w:szCs w:val="22"/>
            <w:rPrChange w:id="917" w:author="Rebeca de la Paz Gonzales" w:date="2017-06-25T23:10:00Z">
              <w:rPr>
                <w:b w:val="0"/>
                <w:bCs w:val="0"/>
                <w:i w:val="0"/>
                <w:iCs w:val="0"/>
              </w:rPr>
            </w:rPrChange>
          </w:rPr>
          <w:fldChar w:fldCharType="end"/>
        </w:r>
        <w:r w:rsidR="003B5690">
          <w:rPr>
            <w:b/>
            <w:i/>
          </w:rPr>
          <w:t>.</w:t>
        </w:r>
      </w:ins>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Change w:id="918">
          <w:tblGrid>
            <w:gridCol w:w="2606"/>
            <w:gridCol w:w="2077"/>
            <w:gridCol w:w="5215"/>
          </w:tblGrid>
        </w:tblGridChange>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919"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20" w:author="Rebeca de la Paz Gonzales" w:date="2017-06-25T23:14:00Z"/>
              </w:rPr>
            </w:pPr>
            <w:ins w:id="921"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22" w:author="Rebeca de la Paz Gonzales" w:date="2017-06-25T23:14:00Z"/>
              </w:rPr>
            </w:pPr>
            <w:ins w:id="923"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924"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proofErr w:type="spellStart"/>
            <w:r>
              <w:t>RelationTest</w:t>
            </w:r>
            <w:proofErr w:type="spellEnd"/>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25" w:author="Rebeca de la Paz Gonzales" w:date="2017-06-25T23:14:00Z"/>
              </w:rPr>
            </w:pPr>
            <w:proofErr w:type="spellStart"/>
            <w:ins w:id="926" w:author="Rebeca de la Paz Gonzales" w:date="2017-06-25T23:15:00Z">
              <w:r>
                <w:t>equals</w:t>
              </w:r>
            </w:ins>
            <w:proofErr w:type="spellEnd"/>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27" w:author="Rebeca de la Paz Gonzales" w:date="2017-06-25T23:14:00Z"/>
              </w:rPr>
            </w:pPr>
            <w:ins w:id="928" w:author="Rebeca de la Paz Gonzales" w:date="2017-06-25T23:16:00Z">
              <w:r>
                <w:t>Comprueba los elementos de dos relaciones para</w:t>
              </w:r>
            </w:ins>
            <w:ins w:id="929" w:author="Rebeca de la Paz Gonzales" w:date="2017-06-25T23:17:00Z">
              <w:r>
                <w:t xml:space="preserve"> ver si son iguales</w:t>
              </w:r>
            </w:ins>
          </w:p>
        </w:tc>
      </w:tr>
      <w:tr w:rsidR="00A468EB" w14:paraId="2571E3CA" w14:textId="77777777" w:rsidTr="00A468EB">
        <w:trPr>
          <w:trHeight w:val="307"/>
          <w:ins w:id="930"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proofErr w:type="spellStart"/>
            <w:r>
              <w:t>RelationTest</w:t>
            </w:r>
            <w:proofErr w:type="spellEnd"/>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31" w:author="Rebeca de la Paz Gonzales" w:date="2017-06-25T23:14:00Z"/>
              </w:rPr>
            </w:pPr>
            <w:proofErr w:type="spellStart"/>
            <w:ins w:id="932" w:author="Rebeca de la Paz Gonzales" w:date="2017-06-25T23:15:00Z">
              <w:r>
                <w:t>isSecondEmpty</w:t>
              </w:r>
            </w:ins>
            <w:proofErr w:type="spellEnd"/>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33" w:author="Rebeca de la Paz Gonzales" w:date="2017-06-25T23:14:00Z"/>
              </w:rPr>
            </w:pPr>
            <w:ins w:id="934"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935"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proofErr w:type="spellStart"/>
            <w:r>
              <w:t>RelationTest</w:t>
            </w:r>
            <w:proofErr w:type="spellEnd"/>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36" w:author="Rebeca de la Paz Gonzales" w:date="2017-06-25T23:16:00Z"/>
              </w:rPr>
            </w:pPr>
            <w:proofErr w:type="spellStart"/>
            <w:ins w:id="937" w:author="Rebeca de la Paz Gonzales" w:date="2017-06-25T23:16:00Z">
              <w:r>
                <w:t>replace</w:t>
              </w:r>
              <w:proofErr w:type="spellEnd"/>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38" w:author="Rebeca de la Paz Gonzales" w:date="2017-06-25T23:16:00Z"/>
              </w:rPr>
            </w:pPr>
            <w:ins w:id="939" w:author="Rebeca de la Paz Gonzales" w:date="2017-06-25T23:20:00Z">
              <w:r>
                <w:t>Comprueba que se r</w:t>
              </w:r>
            </w:ins>
            <w:ins w:id="940" w:author="Rebeca de la Paz Gonzales" w:date="2017-06-25T23:17:00Z">
              <w:r>
                <w:t>eemplaza</w:t>
              </w:r>
            </w:ins>
            <w:ins w:id="941" w:author="Rebeca de la Paz Gonzales" w:date="2017-06-25T23:20:00Z">
              <w:r>
                <w:t>n</w:t>
              </w:r>
            </w:ins>
            <w:ins w:id="942" w:author="Rebeca de la Paz Gonzales" w:date="2017-06-25T23:17:00Z">
              <w:r>
                <w:t xml:space="preserve"> los valores de los elementos de una relaci</w:t>
              </w:r>
            </w:ins>
            <w:ins w:id="943" w:author="Rebeca de la Paz Gonzales" w:date="2017-06-25T23:18:00Z">
              <w:r>
                <w:t>ón</w:t>
              </w:r>
            </w:ins>
            <w:ins w:id="944" w:author="Rebeca de la Paz Gonzales" w:date="2017-06-25T23:20:00Z">
              <w:r>
                <w:t xml:space="preserve"> correctamente</w:t>
              </w:r>
            </w:ins>
            <w:ins w:id="945" w:author="Rebeca de la Paz Gonzales" w:date="2017-06-25T23:18:00Z">
              <w:r>
                <w:t>.</w:t>
              </w:r>
            </w:ins>
          </w:p>
        </w:tc>
      </w:tr>
      <w:tr w:rsidR="00A468EB" w14:paraId="0A31B8BA" w14:textId="77777777" w:rsidTr="00A468EB">
        <w:trPr>
          <w:trHeight w:val="344"/>
          <w:ins w:id="946"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proofErr w:type="spellStart"/>
            <w:r>
              <w:t>TupleTest</w:t>
            </w:r>
            <w:proofErr w:type="spellEnd"/>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47" w:author="Rebeca de la Paz Gonzales" w:date="2017-06-25T23:19:00Z"/>
              </w:rPr>
            </w:pPr>
            <w:proofErr w:type="spellStart"/>
            <w:ins w:id="948" w:author="Rebeca de la Paz Gonzales" w:date="2017-06-25T23:19:00Z">
              <w:r>
                <w:t>equals</w:t>
              </w:r>
              <w:proofErr w:type="spellEnd"/>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49" w:author="Rebeca de la Paz Gonzales" w:date="2017-06-25T23:19:00Z"/>
              </w:rPr>
            </w:pPr>
            <w:ins w:id="950" w:author="Rebeca de la Paz Gonzales" w:date="2017-06-25T23:19:00Z">
              <w:r>
                <w:t xml:space="preserve">Comprueba los elementos de dos </w:t>
              </w:r>
            </w:ins>
            <w:proofErr w:type="spellStart"/>
            <w:ins w:id="951" w:author="Rebeca de la Paz Gonzales" w:date="2017-06-25T23:20:00Z">
              <w:r>
                <w:t>tuplas</w:t>
              </w:r>
            </w:ins>
            <w:proofErr w:type="spellEnd"/>
            <w:ins w:id="952"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953"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proofErr w:type="spellStart"/>
            <w:r>
              <w:t>FieldTest</w:t>
            </w:r>
            <w:proofErr w:type="spellEnd"/>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54" w:author="Rebeca de la Paz Gonzales" w:date="2017-06-25T23:54:00Z"/>
              </w:rPr>
            </w:pPr>
            <w:proofErr w:type="spellStart"/>
            <w:ins w:id="955" w:author="Rebeca de la Paz Gonzales" w:date="2017-06-25T23:54:00Z">
              <w:r>
                <w:t>fieldTest</w:t>
              </w:r>
              <w:proofErr w:type="spellEnd"/>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56" w:author="Rebeca de la Paz Gonzales" w:date="2017-06-25T23:54:00Z"/>
              </w:rPr>
            </w:pPr>
            <w:ins w:id="957" w:author="Rebeca de la Paz Gonzales" w:date="2017-06-25T23:54:00Z">
              <w:r>
                <w:t>Comprueba el funcionamiento general de la clase.</w:t>
              </w:r>
            </w:ins>
          </w:p>
        </w:tc>
      </w:tr>
      <w:tr w:rsidR="00A468EB" w14:paraId="6C3043F3" w14:textId="77777777" w:rsidTr="00A468EB">
        <w:trPr>
          <w:trHeight w:val="254"/>
          <w:ins w:id="958"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proofErr w:type="spellStart"/>
            <w:r>
              <w:t>FielsRealtionTest</w:t>
            </w:r>
            <w:proofErr w:type="spellEnd"/>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59" w:author="Rebeca de la Paz Gonzales" w:date="2017-06-26T00:14:00Z"/>
              </w:rPr>
            </w:pPr>
            <w:proofErr w:type="spellStart"/>
            <w:ins w:id="960" w:author="Rebeca de la Paz Gonzales" w:date="2017-06-26T00:14:00Z">
              <w:r>
                <w:t>createRelation</w:t>
              </w:r>
              <w:proofErr w:type="spellEnd"/>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61" w:author="Rebeca de la Paz Gonzales" w:date="2017-06-26T00:14:00Z"/>
              </w:rPr>
            </w:pPr>
            <w:ins w:id="962"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963"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proofErr w:type="spellStart"/>
            <w:r>
              <w:t>FielsRealtionTest</w:t>
            </w:r>
            <w:proofErr w:type="spellEnd"/>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4" w:author="Rebeca de la Paz Gonzales" w:date="2017-06-26T00:14:00Z"/>
              </w:rPr>
            </w:pPr>
            <w:proofErr w:type="spellStart"/>
            <w:ins w:id="965" w:author="Rebeca de la Paz Gonzales" w:date="2017-06-26T00:14:00Z">
              <w:r>
                <w:t>findField</w:t>
              </w:r>
              <w:proofErr w:type="spellEnd"/>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6" w:author="Rebeca de la Paz Gonzales" w:date="2017-06-26T00:14:00Z"/>
              </w:rPr>
            </w:pPr>
            <w:ins w:id="967" w:author="Rebeca de la Paz Gonzales" w:date="2017-06-26T00:14:00Z">
              <w:r>
                <w:t>Comprueba si se encuentra una etiqueta asociada a dos elementos en un contexto determinado.</w:t>
              </w:r>
            </w:ins>
          </w:p>
        </w:tc>
      </w:tr>
      <w:tr w:rsidR="00A468EB" w14:paraId="36C02812" w14:textId="77777777" w:rsidTr="00A468EB">
        <w:trPr>
          <w:trHeight w:val="254"/>
          <w:ins w:id="968"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proofErr w:type="spellStart"/>
            <w:r>
              <w:t>FielsRealtionTest</w:t>
            </w:r>
            <w:proofErr w:type="spellEnd"/>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69" w:author="Rebeca de la Paz Gonzales" w:date="2017-06-26T00:14:00Z"/>
              </w:rPr>
            </w:pPr>
            <w:proofErr w:type="spellStart"/>
            <w:ins w:id="970" w:author="Rebeca de la Paz Gonzales" w:date="2017-06-26T00:14:00Z">
              <w:r>
                <w:t>getFieldRelation</w:t>
              </w:r>
              <w:proofErr w:type="spellEnd"/>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71" w:author="Rebeca de la Paz Gonzales" w:date="2017-06-26T00:14:00Z"/>
              </w:rPr>
            </w:pPr>
            <w:ins w:id="972"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proofErr w:type="spellStart"/>
            <w:r>
              <w:t>ReadTest</w:t>
            </w:r>
            <w:proofErr w:type="spellEnd"/>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proofErr w:type="spellStart"/>
            <w:ins w:id="973" w:author="Rebeca de la Paz Gonzales" w:date="2017-06-26T01:53:00Z">
              <w:r>
                <w:t>readLisp</w:t>
              </w:r>
            </w:ins>
            <w:proofErr w:type="spellEnd"/>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974"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proofErr w:type="spellStart"/>
            <w:r>
              <w:t>ReadTest</w:t>
            </w:r>
            <w:proofErr w:type="spellEnd"/>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proofErr w:type="spellStart"/>
            <w:ins w:id="975" w:author="Rebeca de la Paz Gonzales" w:date="2017-06-26T01:53:00Z">
              <w:r>
                <w:t>readExcel</w:t>
              </w:r>
            </w:ins>
            <w:proofErr w:type="spellEnd"/>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976"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bl>
    <w:p w14:paraId="136200B2" w14:textId="594A8B37" w:rsidR="00A468EB" w:rsidRDefault="00A468EB" w:rsidP="00A468EB">
      <w:pPr>
        <w:pStyle w:val="Epgrafe"/>
      </w:pPr>
      <w:bookmarkStart w:id="977" w:name="_Ref486195543"/>
      <w:bookmarkStart w:id="978" w:name="_Toc486264432"/>
      <w:r>
        <w:t xml:space="preserve">Tabla </w:t>
      </w:r>
      <w:fldSimple w:instr=" SEQ Tabla \* ARABIC ">
        <w:r w:rsidR="00EB45CD">
          <w:rPr>
            <w:noProof/>
          </w:rPr>
          <w:t>2</w:t>
        </w:r>
      </w:fldSimple>
      <w:r>
        <w:t>. Tabla resumen de las pruebas de caja negra</w:t>
      </w:r>
      <w:bookmarkEnd w:id="978"/>
    </w:p>
    <w:p w14:paraId="6BB0C117" w14:textId="6FA6AEDB" w:rsidR="00DF0FB8" w:rsidRPr="00A60D46" w:rsidRDefault="00DF0FB8" w:rsidP="00DF0FB8">
      <w:pPr>
        <w:pStyle w:val="Ttulo2"/>
      </w:pPr>
      <w:bookmarkStart w:id="979" w:name="_Toc486266046"/>
      <w:moveTo w:id="980" w:author="Rebeca de la Paz Gonzales" w:date="2017-06-25T17:05:00Z">
        <w:r>
          <w:t xml:space="preserve">Pruebas </w:t>
        </w:r>
        <w:del w:id="981" w:author="Rebeca de la Paz Gonzales" w:date="2017-06-25T17:06:00Z">
          <w:r w:rsidDel="006360F7">
            <w:delText>….</w:delText>
          </w:r>
        </w:del>
      </w:moveTo>
      <w:ins w:id="982" w:author="Rebeca de la Paz Gonzales" w:date="2017-06-25T17:06:00Z">
        <w:r w:rsidR="006360F7">
          <w:t>de integración</w:t>
        </w:r>
      </w:ins>
      <w:bookmarkEnd w:id="977"/>
      <w:bookmarkEnd w:id="979"/>
    </w:p>
    <w:moveToRangeEnd w:id="894"/>
    <w:p w14:paraId="763F5293" w14:textId="77777777" w:rsidR="00DF0FB8" w:rsidRPr="00C46753" w:rsidDel="00E204D9" w:rsidRDefault="00DF0FB8">
      <w:pPr>
        <w:rPr>
          <w:del w:id="983" w:author="Rebeca de la Paz Gonzales" w:date="2017-06-25T17:06:00Z"/>
          <w:sz w:val="22"/>
          <w:szCs w:val="22"/>
        </w:rPr>
        <w:pPrChange w:id="984" w:author="Rebeca de la Paz Gonzales" w:date="2017-06-26T00:24:00Z">
          <w:pPr>
            <w:ind w:left="142"/>
          </w:pPr>
        </w:pPrChange>
      </w:pPr>
    </w:p>
    <w:p w14:paraId="51EEAC26" w14:textId="305F25EC" w:rsidR="00EA35E7" w:rsidRPr="00C46753" w:rsidRDefault="00494E0F">
      <w:pPr>
        <w:ind w:left="113"/>
        <w:rPr>
          <w:ins w:id="985" w:author="Rebeca de la Paz Gonzales" w:date="2017-06-26T00:59:00Z"/>
          <w:b/>
          <w:sz w:val="22"/>
          <w:szCs w:val="22"/>
        </w:rPr>
        <w:pPrChange w:id="986" w:author="Rebeca de la Paz Gonzales" w:date="2017-06-26T01:54:00Z">
          <w:pPr>
            <w:ind w:left="142"/>
          </w:pPr>
        </w:pPrChange>
      </w:pPr>
      <w:ins w:id="987" w:author="Rebeca de la Paz Gonzales" w:date="2017-06-26T00:40:00Z">
        <w:r w:rsidRPr="00C46753">
          <w:rPr>
            <w:sz w:val="22"/>
            <w:szCs w:val="22"/>
          </w:rPr>
          <w:t>Dentro de las pruebas de integración s</w:t>
        </w:r>
      </w:ins>
      <w:ins w:id="988" w:author="Rebeca de la Paz Gonzales" w:date="2017-06-26T00:56:00Z">
        <w:r w:rsidR="00EA35E7" w:rsidRPr="00C46753">
          <w:rPr>
            <w:sz w:val="22"/>
            <w:szCs w:val="22"/>
          </w:rPr>
          <w:t>e encuentra el funcionamiento principal del có</w:t>
        </w:r>
      </w:ins>
      <w:ins w:id="989" w:author="Rebeca de la Paz Gonzales" w:date="2017-06-26T00:57:00Z">
        <w:r w:rsidR="00EA35E7" w:rsidRPr="00C46753">
          <w:rPr>
            <w:sz w:val="22"/>
            <w:szCs w:val="22"/>
          </w:rPr>
          <w:t xml:space="preserve">digo implementado para ellos se ejecuta la clase principal </w:t>
        </w:r>
        <w:proofErr w:type="spellStart"/>
        <w:r w:rsidR="00EA35E7" w:rsidRPr="00C46753">
          <w:rPr>
            <w:i/>
            <w:sz w:val="22"/>
            <w:szCs w:val="22"/>
          </w:rPr>
          <w:t>Main</w:t>
        </w:r>
        <w:proofErr w:type="spellEnd"/>
        <w:r w:rsidR="00EA35E7" w:rsidRPr="00C46753">
          <w:rPr>
            <w:sz w:val="22"/>
            <w:szCs w:val="22"/>
          </w:rPr>
          <w:t>, con la siguiente línea de ejecución:</w:t>
        </w:r>
      </w:ins>
      <w:ins w:id="990" w:author="Rebeca de la Paz Gonzales" w:date="2017-06-26T01:54:00Z">
        <w:r w:rsidR="00404EF7" w:rsidRPr="00C46753">
          <w:rPr>
            <w:sz w:val="22"/>
            <w:szCs w:val="22"/>
          </w:rPr>
          <w:t xml:space="preserve"> </w:t>
        </w:r>
        <w:r w:rsidR="00404EF7" w:rsidRPr="00C46753">
          <w:rPr>
            <w:sz w:val="22"/>
            <w:szCs w:val="22"/>
          </w:rPr>
          <w:tab/>
        </w:r>
      </w:ins>
      <w:ins w:id="991" w:author="Rebeca de la Paz Gonzales" w:date="2017-06-26T00:59:00Z">
        <w:r w:rsidR="00EA35E7" w:rsidRPr="00C46753">
          <w:rPr>
            <w:sz w:val="22"/>
            <w:szCs w:val="22"/>
          </w:rPr>
          <w:t>-</w:t>
        </w:r>
      </w:ins>
      <w:ins w:id="992" w:author="Rebeca de la Paz Gonzales" w:date="2017-06-26T00:58:00Z">
        <w:r w:rsidR="00EA35E7" w:rsidRPr="00C46753">
          <w:rPr>
            <w:b/>
            <w:sz w:val="22"/>
            <w:szCs w:val="22"/>
            <w:rPrChange w:id="993" w:author="Rebeca de la Paz Gonzales" w:date="2017-06-26T00:59:00Z">
              <w:rPr/>
            </w:rPrChange>
          </w:rPr>
          <w:t>r ‘</w:t>
        </w:r>
        <w:proofErr w:type="spellStart"/>
        <w:r w:rsidR="00EA35E7" w:rsidRPr="00C46753">
          <w:rPr>
            <w:b/>
            <w:sz w:val="22"/>
            <w:szCs w:val="22"/>
            <w:rPrChange w:id="994" w:author="Rebeca de la Paz Gonzales" w:date="2017-06-26T00:59:00Z">
              <w:rPr/>
            </w:rPrChange>
          </w:rPr>
          <w:t>fichero_relaciones</w:t>
        </w:r>
      </w:ins>
      <w:proofErr w:type="spellEnd"/>
      <w:ins w:id="995" w:author="Rebeca de la Paz Gonzales" w:date="2017-06-26T00:59:00Z">
        <w:r w:rsidR="00EA35E7" w:rsidRPr="00C46753">
          <w:rPr>
            <w:b/>
            <w:sz w:val="22"/>
            <w:szCs w:val="22"/>
          </w:rPr>
          <w:t>’</w:t>
        </w:r>
      </w:ins>
      <w:ins w:id="996" w:author="Rebeca de la Paz Gonzales" w:date="2017-06-26T00:58:00Z">
        <w:r w:rsidR="00EA35E7" w:rsidRPr="00C46753">
          <w:rPr>
            <w:b/>
            <w:sz w:val="22"/>
            <w:szCs w:val="22"/>
            <w:rPrChange w:id="997" w:author="Rebeca de la Paz Gonzales" w:date="2017-06-26T00:59:00Z">
              <w:rPr/>
            </w:rPrChange>
          </w:rPr>
          <w:t xml:space="preserve"> </w:t>
        </w:r>
      </w:ins>
      <w:ins w:id="998" w:author="Rebeca de la Paz Gonzales" w:date="2017-06-26T00:59:00Z">
        <w:r w:rsidR="00EA35E7" w:rsidRPr="00C46753">
          <w:rPr>
            <w:b/>
            <w:sz w:val="22"/>
            <w:szCs w:val="22"/>
            <w:rPrChange w:id="999" w:author="Rebeca de la Paz Gonzales" w:date="2017-06-26T00:59:00Z">
              <w:rPr/>
            </w:rPrChange>
          </w:rPr>
          <w:t>-t</w:t>
        </w:r>
      </w:ins>
      <w:ins w:id="1000" w:author="Rebeca de la Paz Gonzales" w:date="2017-06-26T00:58:00Z">
        <w:r w:rsidR="00EA35E7" w:rsidRPr="00C46753">
          <w:rPr>
            <w:b/>
            <w:sz w:val="22"/>
            <w:szCs w:val="22"/>
            <w:rPrChange w:id="1001" w:author="Rebeca de la Paz Gonzales" w:date="2017-06-26T00:59:00Z">
              <w:rPr/>
            </w:rPrChange>
          </w:rPr>
          <w:t xml:space="preserve"> ‘</w:t>
        </w:r>
        <w:proofErr w:type="spellStart"/>
        <w:r w:rsidR="00EA35E7" w:rsidRPr="00C46753">
          <w:rPr>
            <w:b/>
            <w:sz w:val="22"/>
            <w:szCs w:val="22"/>
            <w:rPrChange w:id="1002" w:author="Rebeca de la Paz Gonzales" w:date="2017-06-26T00:59:00Z">
              <w:rPr/>
            </w:rPrChange>
          </w:rPr>
          <w:t>treebank_contituyentes</w:t>
        </w:r>
        <w:proofErr w:type="spellEnd"/>
        <w:r w:rsidR="00EA35E7" w:rsidRPr="00C46753">
          <w:rPr>
            <w:b/>
            <w:sz w:val="22"/>
            <w:szCs w:val="22"/>
            <w:rPrChange w:id="1003" w:author="Rebeca de la Paz Gonzales" w:date="2017-06-26T00:59:00Z">
              <w:rPr/>
            </w:rPrChange>
          </w:rPr>
          <w:t>’ -</w:t>
        </w:r>
        <w:proofErr w:type="spellStart"/>
        <w:r w:rsidR="00EA35E7" w:rsidRPr="00C46753">
          <w:rPr>
            <w:b/>
            <w:sz w:val="22"/>
            <w:szCs w:val="22"/>
            <w:rPrChange w:id="1004" w:author="Rebeca de la Paz Gonzales" w:date="2017-06-26T00:59:00Z">
              <w:rPr/>
            </w:rPrChange>
          </w:rPr>
          <w:t>formato_salida</w:t>
        </w:r>
      </w:ins>
      <w:proofErr w:type="spellEnd"/>
    </w:p>
    <w:p w14:paraId="12F32E22" w14:textId="77777777" w:rsidR="00EA35E7" w:rsidRPr="00C46753" w:rsidRDefault="00EA35E7">
      <w:pPr>
        <w:pStyle w:val="Prrafodelista"/>
        <w:ind w:left="1053"/>
        <w:rPr>
          <w:ins w:id="1005" w:author="Rebeca de la Paz Gonzales" w:date="2017-06-26T00:59:00Z"/>
          <w:b/>
          <w:sz w:val="22"/>
          <w:szCs w:val="22"/>
        </w:rPr>
        <w:pPrChange w:id="1006" w:author="Rebeca de la Paz Gonzales" w:date="2017-06-26T00:59:00Z">
          <w:pPr>
            <w:ind w:left="142"/>
          </w:pPr>
        </w:pPrChange>
      </w:pPr>
    </w:p>
    <w:p w14:paraId="0442D507" w14:textId="58B6E6A0" w:rsidR="00EA35E7" w:rsidRPr="00C46753" w:rsidRDefault="009E2C18">
      <w:pPr>
        <w:pStyle w:val="Prrafodelista"/>
        <w:ind w:left="113"/>
        <w:rPr>
          <w:ins w:id="1007" w:author="Rebeca de la Paz Gonzales" w:date="2017-06-26T01:02:00Z"/>
          <w:sz w:val="22"/>
          <w:szCs w:val="22"/>
        </w:rPr>
        <w:pPrChange w:id="1008" w:author="Rebeca de la Paz Gonzales" w:date="2017-06-26T01:00:00Z">
          <w:pPr>
            <w:ind w:left="142"/>
          </w:pPr>
        </w:pPrChange>
      </w:pPr>
      <w:ins w:id="1009" w:author="Rebeca de la Paz Gonzales" w:date="2017-06-26T01:00:00Z">
        <w:r w:rsidRPr="00C46753">
          <w:rPr>
            <w:sz w:val="22"/>
            <w:szCs w:val="22"/>
          </w:rPr>
          <w:t xml:space="preserve">El fichero de relaciones consiste en un archivo Excel, el </w:t>
        </w:r>
        <w:proofErr w:type="spellStart"/>
        <w:r w:rsidRPr="00C46753">
          <w:rPr>
            <w:sz w:val="22"/>
            <w:szCs w:val="22"/>
          </w:rPr>
          <w:t>treebank</w:t>
        </w:r>
        <w:proofErr w:type="spellEnd"/>
        <w:r w:rsidRPr="00C46753">
          <w:rPr>
            <w:sz w:val="22"/>
            <w:szCs w:val="22"/>
          </w:rPr>
          <w:t xml:space="preserve"> de constituyentes en documento de extensi</w:t>
        </w:r>
      </w:ins>
      <w:ins w:id="1010" w:author="Rebeca de la Paz Gonzales" w:date="2017-06-26T01:01:00Z">
        <w:r w:rsidRPr="00C46753">
          <w:rPr>
            <w:sz w:val="22"/>
            <w:szCs w:val="22"/>
          </w:rPr>
          <w:t xml:space="preserve">ón </w:t>
        </w:r>
        <w:proofErr w:type="spellStart"/>
        <w:r w:rsidRPr="00C46753">
          <w:rPr>
            <w:sz w:val="22"/>
            <w:szCs w:val="22"/>
          </w:rPr>
          <w:t>lisp</w:t>
        </w:r>
        <w:proofErr w:type="spellEnd"/>
        <w:r w:rsidRPr="00C46753">
          <w:rPr>
            <w:sz w:val="22"/>
            <w:szCs w:val="22"/>
          </w:rPr>
          <w:t xml:space="preserve"> y por último el formato de salida del </w:t>
        </w:r>
        <w:proofErr w:type="spellStart"/>
        <w:r w:rsidRPr="00C46753">
          <w:rPr>
            <w:sz w:val="22"/>
            <w:szCs w:val="22"/>
          </w:rPr>
          <w:t>treebank</w:t>
        </w:r>
        <w:proofErr w:type="spellEnd"/>
        <w:r w:rsidRPr="00C46753">
          <w:rPr>
            <w:sz w:val="22"/>
            <w:szCs w:val="22"/>
          </w:rPr>
          <w:t xml:space="preserve"> de dependencias, el cual puede ser Stanford (</w:t>
        </w:r>
        <w:r w:rsidRPr="00C46753">
          <w:rPr>
            <w:i/>
            <w:sz w:val="22"/>
            <w:szCs w:val="22"/>
          </w:rPr>
          <w:t xml:space="preserve">opción –s), </w:t>
        </w:r>
      </w:ins>
      <w:proofErr w:type="spellStart"/>
      <w:ins w:id="1011" w:author="Rebeca de la Paz Gonzales" w:date="2017-06-26T01:02:00Z">
        <w:r w:rsidRPr="00C46753">
          <w:rPr>
            <w:sz w:val="22"/>
            <w:szCs w:val="22"/>
          </w:rPr>
          <w:t>CoNLL</w:t>
        </w:r>
        <w:proofErr w:type="spellEnd"/>
        <w:r w:rsidRPr="00C46753">
          <w:rPr>
            <w:sz w:val="22"/>
            <w:szCs w:val="22"/>
          </w:rPr>
          <w:t xml:space="preserve"> </w:t>
        </w:r>
        <w:r w:rsidRPr="00C46753">
          <w:rPr>
            <w:i/>
            <w:sz w:val="22"/>
            <w:szCs w:val="22"/>
            <w:rPrChange w:id="1012" w:author="Rebeca de la Paz Gonzales" w:date="2017-06-26T01:02:00Z">
              <w:rPr/>
            </w:rPrChange>
          </w:rPr>
          <w:t>(</w:t>
        </w:r>
        <w:r w:rsidRPr="00C46753">
          <w:rPr>
            <w:i/>
            <w:sz w:val="22"/>
            <w:szCs w:val="22"/>
          </w:rPr>
          <w:t>opción –c)</w:t>
        </w:r>
        <w:r w:rsidRPr="00C46753">
          <w:rPr>
            <w:sz w:val="22"/>
            <w:szCs w:val="22"/>
          </w:rPr>
          <w:t xml:space="preserve"> o ambos formatos </w:t>
        </w:r>
        <w:r w:rsidRPr="00C46753">
          <w:rPr>
            <w:i/>
            <w:sz w:val="22"/>
            <w:szCs w:val="22"/>
            <w:rPrChange w:id="1013" w:author="Rebeca de la Paz Gonzales" w:date="2017-06-26T01:02:00Z">
              <w:rPr/>
            </w:rPrChange>
          </w:rPr>
          <w:t>(opción –b)</w:t>
        </w:r>
      </w:ins>
      <w:ins w:id="1014" w:author="Rebeca de la Paz Gonzales" w:date="2017-06-26T01:00:00Z">
        <w:r w:rsidRPr="00C46753">
          <w:rPr>
            <w:sz w:val="22"/>
            <w:szCs w:val="22"/>
          </w:rPr>
          <w:t>.</w:t>
        </w:r>
      </w:ins>
    </w:p>
    <w:p w14:paraId="2C23C137" w14:textId="77777777" w:rsidR="00444185" w:rsidRPr="00C46753" w:rsidRDefault="00444185">
      <w:pPr>
        <w:rPr>
          <w:ins w:id="1015" w:author="Rebeca de la Paz Gonzales" w:date="2017-06-26T00:36:00Z"/>
          <w:sz w:val="22"/>
          <w:szCs w:val="22"/>
        </w:rPr>
        <w:pPrChange w:id="1016" w:author="Rebeca de la Paz Gonzales" w:date="2017-06-26T01:03:00Z">
          <w:pPr>
            <w:ind w:left="142"/>
          </w:pPr>
        </w:pPrChange>
      </w:pPr>
    </w:p>
    <w:p w14:paraId="4A8A2C7E" w14:textId="6D595D09" w:rsidR="00C20FA9" w:rsidRPr="00C46753" w:rsidRDefault="008E77F6">
      <w:pPr>
        <w:ind w:left="113"/>
        <w:rPr>
          <w:ins w:id="1017" w:author="Rebeca de la Paz Gonzales" w:date="2017-06-26T01:05:00Z"/>
          <w:sz w:val="22"/>
          <w:szCs w:val="22"/>
        </w:rPr>
        <w:pPrChange w:id="1018" w:author="Rebeca de la Paz Gonzales" w:date="2017-06-26T00:36:00Z">
          <w:pPr>
            <w:ind w:left="142"/>
          </w:pPr>
        </w:pPrChange>
      </w:pPr>
      <w:ins w:id="1019" w:author="Rebeca de la Paz Gonzales" w:date="2017-06-26T01:03:00Z">
        <w:r w:rsidRPr="00C46753">
          <w:rPr>
            <w:sz w:val="22"/>
            <w:szCs w:val="22"/>
          </w:rPr>
          <w:t>Debido a que el desarrollo del código ha sido incremental, las pruebas de integraci</w:t>
        </w:r>
      </w:ins>
      <w:ins w:id="1020" w:author="Rebeca de la Paz Gonzales" w:date="2017-06-26T01:04:00Z">
        <w:r w:rsidRPr="00C46753">
          <w:rPr>
            <w:sz w:val="22"/>
            <w:szCs w:val="22"/>
          </w:rPr>
          <w:t xml:space="preserve">ón, es decir, la comparación del </w:t>
        </w:r>
        <w:proofErr w:type="spellStart"/>
        <w:r w:rsidRPr="00C46753">
          <w:rPr>
            <w:sz w:val="22"/>
            <w:szCs w:val="22"/>
          </w:rPr>
          <w:t>treebank</w:t>
        </w:r>
        <w:proofErr w:type="spellEnd"/>
        <w:r w:rsidRPr="00C46753">
          <w:rPr>
            <w:sz w:val="22"/>
            <w:szCs w:val="22"/>
          </w:rPr>
          <w:t xml:space="preserve"> generado</w:t>
        </w:r>
      </w:ins>
      <w:ins w:id="1021" w:author="Rebeca de la Paz Gonzales" w:date="2017-06-26T01:05:00Z">
        <w:r w:rsidRPr="00C46753">
          <w:rPr>
            <w:sz w:val="22"/>
            <w:szCs w:val="22"/>
          </w:rPr>
          <w:t>,</w:t>
        </w:r>
      </w:ins>
      <w:ins w:id="1022" w:author="Rebeca de la Paz Gonzales" w:date="2017-06-26T01:04:00Z">
        <w:r w:rsidRPr="00C46753">
          <w:rPr>
            <w:sz w:val="22"/>
            <w:szCs w:val="22"/>
          </w:rPr>
          <w:t xml:space="preserve"> con la correspondencia del </w:t>
        </w:r>
        <w:proofErr w:type="spellStart"/>
        <w:r w:rsidRPr="00C46753">
          <w:rPr>
            <w:sz w:val="22"/>
            <w:szCs w:val="22"/>
          </w:rPr>
          <w:t>treeb</w:t>
        </w:r>
      </w:ins>
      <w:ins w:id="1023" w:author="Rebeca de la Paz Gonzales" w:date="2017-06-26T01:05:00Z">
        <w:r w:rsidRPr="00C46753">
          <w:rPr>
            <w:sz w:val="22"/>
            <w:szCs w:val="22"/>
          </w:rPr>
          <w:t>a</w:t>
        </w:r>
      </w:ins>
      <w:ins w:id="1024" w:author="Rebeca de la Paz Gonzales" w:date="2017-06-26T01:04:00Z">
        <w:r w:rsidRPr="00C46753">
          <w:rPr>
            <w:sz w:val="22"/>
            <w:szCs w:val="22"/>
          </w:rPr>
          <w:t>nk</w:t>
        </w:r>
        <w:proofErr w:type="spellEnd"/>
        <w:r w:rsidRPr="00C46753">
          <w:rPr>
            <w:sz w:val="22"/>
            <w:szCs w:val="22"/>
          </w:rPr>
          <w:t xml:space="preserve"> de</w:t>
        </w:r>
      </w:ins>
      <w:ins w:id="1025" w:author="Rebeca de la Paz Gonzales" w:date="2017-06-26T01:05:00Z">
        <w:r w:rsidRPr="00C46753">
          <w:rPr>
            <w:sz w:val="22"/>
            <w:szCs w:val="22"/>
          </w:rPr>
          <w:t xml:space="preserve"> constituyentes en dependencias creado por el departamento de lingüística de la Universidad Autónoma de Madrid.</w:t>
        </w:r>
      </w:ins>
    </w:p>
    <w:p w14:paraId="06FCC9C3" w14:textId="77777777" w:rsidR="008E77F6" w:rsidRPr="00C46753" w:rsidRDefault="008E77F6">
      <w:pPr>
        <w:ind w:left="113"/>
        <w:rPr>
          <w:ins w:id="1026" w:author="Rebeca de la Paz Gonzales" w:date="2017-06-26T01:08:00Z"/>
          <w:sz w:val="22"/>
          <w:szCs w:val="22"/>
        </w:rPr>
        <w:pPrChange w:id="1027" w:author="Rebeca de la Paz Gonzales" w:date="2017-06-26T00:36:00Z">
          <w:pPr>
            <w:ind w:left="142"/>
          </w:pPr>
        </w:pPrChange>
      </w:pPr>
    </w:p>
    <w:p w14:paraId="230A67F4" w14:textId="42870D1F" w:rsidR="009E0C00" w:rsidRPr="00C46753" w:rsidRDefault="009E0C00">
      <w:pPr>
        <w:ind w:left="113"/>
        <w:rPr>
          <w:ins w:id="1028" w:author="Rebeca de la Paz Gonzales" w:date="2017-06-26T01:16:00Z"/>
          <w:i/>
          <w:sz w:val="22"/>
          <w:szCs w:val="22"/>
        </w:rPr>
        <w:pPrChange w:id="1029" w:author="Rebeca de la Paz Gonzales" w:date="2017-06-26T00:36:00Z">
          <w:pPr>
            <w:ind w:left="142"/>
          </w:pPr>
        </w:pPrChange>
      </w:pPr>
      <w:ins w:id="1030" w:author="Rebeca de la Paz Gonzales" w:date="2017-06-26T01:08:00Z">
        <w:r w:rsidRPr="00C46753">
          <w:rPr>
            <w:sz w:val="22"/>
            <w:szCs w:val="22"/>
          </w:rPr>
          <w:t>La clase que contiene todos los m</w:t>
        </w:r>
      </w:ins>
      <w:ins w:id="1031" w:author="Rebeca de la Paz Gonzales" w:date="2017-06-26T01:09:00Z">
        <w:r w:rsidRPr="00C46753">
          <w:rPr>
            <w:sz w:val="22"/>
            <w:szCs w:val="22"/>
          </w:rPr>
          <w:t xml:space="preserve">étodos encargados de las correspondientes transformaciones es </w:t>
        </w:r>
        <w:proofErr w:type="spellStart"/>
        <w:r w:rsidRPr="00C46753">
          <w:rPr>
            <w:i/>
            <w:sz w:val="22"/>
            <w:szCs w:val="22"/>
          </w:rPr>
          <w:t>ConstToDepend</w:t>
        </w:r>
      </w:ins>
      <w:proofErr w:type="spellEnd"/>
      <w:ins w:id="1032" w:author="Rebeca de la Paz Gonzales" w:date="2017-06-26T01:10:00Z">
        <w:r w:rsidR="002020F0" w:rsidRPr="00C46753">
          <w:rPr>
            <w:sz w:val="22"/>
            <w:szCs w:val="22"/>
          </w:rPr>
          <w:t>, los m</w:t>
        </w:r>
      </w:ins>
      <w:ins w:id="1033" w:author="Rebeca de la Paz Gonzales" w:date="2017-06-26T01:14:00Z">
        <w:r w:rsidR="002020F0" w:rsidRPr="00C46753">
          <w:rPr>
            <w:sz w:val="22"/>
            <w:szCs w:val="22"/>
          </w:rPr>
          <w:t xml:space="preserve">étodos encargados de recorrer el árbol de constituyentes, de crear las relaciones de los elementos, de completar estas </w:t>
        </w:r>
      </w:ins>
      <w:ins w:id="1034" w:author="Rebeca de la Paz Gonzales" w:date="2017-06-26T01:15:00Z">
        <w:r w:rsidR="002020F0" w:rsidRPr="00C46753">
          <w:rPr>
            <w:sz w:val="22"/>
            <w:szCs w:val="22"/>
          </w:rPr>
          <w:t>relaciones</w:t>
        </w:r>
      </w:ins>
      <w:ins w:id="1035" w:author="Rebeca de la Paz Gonzales" w:date="2017-06-26T01:14:00Z">
        <w:r w:rsidR="002020F0" w:rsidRPr="00C46753">
          <w:rPr>
            <w:sz w:val="22"/>
            <w:szCs w:val="22"/>
          </w:rPr>
          <w:t xml:space="preserve"> </w:t>
        </w:r>
      </w:ins>
      <w:ins w:id="1036" w:author="Rebeca de la Paz Gonzales" w:date="2017-06-26T01:15:00Z">
        <w:r w:rsidR="002020F0" w:rsidRPr="00C46753">
          <w:rPr>
            <w:sz w:val="22"/>
            <w:szCs w:val="22"/>
          </w:rPr>
          <w:t xml:space="preserve">asignándoles su nodo </w:t>
        </w:r>
        <w:r w:rsidR="002020F0" w:rsidRPr="00C46753">
          <w:rPr>
            <w:i/>
            <w:sz w:val="22"/>
            <w:szCs w:val="22"/>
            <w:rPrChange w:id="1037" w:author="Rebeca de la Paz Gonzales" w:date="2017-06-26T01:15:00Z">
              <w:rPr/>
            </w:rPrChange>
          </w:rPr>
          <w:t>“</w:t>
        </w:r>
        <w:proofErr w:type="spellStart"/>
        <w:r w:rsidR="002020F0" w:rsidRPr="00C46753">
          <w:rPr>
            <w:i/>
            <w:sz w:val="22"/>
            <w:szCs w:val="22"/>
            <w:rPrChange w:id="1038" w:author="Rebeca de la Paz Gonzales" w:date="2017-06-26T01:15:00Z">
              <w:rPr/>
            </w:rPrChange>
          </w:rPr>
          <w:t>root</w:t>
        </w:r>
        <w:proofErr w:type="spellEnd"/>
        <w:r w:rsidR="002020F0" w:rsidRPr="00C46753">
          <w:rPr>
            <w:i/>
            <w:sz w:val="22"/>
            <w:szCs w:val="22"/>
            <w:rPrChange w:id="1039" w:author="Rebeca de la Paz Gonzales" w:date="2017-06-26T01:15:00Z">
              <w:rPr/>
            </w:rPrChange>
          </w:rPr>
          <w:t>”</w:t>
        </w:r>
        <w:r w:rsidR="002020F0" w:rsidRPr="00C46753">
          <w:rPr>
            <w:sz w:val="22"/>
            <w:szCs w:val="22"/>
          </w:rPr>
          <w:t xml:space="preserve"> y asignar </w:t>
        </w:r>
        <w:r w:rsidR="002020F0" w:rsidRPr="00C46753">
          <w:rPr>
            <w:sz w:val="22"/>
            <w:szCs w:val="22"/>
          </w:rPr>
          <w:lastRenderedPageBreak/>
          <w:t xml:space="preserve">las etiquetas correspondientes a las </w:t>
        </w:r>
      </w:ins>
      <w:ins w:id="1040" w:author="Rebeca de la Paz Gonzales" w:date="2017-06-26T01:16:00Z">
        <w:r w:rsidR="002020F0" w:rsidRPr="00C46753">
          <w:rPr>
            <w:sz w:val="22"/>
            <w:szCs w:val="22"/>
          </w:rPr>
          <w:t>relaciones</w:t>
        </w:r>
      </w:ins>
      <w:ins w:id="1041" w:author="Rebeca de la Paz Gonzales" w:date="2017-06-26T01:15:00Z">
        <w:r w:rsidR="002020F0" w:rsidRPr="00C46753">
          <w:rPr>
            <w:sz w:val="22"/>
            <w:szCs w:val="22"/>
          </w:rPr>
          <w:t xml:space="preserve"> en</w:t>
        </w:r>
      </w:ins>
      <w:ins w:id="1042" w:author="Rebeca de la Paz Gonzales" w:date="2017-06-26T01:16:00Z">
        <w:r w:rsidR="002020F0" w:rsidRPr="00C46753">
          <w:rPr>
            <w:sz w:val="22"/>
            <w:szCs w:val="22"/>
          </w:rPr>
          <w:t xml:space="preserve"> un contexto determinado haciendo uso de la clase </w:t>
        </w:r>
        <w:proofErr w:type="spellStart"/>
        <w:r w:rsidR="002020F0" w:rsidRPr="00C46753">
          <w:rPr>
            <w:i/>
            <w:sz w:val="22"/>
            <w:szCs w:val="22"/>
          </w:rPr>
          <w:t>FieldRelation</w:t>
        </w:r>
        <w:proofErr w:type="spellEnd"/>
        <w:r w:rsidR="002020F0" w:rsidRPr="00C46753">
          <w:rPr>
            <w:i/>
            <w:sz w:val="22"/>
            <w:szCs w:val="22"/>
          </w:rPr>
          <w:t>.</w:t>
        </w:r>
      </w:ins>
    </w:p>
    <w:p w14:paraId="04EE3C2C" w14:textId="77777777" w:rsidR="002020F0" w:rsidRPr="00C46753" w:rsidRDefault="002020F0">
      <w:pPr>
        <w:ind w:left="113"/>
        <w:rPr>
          <w:ins w:id="1043" w:author="Rebeca de la Paz Gonzales" w:date="2017-06-26T01:17:00Z"/>
          <w:i/>
          <w:sz w:val="22"/>
          <w:szCs w:val="22"/>
        </w:rPr>
        <w:pPrChange w:id="1044" w:author="Rebeca de la Paz Gonzales" w:date="2017-06-26T00:36:00Z">
          <w:pPr>
            <w:ind w:left="142"/>
          </w:pPr>
        </w:pPrChange>
      </w:pPr>
    </w:p>
    <w:p w14:paraId="759DD773" w14:textId="2461B362" w:rsidR="00AD420C" w:rsidRPr="00C46753" w:rsidRDefault="002020F0">
      <w:pPr>
        <w:ind w:left="113"/>
        <w:rPr>
          <w:ins w:id="1045" w:author="Rebeca de la Paz Gonzales" w:date="2017-06-26T01:27:00Z"/>
          <w:sz w:val="22"/>
          <w:szCs w:val="22"/>
        </w:rPr>
        <w:pPrChange w:id="1046" w:author="Rebeca de la Paz Gonzales" w:date="2017-06-26T00:36:00Z">
          <w:pPr>
            <w:ind w:left="142"/>
          </w:pPr>
        </w:pPrChange>
      </w:pPr>
      <w:ins w:id="1047" w:author="Rebeca de la Paz Gonzales" w:date="2017-06-26T01:17:00Z">
        <w:r w:rsidRPr="00C46753">
          <w:rPr>
            <w:sz w:val="22"/>
            <w:szCs w:val="22"/>
          </w:rPr>
          <w:t>El desarrollo empezó con oraciones sencillas que no contenían verbos copulativos, oraciones subordinadas u otros elementos m</w:t>
        </w:r>
      </w:ins>
      <w:ins w:id="1048" w:author="Rebeca de la Paz Gonzales" w:date="2017-06-26T01:18:00Z">
        <w:r w:rsidRPr="00C46753">
          <w:rPr>
            <w:sz w:val="22"/>
            <w:szCs w:val="22"/>
          </w:rPr>
          <w:t>ás complejos comentados en apartados anteriores, despu</w:t>
        </w:r>
      </w:ins>
      <w:ins w:id="1049" w:author="Rebeca de la Paz Gonzales" w:date="2017-06-26T01:19:00Z">
        <w:r w:rsidRPr="00C46753">
          <w:rPr>
            <w:sz w:val="22"/>
            <w:szCs w:val="22"/>
          </w:rPr>
          <w:t>és se fueron añadiendo oraciones con mayor complejidad, haciendo que los m</w:t>
        </w:r>
      </w:ins>
      <w:ins w:id="1050" w:author="Rebeca de la Paz Gonzales" w:date="2017-06-26T01:20:00Z">
        <w:r w:rsidRPr="00C46753">
          <w:rPr>
            <w:sz w:val="22"/>
            <w:szCs w:val="22"/>
          </w:rPr>
          <w:t>étodos tuvieran que poder tratar todos los casos que se iban incluyendo.</w:t>
        </w:r>
      </w:ins>
      <w:r w:rsidR="00D858FC" w:rsidRPr="00C46753">
        <w:rPr>
          <w:sz w:val="22"/>
          <w:szCs w:val="22"/>
        </w:rPr>
        <w:t xml:space="preserve"> </w:t>
      </w:r>
      <w:ins w:id="1051" w:author="Rebeca de la Paz Gonzales" w:date="2017-06-26T01:22:00Z">
        <w:r w:rsidRPr="00C46753">
          <w:rPr>
            <w:sz w:val="22"/>
            <w:szCs w:val="22"/>
          </w:rPr>
          <w:t xml:space="preserve">Según se trataban los distintos tipos de oraciones </w:t>
        </w:r>
      </w:ins>
      <w:ins w:id="1052" w:author="Rebeca de la Paz Gonzales" w:date="2017-06-26T01:25:00Z">
        <w:r w:rsidR="00AD420C" w:rsidRPr="00C46753">
          <w:rPr>
            <w:sz w:val="22"/>
            <w:szCs w:val="22"/>
          </w:rPr>
          <w:t>iban apareciendo particularidades de algunos constituyentes que era necesario trata</w:t>
        </w:r>
      </w:ins>
      <w:ins w:id="1053" w:author="Rebeca de la Paz Gonzales" w:date="2017-06-26T01:26:00Z">
        <w:r w:rsidR="00AD420C" w:rsidRPr="00C46753">
          <w:rPr>
            <w:sz w:val="22"/>
            <w:szCs w:val="22"/>
          </w:rPr>
          <w:t>r</w:t>
        </w:r>
      </w:ins>
      <w:ins w:id="1054" w:author="Rebeca de la Paz Gonzales" w:date="2017-06-26T01:25:00Z">
        <w:r w:rsidR="00AD420C" w:rsidRPr="00C46753">
          <w:rPr>
            <w:sz w:val="22"/>
            <w:szCs w:val="22"/>
          </w:rPr>
          <w:t xml:space="preserve">, </w:t>
        </w:r>
      </w:ins>
      <w:ins w:id="1055" w:author="Rebeca de la Paz Gonzales" w:date="2017-06-26T01:26:00Z">
        <w:r w:rsidR="00AD420C" w:rsidRPr="00C46753">
          <w:rPr>
            <w:sz w:val="22"/>
            <w:szCs w:val="22"/>
          </w:rPr>
          <w:t>haciendo que se ampliase</w:t>
        </w:r>
      </w:ins>
      <w:ins w:id="1056" w:author="Rebeca de la Paz Gonzales" w:date="2017-06-26T01:22:00Z">
        <w:r w:rsidR="00762A39" w:rsidRPr="00C46753">
          <w:rPr>
            <w:sz w:val="22"/>
            <w:szCs w:val="22"/>
          </w:rPr>
          <w:t xml:space="preserve"> el c</w:t>
        </w:r>
      </w:ins>
      <w:ins w:id="1057" w:author="Rebeca de la Paz Gonzales" w:date="2017-06-26T01:23:00Z">
        <w:r w:rsidR="00762A39" w:rsidRPr="00C46753">
          <w:rPr>
            <w:sz w:val="22"/>
            <w:szCs w:val="22"/>
          </w:rPr>
          <w:t>ódigo</w:t>
        </w:r>
      </w:ins>
      <w:ins w:id="1058" w:author="Rebeca de la Paz Gonzales" w:date="2017-06-26T01:26:00Z">
        <w:r w:rsidR="00AD420C" w:rsidRPr="00C46753">
          <w:rPr>
            <w:sz w:val="22"/>
            <w:szCs w:val="22"/>
          </w:rPr>
          <w:t>.</w:t>
        </w:r>
      </w:ins>
    </w:p>
    <w:p w14:paraId="381AB514" w14:textId="77777777" w:rsidR="00AD420C" w:rsidRPr="00C46753" w:rsidRDefault="00AD420C">
      <w:pPr>
        <w:ind w:left="113"/>
        <w:rPr>
          <w:ins w:id="1059" w:author="Rebeca de la Paz Gonzales" w:date="2017-06-26T01:27:00Z"/>
          <w:sz w:val="22"/>
          <w:szCs w:val="22"/>
        </w:rPr>
        <w:pPrChange w:id="1060" w:author="Rebeca de la Paz Gonzales" w:date="2017-06-26T00:36:00Z">
          <w:pPr>
            <w:ind w:left="142"/>
          </w:pPr>
        </w:pPrChange>
      </w:pPr>
    </w:p>
    <w:p w14:paraId="48B3DAA7" w14:textId="460F763A" w:rsidR="00D04CD7" w:rsidRPr="00C46753" w:rsidRDefault="00AD420C">
      <w:pPr>
        <w:ind w:left="113"/>
        <w:rPr>
          <w:ins w:id="1061" w:author="Rebeca de la Paz Gonzales" w:date="2017-06-26T01:33:00Z"/>
          <w:sz w:val="22"/>
          <w:szCs w:val="22"/>
        </w:rPr>
        <w:pPrChange w:id="1062" w:author="Rebeca de la Paz Gonzales" w:date="2017-06-26T00:36:00Z">
          <w:pPr>
            <w:ind w:left="142"/>
          </w:pPr>
        </w:pPrChange>
      </w:pPr>
      <w:ins w:id="1063" w:author="Rebeca de la Paz Gonzales" w:date="2017-06-26T01:27:00Z">
        <w:r w:rsidRPr="00C46753">
          <w:rPr>
            <w:sz w:val="22"/>
            <w:szCs w:val="22"/>
          </w:rPr>
          <w:t xml:space="preserve">Por cada uno de los cambios implementados era necesario realizar la ejecución del </w:t>
        </w:r>
      </w:ins>
      <w:ins w:id="1064" w:author="Rebeca de la Paz Gonzales" w:date="2017-06-26T01:24:00Z">
        <w:r w:rsidRPr="00C46753">
          <w:rPr>
            <w:sz w:val="22"/>
            <w:szCs w:val="22"/>
          </w:rPr>
          <w:t>c</w:t>
        </w:r>
      </w:ins>
      <w:ins w:id="1065" w:author="Rebeca de la Paz Gonzales" w:date="2017-06-26T01:27:00Z">
        <w:r w:rsidRPr="00C46753">
          <w:rPr>
            <w:sz w:val="22"/>
            <w:szCs w:val="22"/>
          </w:rPr>
          <w:t>ódigo, generando por cada una de ellas una nueva versi</w:t>
        </w:r>
      </w:ins>
      <w:ins w:id="1066" w:author="Rebeca de la Paz Gonzales" w:date="2017-06-26T01:28:00Z">
        <w:r w:rsidRPr="00C46753">
          <w:rPr>
            <w:sz w:val="22"/>
            <w:szCs w:val="22"/>
          </w:rPr>
          <w:t xml:space="preserve">ón del </w:t>
        </w:r>
        <w:proofErr w:type="spellStart"/>
        <w:r w:rsidRPr="00C46753">
          <w:rPr>
            <w:sz w:val="22"/>
            <w:szCs w:val="22"/>
          </w:rPr>
          <w:t>treebank</w:t>
        </w:r>
        <w:proofErr w:type="spellEnd"/>
        <w:r w:rsidRPr="00C46753">
          <w:rPr>
            <w:sz w:val="22"/>
            <w:szCs w:val="22"/>
          </w:rPr>
          <w:t xml:space="preserve"> de dependencias, el cual era necesario comparar con el proporcionado por el departamento de lingüística.</w:t>
        </w:r>
        <w:r w:rsidR="00330987" w:rsidRPr="00C46753">
          <w:rPr>
            <w:sz w:val="22"/>
            <w:szCs w:val="22"/>
          </w:rPr>
          <w:t xml:space="preserve"> En estas comparaciones se </w:t>
        </w:r>
      </w:ins>
      <w:ins w:id="1067" w:author="Rebeca de la Paz Gonzales" w:date="2017-06-26T01:29:00Z">
        <w:r w:rsidR="00330987" w:rsidRPr="00C46753">
          <w:rPr>
            <w:sz w:val="22"/>
            <w:szCs w:val="22"/>
          </w:rPr>
          <w:t>encontraban</w:t>
        </w:r>
      </w:ins>
      <w:ins w:id="1068" w:author="Rebeca de la Paz Gonzales" w:date="2017-06-26T01:28:00Z">
        <w:r w:rsidR="00330987" w:rsidRPr="00C46753">
          <w:rPr>
            <w:sz w:val="22"/>
            <w:szCs w:val="22"/>
          </w:rPr>
          <w:t xml:space="preserve"> fal</w:t>
        </w:r>
      </w:ins>
      <w:ins w:id="1069" w:author="Rebeca de la Paz Gonzales" w:date="2017-06-26T01:29:00Z">
        <w:r w:rsidR="00330987" w:rsidRPr="00C46753">
          <w:rPr>
            <w:sz w:val="22"/>
            <w:szCs w:val="22"/>
          </w:rPr>
          <w:t>los en el tratamiento de algunos constituyentes que podían llegar tener algunos casos especiales</w:t>
        </w:r>
      </w:ins>
      <w:ins w:id="1070" w:author="Rebeca de la Paz Gonzales" w:date="2017-06-26T01:30:00Z">
        <w:r w:rsidR="00330987" w:rsidRPr="00C46753">
          <w:rPr>
            <w:sz w:val="22"/>
            <w:szCs w:val="22"/>
          </w:rPr>
          <w:t>, algunos de los cuales no pudieron llegar a solventarse como se explica en el apartado</w:t>
        </w:r>
        <w:r w:rsidR="00330987" w:rsidRPr="00C46753">
          <w:rPr>
            <w:b/>
            <w:i/>
            <w:sz w:val="22"/>
            <w:szCs w:val="22"/>
            <w:rPrChange w:id="1071" w:author="Rebeca de la Paz Gonzales" w:date="2017-06-26T01:31:00Z">
              <w:rPr/>
            </w:rPrChange>
          </w:rPr>
          <w:t xml:space="preserve"> </w:t>
        </w:r>
      </w:ins>
      <w:ins w:id="1072" w:author="Rebeca de la Paz Gonzales" w:date="2017-06-26T01:31:00Z">
        <w:r w:rsidR="00330987" w:rsidRPr="00C46753">
          <w:rPr>
            <w:b/>
            <w:i/>
            <w:sz w:val="22"/>
            <w:szCs w:val="22"/>
            <w:rPrChange w:id="1073" w:author="Rebeca de la Paz Gonzales" w:date="2017-06-26T01:31:00Z">
              <w:rPr/>
            </w:rPrChange>
          </w:rPr>
          <w:fldChar w:fldCharType="begin"/>
        </w:r>
        <w:r w:rsidR="00330987" w:rsidRPr="00C46753">
          <w:rPr>
            <w:b/>
            <w:i/>
            <w:sz w:val="22"/>
            <w:szCs w:val="22"/>
            <w:rPrChange w:id="1074" w:author="Rebeca de la Paz Gonzales" w:date="2017-06-26T01:31:00Z">
              <w:rPr/>
            </w:rPrChange>
          </w:rPr>
          <w:instrText xml:space="preserve"> REF _Ref486203999 \h </w:instrText>
        </w:r>
      </w:ins>
      <w:r w:rsidR="00330987" w:rsidRPr="00C46753">
        <w:rPr>
          <w:b/>
          <w:i/>
          <w:sz w:val="22"/>
          <w:szCs w:val="22"/>
          <w:rPrChange w:id="1075" w:author="Rebeca de la Paz Gonzales" w:date="2017-06-26T01:31:00Z">
            <w:rPr/>
          </w:rPrChange>
        </w:rPr>
        <w:instrText xml:space="preserve"> \* MERGEFORMAT </w:instrText>
      </w:r>
      <w:r w:rsidR="00330987" w:rsidRPr="00C46753">
        <w:rPr>
          <w:b/>
          <w:i/>
          <w:sz w:val="22"/>
          <w:szCs w:val="22"/>
          <w:rPrChange w:id="1076" w:author="Rebeca de la Paz Gonzales" w:date="2017-06-26T01:31:00Z">
            <w:rPr>
              <w:b/>
              <w:i/>
              <w:sz w:val="22"/>
              <w:szCs w:val="22"/>
            </w:rPr>
          </w:rPrChange>
        </w:rPr>
      </w:r>
      <w:r w:rsidR="00330987" w:rsidRPr="00C46753">
        <w:rPr>
          <w:b/>
          <w:i/>
          <w:sz w:val="22"/>
          <w:szCs w:val="22"/>
          <w:rPrChange w:id="1077" w:author="Rebeca de la Paz Gonzales" w:date="2017-06-26T01:31:00Z">
            <w:rPr/>
          </w:rPrChange>
        </w:rPr>
        <w:fldChar w:fldCharType="separate"/>
      </w:r>
      <w:r w:rsidR="00EB45CD" w:rsidRPr="00C46753">
        <w:rPr>
          <w:b/>
          <w:i/>
          <w:sz w:val="22"/>
          <w:szCs w:val="22"/>
        </w:rPr>
        <w:t>Limitaciones</w:t>
      </w:r>
      <w:ins w:id="1078" w:author="Rebeca de la Paz Gonzales" w:date="2017-06-26T01:31:00Z">
        <w:r w:rsidR="00330987" w:rsidRPr="00C46753">
          <w:rPr>
            <w:b/>
            <w:i/>
            <w:sz w:val="22"/>
            <w:szCs w:val="22"/>
            <w:rPrChange w:id="1079" w:author="Rebeca de la Paz Gonzales" w:date="2017-06-26T01:31:00Z">
              <w:rPr/>
            </w:rPrChange>
          </w:rPr>
          <w:fldChar w:fldCharType="end"/>
        </w:r>
        <w:r w:rsidR="00330987" w:rsidRPr="00C46753">
          <w:rPr>
            <w:b/>
            <w:i/>
            <w:sz w:val="22"/>
            <w:szCs w:val="22"/>
          </w:rPr>
          <w:t xml:space="preserve">. </w:t>
        </w:r>
      </w:ins>
      <w:ins w:id="1080" w:author="Rebeca de la Paz Gonzales" w:date="2017-06-26T01:32:00Z">
        <w:r w:rsidR="00330987" w:rsidRPr="00C46753">
          <w:rPr>
            <w:sz w:val="22"/>
            <w:szCs w:val="22"/>
          </w:rPr>
          <w:t>Aunque también se pud</w:t>
        </w:r>
      </w:ins>
      <w:ins w:id="1081" w:author="Rebeca de la Paz Gonzales" w:date="2017-06-26T01:33:00Z">
        <w:r w:rsidR="00330987" w:rsidRPr="00C46753">
          <w:rPr>
            <w:sz w:val="22"/>
            <w:szCs w:val="22"/>
          </w:rPr>
          <w:t>i</w:t>
        </w:r>
      </w:ins>
      <w:ins w:id="1082" w:author="Rebeca de la Paz Gonzales" w:date="2017-06-26T01:32:00Z">
        <w:r w:rsidR="00330987" w:rsidRPr="00C46753">
          <w:rPr>
            <w:sz w:val="22"/>
            <w:szCs w:val="22"/>
          </w:rPr>
          <w:t xml:space="preserve">eron detectar errores en algunos árboles de </w:t>
        </w:r>
      </w:ins>
      <w:ins w:id="1083" w:author="Rebeca de la Paz Gonzales" w:date="2017-06-26T01:33:00Z">
        <w:r w:rsidR="00330987" w:rsidRPr="00C46753">
          <w:rPr>
            <w:sz w:val="22"/>
            <w:szCs w:val="22"/>
          </w:rPr>
          <w:t>constituyentes</w:t>
        </w:r>
      </w:ins>
      <w:ins w:id="1084" w:author="Rebeca de la Paz Gonzales" w:date="2017-06-26T01:32:00Z">
        <w:r w:rsidR="00330987" w:rsidRPr="00C46753">
          <w:rPr>
            <w:sz w:val="22"/>
            <w:szCs w:val="22"/>
          </w:rPr>
          <w:t>, errores que se comunicaron</w:t>
        </w:r>
      </w:ins>
      <w:ins w:id="1085" w:author="Rebeca de la Paz Gonzales" w:date="2017-06-26T01:33:00Z">
        <w:r w:rsidR="00330987" w:rsidRPr="00C46753">
          <w:rPr>
            <w:sz w:val="22"/>
            <w:szCs w:val="22"/>
          </w:rPr>
          <w:t xml:space="preserve"> </w:t>
        </w:r>
      </w:ins>
      <w:ins w:id="1086" w:author="Rebeca de la Paz Gonzales" w:date="2017-06-26T01:32:00Z">
        <w:r w:rsidR="00330987" w:rsidRPr="00C46753">
          <w:rPr>
            <w:sz w:val="22"/>
            <w:szCs w:val="22"/>
          </w:rPr>
          <w:t xml:space="preserve">a los </w:t>
        </w:r>
      </w:ins>
      <w:ins w:id="1087" w:author="Rebeca de la Paz Gonzales" w:date="2017-06-26T01:33:00Z">
        <w:r w:rsidR="00330987" w:rsidRPr="00C46753">
          <w:rPr>
            <w:sz w:val="22"/>
            <w:szCs w:val="22"/>
          </w:rPr>
          <w:t>lingüistas.</w:t>
        </w:r>
      </w:ins>
    </w:p>
    <w:p w14:paraId="04A25F0A" w14:textId="77777777" w:rsidR="00330987" w:rsidRPr="00C46753" w:rsidRDefault="00330987">
      <w:pPr>
        <w:ind w:left="113"/>
        <w:rPr>
          <w:ins w:id="1088" w:author="Rebeca de la Paz Gonzales" w:date="2017-06-26T01:33:00Z"/>
          <w:sz w:val="22"/>
          <w:szCs w:val="22"/>
        </w:rPr>
        <w:pPrChange w:id="1089" w:author="Rebeca de la Paz Gonzales" w:date="2017-06-26T00:36:00Z">
          <w:pPr>
            <w:ind w:left="142"/>
          </w:pPr>
        </w:pPrChange>
      </w:pPr>
    </w:p>
    <w:p w14:paraId="6424AE2A" w14:textId="243CB243" w:rsidR="00330987" w:rsidRPr="00C46753" w:rsidRDefault="00330987">
      <w:pPr>
        <w:ind w:left="113"/>
        <w:rPr>
          <w:ins w:id="1090" w:author="Rebeca de la Paz Gonzales" w:date="2017-06-26T01:37:00Z"/>
          <w:sz w:val="22"/>
          <w:szCs w:val="22"/>
        </w:rPr>
        <w:pPrChange w:id="1091" w:author="Rebeca de la Paz Gonzales" w:date="2017-06-26T00:36:00Z">
          <w:pPr>
            <w:ind w:left="142"/>
          </w:pPr>
        </w:pPrChange>
      </w:pPr>
      <w:ins w:id="1092" w:author="Rebeca de la Paz Gonzales" w:date="2017-06-26T01:34:00Z">
        <w:r w:rsidRPr="00C46753">
          <w:rPr>
            <w:sz w:val="22"/>
            <w:szCs w:val="22"/>
          </w:rPr>
          <w:t>C</w:t>
        </w:r>
      </w:ins>
      <w:ins w:id="1093" w:author="Rebeca de la Paz Gonzales" w:date="2017-06-26T01:33:00Z">
        <w:r w:rsidRPr="00C46753">
          <w:rPr>
            <w:sz w:val="22"/>
            <w:szCs w:val="22"/>
          </w:rPr>
          <w:t xml:space="preserve">ada una de las modificaciones que se realizaban en </w:t>
        </w:r>
      </w:ins>
      <w:ins w:id="1094" w:author="Rebeca de la Paz Gonzales" w:date="2017-06-26T01:34:00Z">
        <w:r w:rsidRPr="00C46753">
          <w:rPr>
            <w:sz w:val="22"/>
            <w:szCs w:val="22"/>
          </w:rPr>
          <w:t xml:space="preserve">los métodos que lo requería, ya fuese para </w:t>
        </w:r>
      </w:ins>
      <w:ins w:id="1095" w:author="Rebeca de la Paz Gonzales" w:date="2017-06-26T01:35:00Z">
        <w:r w:rsidRPr="00C46753">
          <w:rPr>
            <w:sz w:val="22"/>
            <w:szCs w:val="22"/>
          </w:rPr>
          <w:t>a</w:t>
        </w:r>
      </w:ins>
      <w:ins w:id="1096" w:author="Rebeca de la Paz Gonzales" w:date="2017-06-26T01:34:00Z">
        <w:r w:rsidRPr="00C46753">
          <w:rPr>
            <w:sz w:val="22"/>
            <w:szCs w:val="22"/>
          </w:rPr>
          <w:t>ñadir funcionalida</w:t>
        </w:r>
      </w:ins>
      <w:ins w:id="1097" w:author="Rebeca de la Paz Gonzales" w:date="2017-06-26T01:35:00Z">
        <w:r w:rsidRPr="00C46753">
          <w:rPr>
            <w:sz w:val="22"/>
            <w:szCs w:val="22"/>
          </w:rPr>
          <w:t>d</w:t>
        </w:r>
      </w:ins>
      <w:ins w:id="1098" w:author="Rebeca de la Paz Gonzales" w:date="2017-06-26T01:34:00Z">
        <w:r w:rsidRPr="00C46753">
          <w:rPr>
            <w:sz w:val="22"/>
            <w:szCs w:val="22"/>
          </w:rPr>
          <w:t xml:space="preserve"> </w:t>
        </w:r>
      </w:ins>
      <w:ins w:id="1099" w:author="Rebeca de la Paz Gonzales" w:date="2017-06-26T01:37:00Z">
        <w:r w:rsidR="00D413CD" w:rsidRPr="00C46753">
          <w:rPr>
            <w:sz w:val="22"/>
            <w:szCs w:val="22"/>
          </w:rPr>
          <w:t>o solventar</w:t>
        </w:r>
      </w:ins>
      <w:ins w:id="1100" w:author="Rebeca de la Paz Gonzales" w:date="2017-06-26T01:34:00Z">
        <w:r w:rsidRPr="00C46753">
          <w:rPr>
            <w:sz w:val="22"/>
            <w:szCs w:val="22"/>
          </w:rPr>
          <w:t xml:space="preserve"> fallos, implicaba volver a revisar todas las oraciones, pues </w:t>
        </w:r>
      </w:ins>
      <w:ins w:id="1101" w:author="Rebeca de la Paz Gonzales" w:date="2017-06-26T01:35:00Z">
        <w:r w:rsidR="00D413CD" w:rsidRPr="00C46753">
          <w:rPr>
            <w:sz w:val="22"/>
            <w:szCs w:val="22"/>
          </w:rPr>
          <w:t>el nuevo código implementado en algunas ocasiones modificaba lo realizado anteriormente, dando lugar a errores que antes no aparec</w:t>
        </w:r>
      </w:ins>
      <w:ins w:id="1102" w:author="Rebeca de la Paz Gonzales" w:date="2017-06-26T01:36:00Z">
        <w:r w:rsidR="00D413CD" w:rsidRPr="00C46753">
          <w:rPr>
            <w:sz w:val="22"/>
            <w:szCs w:val="22"/>
          </w:rPr>
          <w:t xml:space="preserve">ían, por lo que ha sido necesaria una revisión constante </w:t>
        </w:r>
      </w:ins>
      <w:ins w:id="1103" w:author="Rebeca de la Paz Gonzales" w:date="2017-06-26T01:38:00Z">
        <w:r w:rsidR="00D413CD" w:rsidRPr="00C46753">
          <w:rPr>
            <w:sz w:val="22"/>
            <w:szCs w:val="22"/>
          </w:rPr>
          <w:t xml:space="preserve">y exhaustiva </w:t>
        </w:r>
      </w:ins>
      <w:ins w:id="1104" w:author="Rebeca de la Paz Gonzales" w:date="2017-06-26T01:36:00Z">
        <w:r w:rsidR="00D413CD" w:rsidRPr="00C46753">
          <w:rPr>
            <w:sz w:val="22"/>
            <w:szCs w:val="22"/>
          </w:rPr>
          <w:t xml:space="preserve">de los resultados, con cada una de las </w:t>
        </w:r>
      </w:ins>
      <w:ins w:id="1105" w:author="Rebeca de la Paz Gonzales" w:date="2017-06-26T01:38:00Z">
        <w:r w:rsidR="00D413CD" w:rsidRPr="00C46753">
          <w:rPr>
            <w:sz w:val="22"/>
            <w:szCs w:val="22"/>
          </w:rPr>
          <w:t xml:space="preserve">novedades o </w:t>
        </w:r>
      </w:ins>
      <w:ins w:id="1106" w:author="Rebeca de la Paz Gonzales" w:date="2017-06-26T01:39:00Z">
        <w:r w:rsidR="00807AAE" w:rsidRPr="00C46753">
          <w:rPr>
            <w:sz w:val="22"/>
            <w:szCs w:val="22"/>
          </w:rPr>
          <w:t xml:space="preserve">correcciones </w:t>
        </w:r>
      </w:ins>
      <w:ins w:id="1107" w:author="Rebeca de la Paz Gonzales" w:date="2017-06-26T01:38:00Z">
        <w:r w:rsidR="00D413CD" w:rsidRPr="00C46753">
          <w:rPr>
            <w:sz w:val="22"/>
            <w:szCs w:val="22"/>
          </w:rPr>
          <w:t>introducidas</w:t>
        </w:r>
      </w:ins>
      <w:ins w:id="1108" w:author="Rebeca de la Paz Gonzales" w:date="2017-06-26T01:36:00Z">
        <w:r w:rsidR="00D413CD" w:rsidRPr="00C46753">
          <w:rPr>
            <w:sz w:val="22"/>
            <w:szCs w:val="22"/>
          </w:rPr>
          <w:t>.</w:t>
        </w:r>
      </w:ins>
    </w:p>
    <w:p w14:paraId="65690ACD" w14:textId="77777777" w:rsidR="00D413CD" w:rsidRPr="00C46753" w:rsidRDefault="00D413CD">
      <w:pPr>
        <w:ind w:left="113"/>
        <w:rPr>
          <w:ins w:id="1109" w:author="Rebeca de la Paz Gonzales" w:date="2017-06-26T01:37:00Z"/>
          <w:sz w:val="22"/>
          <w:szCs w:val="22"/>
        </w:rPr>
        <w:pPrChange w:id="1110" w:author="Rebeca de la Paz Gonzales" w:date="2017-06-26T00:36:00Z">
          <w:pPr>
            <w:ind w:left="142"/>
          </w:pPr>
        </w:pPrChange>
      </w:pPr>
    </w:p>
    <w:p w14:paraId="30C0CEFC" w14:textId="4743A77C" w:rsidR="00A468EB" w:rsidRPr="00C46753" w:rsidRDefault="00807AAE">
      <w:pPr>
        <w:ind w:left="113"/>
        <w:rPr>
          <w:sz w:val="22"/>
          <w:szCs w:val="22"/>
        </w:rPr>
      </w:pPr>
      <w:ins w:id="1111" w:author="Rebeca de la Paz Gonzales" w:date="2017-06-26T01:39:00Z">
        <w:r w:rsidRPr="00C46753">
          <w:rPr>
            <w:sz w:val="22"/>
            <w:szCs w:val="22"/>
          </w:rPr>
          <w:t xml:space="preserve">Para realizar las comprobaciones </w:t>
        </w:r>
      </w:ins>
      <w:ins w:id="1112" w:author="Rebeca de la Paz Gonzales" w:date="2017-06-26T01:41:00Z">
        <w:r w:rsidRPr="00C46753">
          <w:rPr>
            <w:sz w:val="22"/>
            <w:szCs w:val="22"/>
          </w:rPr>
          <w:t>sobre el</w:t>
        </w:r>
      </w:ins>
      <w:ins w:id="1113" w:author="Rebeca de la Paz Gonzales" w:date="2017-06-26T01:39:00Z">
        <w:r w:rsidRPr="00C46753">
          <w:rPr>
            <w:sz w:val="22"/>
            <w:szCs w:val="22"/>
          </w:rPr>
          <w:t xml:space="preserve"> </w:t>
        </w:r>
        <w:proofErr w:type="spellStart"/>
        <w:r w:rsidRPr="00C46753">
          <w:rPr>
            <w:sz w:val="22"/>
            <w:szCs w:val="22"/>
          </w:rPr>
          <w:t>treebank</w:t>
        </w:r>
        <w:proofErr w:type="spellEnd"/>
        <w:r w:rsidRPr="00C46753">
          <w:rPr>
            <w:sz w:val="22"/>
            <w:szCs w:val="22"/>
          </w:rPr>
          <w:t xml:space="preserve"> de dependencias </w:t>
        </w:r>
      </w:ins>
      <w:ins w:id="1114" w:author="Rebeca de la Paz Gonzales" w:date="2017-06-26T01:40:00Z">
        <w:r w:rsidRPr="00C46753">
          <w:rPr>
            <w:sz w:val="22"/>
            <w:szCs w:val="22"/>
          </w:rPr>
          <w:t>generado</w:t>
        </w:r>
        <w:r w:rsidR="00374FB1" w:rsidRPr="00C46753">
          <w:rPr>
            <w:sz w:val="22"/>
            <w:szCs w:val="22"/>
          </w:rPr>
          <w:t xml:space="preserve"> </w:t>
        </w:r>
      </w:ins>
      <w:ins w:id="1115" w:author="Rebeca de la Paz Gonzales" w:date="2017-06-26T01:41:00Z">
        <w:r w:rsidRPr="00C46753">
          <w:rPr>
            <w:sz w:val="22"/>
            <w:szCs w:val="22"/>
          </w:rPr>
          <w:t>en cada una de las ejecuciones</w:t>
        </w:r>
      </w:ins>
      <w:ins w:id="1116" w:author="Rebeca de la Paz Gonzales" w:date="2017-06-26T01:43:00Z">
        <w:r w:rsidR="00374FB1" w:rsidRPr="00C46753">
          <w:rPr>
            <w:sz w:val="22"/>
            <w:szCs w:val="22"/>
          </w:rPr>
          <w:t>,</w:t>
        </w:r>
      </w:ins>
      <w:ins w:id="1117" w:author="Rebeca de la Paz Gonzales" w:date="2017-06-26T01:41:00Z">
        <w:r w:rsidRPr="00C46753">
          <w:rPr>
            <w:sz w:val="22"/>
            <w:szCs w:val="22"/>
          </w:rPr>
          <w:t xml:space="preserve"> se escribía un fichero en formato </w:t>
        </w:r>
        <w:proofErr w:type="spellStart"/>
        <w:r w:rsidRPr="00C46753">
          <w:rPr>
            <w:sz w:val="22"/>
            <w:szCs w:val="22"/>
          </w:rPr>
          <w:t>CoNLL</w:t>
        </w:r>
        <w:proofErr w:type="spellEnd"/>
        <w:r w:rsidRPr="00C46753">
          <w:rPr>
            <w:sz w:val="22"/>
            <w:szCs w:val="22"/>
          </w:rPr>
          <w:t xml:space="preserve">, </w:t>
        </w:r>
      </w:ins>
      <w:ins w:id="1118" w:author="Rebeca de la Paz Gonzales" w:date="2017-06-26T01:44:00Z">
        <w:r w:rsidR="00374FB1" w:rsidRPr="00C46753">
          <w:rPr>
            <w:sz w:val="22"/>
            <w:szCs w:val="22"/>
          </w:rPr>
          <w:t xml:space="preserve">ya que </w:t>
        </w:r>
      </w:ins>
      <w:ins w:id="1119" w:author="Rebeca de la Paz Gonzales" w:date="2017-06-26T01:45:00Z">
        <w:r w:rsidR="00374FB1" w:rsidRPr="00C46753">
          <w:rPr>
            <w:sz w:val="22"/>
            <w:szCs w:val="22"/>
          </w:rPr>
          <w:t>las oraciones en el modelo de dependencias proporcionadas por los lingüistas se encontraban en este formato. Posteriormente se añadió el formato Stanford, que deb</w:t>
        </w:r>
      </w:ins>
      <w:ins w:id="1120" w:author="Rebeca de la Paz Gonzales" w:date="2017-06-26T01:46:00Z">
        <w:r w:rsidR="00374FB1" w:rsidRPr="00C46753">
          <w:rPr>
            <w:sz w:val="22"/>
            <w:szCs w:val="22"/>
          </w:rPr>
          <w:t xml:space="preserve">ía contener la misma información que el generado en formato </w:t>
        </w:r>
        <w:proofErr w:type="spellStart"/>
        <w:r w:rsidR="00374FB1" w:rsidRPr="00C46753">
          <w:rPr>
            <w:sz w:val="22"/>
            <w:szCs w:val="22"/>
          </w:rPr>
          <w:t>CoNLL</w:t>
        </w:r>
        <w:proofErr w:type="spellEnd"/>
        <w:r w:rsidR="00374FB1" w:rsidRPr="00C46753">
          <w:rPr>
            <w:sz w:val="22"/>
            <w:szCs w:val="22"/>
          </w:rPr>
          <w:t>, pero con una representaci</w:t>
        </w:r>
      </w:ins>
      <w:ins w:id="1121" w:author="Rebeca de la Paz Gonzales" w:date="2017-06-26T01:47:00Z">
        <w:r w:rsidR="00374FB1" w:rsidRPr="00C46753">
          <w:rPr>
            <w:sz w:val="22"/>
            <w:szCs w:val="22"/>
          </w:rPr>
          <w:t>ón en forma de pares de elementos con una etiqueta asociada.</w:t>
        </w:r>
      </w:ins>
    </w:p>
    <w:p w14:paraId="097D0CC7" w14:textId="77777777" w:rsidR="00A468EB" w:rsidRPr="00C46753" w:rsidRDefault="00A468EB">
      <w:pPr>
        <w:jc w:val="left"/>
        <w:rPr>
          <w:sz w:val="22"/>
          <w:szCs w:val="22"/>
        </w:rPr>
      </w:pPr>
      <w:r w:rsidRPr="00C46753">
        <w:rPr>
          <w:sz w:val="22"/>
          <w:szCs w:val="22"/>
        </w:rPr>
        <w:br w:type="page"/>
      </w:r>
    </w:p>
    <w:p w14:paraId="628D0F87" w14:textId="763004F9" w:rsidR="00101372" w:rsidDel="00C20FA9" w:rsidRDefault="00101372">
      <w:pPr>
        <w:ind w:left="113"/>
        <w:rPr>
          <w:del w:id="1122" w:author="Rebeca de la Paz Gonzales" w:date="2017-06-26T00:36:00Z"/>
        </w:rPr>
        <w:pPrChange w:id="1123" w:author="Rebeca de la Paz Gonzales" w:date="2017-06-25T22:43:00Z">
          <w:pPr>
            <w:ind w:left="142"/>
          </w:pPr>
        </w:pPrChange>
      </w:pPr>
      <w:bookmarkStart w:id="1124" w:name="_Toc486205797"/>
      <w:bookmarkStart w:id="1125" w:name="_Toc486217365"/>
      <w:bookmarkStart w:id="1126" w:name="_Toc486217790"/>
      <w:bookmarkStart w:id="1127" w:name="_Toc486264380"/>
      <w:bookmarkStart w:id="1128" w:name="_Toc486266047"/>
      <w:bookmarkEnd w:id="1124"/>
      <w:bookmarkEnd w:id="1125"/>
      <w:bookmarkEnd w:id="1126"/>
      <w:bookmarkEnd w:id="1127"/>
      <w:bookmarkEnd w:id="1128"/>
    </w:p>
    <w:p w14:paraId="5899942B" w14:textId="26955FB7" w:rsidR="00101372" w:rsidRDefault="00101372" w:rsidP="006D3C16">
      <w:pPr>
        <w:pStyle w:val="Ttulo1"/>
      </w:pPr>
      <w:del w:id="1129" w:author="Rebeca de la Paz Gonzales" w:date="2017-06-25T17:06:00Z">
        <w:r w:rsidDel="00DF0FB8">
          <w:delText>Pruebas y resultados</w:delText>
        </w:r>
      </w:del>
      <w:bookmarkStart w:id="1130" w:name="_Toc486266048"/>
      <w:ins w:id="1131" w:author="Rebeca de la Paz Gonzales" w:date="2017-06-25T17:06:00Z">
        <w:r w:rsidR="00DF0FB8">
          <w:t>Calidad de software</w:t>
        </w:r>
      </w:ins>
      <w:bookmarkEnd w:id="1130"/>
    </w:p>
    <w:p w14:paraId="2D2B7109" w14:textId="77777777" w:rsidR="003D299F" w:rsidRDefault="003D299F">
      <w:pPr>
        <w:ind w:left="113"/>
        <w:rPr>
          <w:ins w:id="1132" w:author="Rebeca de la Paz Gonzales" w:date="2017-06-25T17:09:00Z"/>
        </w:rPr>
        <w:pPrChange w:id="1133" w:author="Rebeca de la Paz Gonzales" w:date="2017-06-25T17:09:00Z">
          <w:pPr>
            <w:pStyle w:val="PrrafoArial8Car1CarCar"/>
            <w:numPr>
              <w:numId w:val="0"/>
            </w:numPr>
            <w:tabs>
              <w:tab w:val="clear" w:pos="1425"/>
            </w:tabs>
            <w:ind w:left="0" w:firstLine="0"/>
          </w:pPr>
        </w:pPrChange>
      </w:pPr>
    </w:p>
    <w:p w14:paraId="649E5620" w14:textId="6608328A" w:rsidR="00551F2F" w:rsidRPr="00C46753" w:rsidRDefault="00551F2F">
      <w:pPr>
        <w:ind w:left="113"/>
        <w:rPr>
          <w:ins w:id="1134" w:author="Rebeca de la Paz Gonzales" w:date="2017-06-25T17:11:00Z"/>
          <w:sz w:val="22"/>
          <w:szCs w:val="22"/>
        </w:rPr>
        <w:pPrChange w:id="1135" w:author="Rebeca de la Paz Gonzales" w:date="2017-06-25T17:09:00Z">
          <w:pPr>
            <w:pStyle w:val="PrrafoArial8Car1CarCar"/>
            <w:numPr>
              <w:numId w:val="0"/>
            </w:numPr>
            <w:tabs>
              <w:tab w:val="clear" w:pos="1425"/>
            </w:tabs>
            <w:ind w:left="0" w:firstLine="0"/>
          </w:pPr>
        </w:pPrChange>
      </w:pPr>
      <w:bookmarkStart w:id="1136" w:name="_GoBack"/>
      <w:ins w:id="1137" w:author="Rebeca de la Paz Gonzales" w:date="2017-06-25T17:09:00Z">
        <w:r w:rsidRPr="00C46753">
          <w:rPr>
            <w:sz w:val="22"/>
            <w:szCs w:val="22"/>
          </w:rPr>
          <w:t xml:space="preserve">Para comprobar la calidad del software realizado se ha hecho uso de dos </w:t>
        </w:r>
      </w:ins>
      <w:ins w:id="1138" w:author="Rebeca de la Paz Gonzales" w:date="2017-06-25T17:10:00Z">
        <w:r w:rsidRPr="00C46753">
          <w:rPr>
            <w:sz w:val="22"/>
            <w:szCs w:val="22"/>
          </w:rPr>
          <w:t>herramientas</w:t>
        </w:r>
      </w:ins>
      <w:ins w:id="1139" w:author="Rebeca de la Paz Gonzales" w:date="2017-06-25T17:09:00Z">
        <w:r w:rsidRPr="00C46753">
          <w:rPr>
            <w:sz w:val="22"/>
            <w:szCs w:val="22"/>
          </w:rPr>
          <w:t xml:space="preserve"> </w:t>
        </w:r>
      </w:ins>
      <w:ins w:id="1140" w:author="Rebeca de la Paz Gonzales" w:date="2017-06-25T17:10:00Z">
        <w:r w:rsidRPr="00C46753">
          <w:rPr>
            <w:sz w:val="22"/>
            <w:szCs w:val="22"/>
          </w:rPr>
          <w:t>una de las cuales permitía su integración en el entorno de desarrollo utilizado</w:t>
        </w:r>
      </w:ins>
      <w:ins w:id="1141" w:author="Rebeca de la Paz Gonzales" w:date="2017-06-25T17:11:00Z">
        <w:r w:rsidRPr="00C46753">
          <w:rPr>
            <w:sz w:val="22"/>
            <w:szCs w:val="22"/>
          </w:rPr>
          <w:t>, mientras que la otra tiene la opción se usar una versión online.</w:t>
        </w:r>
      </w:ins>
    </w:p>
    <w:p w14:paraId="6387B26B" w14:textId="77777777" w:rsidR="00551F2F" w:rsidRPr="00C46753" w:rsidRDefault="00551F2F">
      <w:pPr>
        <w:ind w:left="113"/>
        <w:rPr>
          <w:ins w:id="1142" w:author="Rebeca de la Paz Gonzales" w:date="2017-06-25T17:11:00Z"/>
          <w:sz w:val="22"/>
          <w:szCs w:val="22"/>
        </w:rPr>
        <w:pPrChange w:id="1143" w:author="Rebeca de la Paz Gonzales" w:date="2017-06-25T17:09:00Z">
          <w:pPr>
            <w:pStyle w:val="PrrafoArial8Car1CarCar"/>
            <w:numPr>
              <w:numId w:val="0"/>
            </w:numPr>
            <w:tabs>
              <w:tab w:val="clear" w:pos="1425"/>
            </w:tabs>
            <w:ind w:left="0" w:firstLine="0"/>
          </w:pPr>
        </w:pPrChange>
      </w:pPr>
    </w:p>
    <w:p w14:paraId="67D4AE5A" w14:textId="5182528E" w:rsidR="00551F2F" w:rsidRPr="00C46753" w:rsidRDefault="00551F2F">
      <w:pPr>
        <w:ind w:left="113"/>
        <w:rPr>
          <w:ins w:id="1144" w:author="Rebeca de la Paz Gonzales" w:date="2017-06-25T17:12:00Z"/>
          <w:sz w:val="22"/>
          <w:szCs w:val="22"/>
        </w:rPr>
        <w:pPrChange w:id="1145" w:author="Rebeca de la Paz Gonzales" w:date="2017-06-25T17:09:00Z">
          <w:pPr>
            <w:pStyle w:val="PrrafoArial8Car1CarCar"/>
            <w:numPr>
              <w:numId w:val="0"/>
            </w:numPr>
            <w:tabs>
              <w:tab w:val="clear" w:pos="1425"/>
            </w:tabs>
            <w:ind w:left="0" w:firstLine="0"/>
          </w:pPr>
        </w:pPrChange>
      </w:pPr>
      <w:ins w:id="1146" w:author="Rebeca de la Paz Gonzales" w:date="2017-06-25T17:11:00Z">
        <w:r w:rsidRPr="00C46753">
          <w:rPr>
            <w:sz w:val="22"/>
            <w:szCs w:val="22"/>
          </w:rPr>
          <w:t>El entorno utilizado para el desarrollo de c</w:t>
        </w:r>
      </w:ins>
      <w:ins w:id="1147" w:author="Rebeca de la Paz Gonzales" w:date="2017-06-25T17:12:00Z">
        <w:r w:rsidRPr="00C46753">
          <w:rPr>
            <w:sz w:val="22"/>
            <w:szCs w:val="22"/>
          </w:rPr>
          <w:t>ódigo ha sido Eclipse, herramienta utilizada para el desarrollo de software en varios lenguajes, y en este caso utilizado para programar en Java.</w:t>
        </w:r>
      </w:ins>
    </w:p>
    <w:p w14:paraId="73EFCC6C" w14:textId="77777777" w:rsidR="00551F2F" w:rsidRPr="00C46753" w:rsidRDefault="00551F2F">
      <w:pPr>
        <w:ind w:left="113"/>
        <w:rPr>
          <w:ins w:id="1148" w:author="Rebeca de la Paz Gonzales" w:date="2017-06-25T17:13:00Z"/>
          <w:sz w:val="22"/>
          <w:szCs w:val="22"/>
        </w:rPr>
        <w:pPrChange w:id="1149" w:author="Rebeca de la Paz Gonzales" w:date="2017-06-25T17:09:00Z">
          <w:pPr>
            <w:pStyle w:val="PrrafoArial8Car1CarCar"/>
            <w:numPr>
              <w:numId w:val="0"/>
            </w:numPr>
            <w:tabs>
              <w:tab w:val="clear" w:pos="1425"/>
            </w:tabs>
            <w:ind w:left="0" w:firstLine="0"/>
          </w:pPr>
        </w:pPrChange>
      </w:pPr>
    </w:p>
    <w:p w14:paraId="437C3A63" w14:textId="77777777" w:rsidR="001E4942" w:rsidRPr="00C46753" w:rsidRDefault="002B1B14">
      <w:pPr>
        <w:ind w:left="113"/>
        <w:rPr>
          <w:ins w:id="1150" w:author="Rebeca de la Paz Gonzales" w:date="2017-06-25T17:36:00Z"/>
          <w:i/>
          <w:sz w:val="22"/>
          <w:szCs w:val="22"/>
        </w:rPr>
        <w:pPrChange w:id="1151" w:author="Rebeca de la Paz Gonzales" w:date="2017-06-25T17:09:00Z">
          <w:pPr>
            <w:pStyle w:val="PrrafoArial8Car1CarCar"/>
            <w:numPr>
              <w:numId w:val="0"/>
            </w:numPr>
            <w:tabs>
              <w:tab w:val="clear" w:pos="1425"/>
            </w:tabs>
            <w:ind w:left="0" w:firstLine="0"/>
          </w:pPr>
        </w:pPrChange>
      </w:pPr>
      <w:ins w:id="1152" w:author="Rebeca de la Paz Gonzales" w:date="2017-06-25T17:25:00Z">
        <w:r w:rsidRPr="00C46753">
          <w:rPr>
            <w:sz w:val="22"/>
            <w:szCs w:val="22"/>
          </w:rPr>
          <w:t>D</w:t>
        </w:r>
        <w:r w:rsidR="00EF7397" w:rsidRPr="00C46753">
          <w:rPr>
            <w:sz w:val="22"/>
            <w:szCs w:val="22"/>
          </w:rPr>
          <w:t xml:space="preserve">urante el desarrollo </w:t>
        </w:r>
        <w:r w:rsidRPr="00C46753">
          <w:rPr>
            <w:sz w:val="22"/>
            <w:szCs w:val="22"/>
          </w:rPr>
          <w:t>se ha seguido una codificación está</w:t>
        </w:r>
        <w:r w:rsidR="00EF7397" w:rsidRPr="00C46753">
          <w:rPr>
            <w:sz w:val="22"/>
            <w:szCs w:val="22"/>
          </w:rPr>
          <w:t>ndar</w:t>
        </w:r>
      </w:ins>
      <w:ins w:id="1153" w:author="Rebeca de la Paz Gonzales" w:date="2017-06-25T17:28:00Z">
        <w:r w:rsidR="0014501A" w:rsidRPr="00C46753">
          <w:rPr>
            <w:sz w:val="22"/>
            <w:szCs w:val="22"/>
          </w:rPr>
          <w:t xml:space="preserve"> de codificación</w:t>
        </w:r>
      </w:ins>
      <w:ins w:id="1154" w:author="Rebeca de la Paz Gonzales" w:date="2017-06-25T17:30:00Z">
        <w:r w:rsidR="008C6621" w:rsidRPr="00C46753">
          <w:rPr>
            <w:sz w:val="22"/>
            <w:szCs w:val="22"/>
          </w:rPr>
          <w:t>,</w:t>
        </w:r>
      </w:ins>
      <w:ins w:id="1155" w:author="Rebeca de la Paz Gonzales" w:date="2017-06-25T17:28:00Z">
        <w:r w:rsidR="0014501A" w:rsidRPr="00C46753">
          <w:rPr>
            <w:sz w:val="22"/>
            <w:szCs w:val="22"/>
          </w:rPr>
          <w:t xml:space="preserve"> intentando asegurar en la medida de lo posible</w:t>
        </w:r>
      </w:ins>
      <w:ins w:id="1156" w:author="Rebeca de la Paz Gonzales" w:date="2017-06-25T17:29:00Z">
        <w:r w:rsidR="008C6621" w:rsidRPr="00C46753">
          <w:rPr>
            <w:sz w:val="22"/>
            <w:szCs w:val="22"/>
          </w:rPr>
          <w:t>,</w:t>
        </w:r>
      </w:ins>
      <w:ins w:id="1157" w:author="Rebeca de la Paz Gonzales" w:date="2017-06-25T17:30:00Z">
        <w:r w:rsidR="008C6621" w:rsidRPr="00C46753">
          <w:rPr>
            <w:sz w:val="22"/>
            <w:szCs w:val="22"/>
          </w:rPr>
          <w:t xml:space="preserve"> la legibilidad del código</w:t>
        </w:r>
      </w:ins>
      <w:ins w:id="1158" w:author="Rebeca de la Paz Gonzales" w:date="2017-06-25T17:25:00Z">
        <w:r w:rsidR="00EF7397" w:rsidRPr="00C46753">
          <w:rPr>
            <w:sz w:val="22"/>
            <w:szCs w:val="22"/>
          </w:rPr>
          <w:t xml:space="preserve"> </w:t>
        </w:r>
      </w:ins>
      <w:ins w:id="1159" w:author="Rebeca de la Paz Gonzales" w:date="2017-06-25T17:26:00Z">
        <w:r w:rsidR="00EF7397" w:rsidRPr="00C46753">
          <w:rPr>
            <w:sz w:val="22"/>
            <w:szCs w:val="22"/>
          </w:rPr>
          <w:t xml:space="preserve">siguiendo la guía de estilo publicada por Google, </w:t>
        </w:r>
      </w:ins>
      <w:ins w:id="1160" w:author="Rebeca de la Paz Gonzales" w:date="2017-06-25T17:27:00Z">
        <w:r w:rsidR="00EF7397" w:rsidRPr="00C46753">
          <w:rPr>
            <w:i/>
            <w:sz w:val="22"/>
            <w:szCs w:val="22"/>
          </w:rPr>
          <w:t xml:space="preserve">Google Java Style </w:t>
        </w:r>
        <w:proofErr w:type="spellStart"/>
        <w:r w:rsidR="00EF7397" w:rsidRPr="00C46753">
          <w:rPr>
            <w:i/>
            <w:sz w:val="22"/>
            <w:szCs w:val="22"/>
          </w:rPr>
          <w:t>Code</w:t>
        </w:r>
        <w:proofErr w:type="spellEnd"/>
        <w:r w:rsidR="00EF7397" w:rsidRPr="00C46753">
          <w:rPr>
            <w:i/>
            <w:sz w:val="22"/>
            <w:szCs w:val="22"/>
          </w:rPr>
          <w:t>.</w:t>
        </w:r>
        <w:r w:rsidR="00EF7397" w:rsidRPr="00C46753">
          <w:rPr>
            <w:rStyle w:val="Refdenotaalpie"/>
            <w:i/>
            <w:sz w:val="22"/>
            <w:szCs w:val="22"/>
          </w:rPr>
          <w:footnoteReference w:id="11"/>
        </w:r>
      </w:ins>
      <w:ins w:id="1164" w:author="Rebeca de la Paz Gonzales" w:date="2017-06-25T17:32:00Z">
        <w:r w:rsidR="0017136F" w:rsidRPr="00C46753">
          <w:rPr>
            <w:i/>
            <w:sz w:val="22"/>
            <w:szCs w:val="22"/>
          </w:rPr>
          <w:t xml:space="preserve"> </w:t>
        </w:r>
      </w:ins>
    </w:p>
    <w:p w14:paraId="0C1C5028" w14:textId="77777777" w:rsidR="001E4942" w:rsidRPr="00C46753" w:rsidRDefault="001E4942">
      <w:pPr>
        <w:ind w:left="113"/>
        <w:rPr>
          <w:ins w:id="1165" w:author="Rebeca de la Paz Gonzales" w:date="2017-06-25T17:36:00Z"/>
          <w:i/>
          <w:sz w:val="22"/>
          <w:szCs w:val="22"/>
        </w:rPr>
        <w:pPrChange w:id="1166" w:author="Rebeca de la Paz Gonzales" w:date="2017-06-25T17:09:00Z">
          <w:pPr>
            <w:pStyle w:val="PrrafoArial8Car1CarCar"/>
            <w:numPr>
              <w:numId w:val="0"/>
            </w:numPr>
            <w:tabs>
              <w:tab w:val="clear" w:pos="1425"/>
            </w:tabs>
            <w:ind w:left="0" w:firstLine="0"/>
          </w:pPr>
        </w:pPrChange>
      </w:pPr>
    </w:p>
    <w:p w14:paraId="5BE54CE9" w14:textId="095021F7" w:rsidR="00977AAF" w:rsidRPr="00C46753" w:rsidRDefault="00DE6B78">
      <w:pPr>
        <w:ind w:left="113"/>
        <w:rPr>
          <w:sz w:val="22"/>
          <w:szCs w:val="22"/>
        </w:rPr>
        <w:pPrChange w:id="1167" w:author="Rebeca de la Paz Gonzales" w:date="2017-06-25T17:45:00Z">
          <w:pPr>
            <w:pStyle w:val="p1"/>
          </w:pPr>
        </w:pPrChange>
      </w:pPr>
      <w:r w:rsidRPr="00C46753">
        <w:rPr>
          <w:sz w:val="22"/>
          <w:szCs w:val="22"/>
        </w:rPr>
        <w:t>Al finalizar la codificacio publicada por Google, el desarrollo de software en varios lenguajes,</w:t>
      </w:r>
      <w:proofErr w:type="spellStart"/>
      <w:r w:rsidRPr="00C46753">
        <w:rPr>
          <w:b/>
          <w:sz w:val="22"/>
          <w:szCs w:val="22"/>
        </w:rPr>
        <w:t>Checkstyle</w:t>
      </w:r>
      <w:proofErr w:type="spellEnd"/>
      <w:r w:rsidRPr="00C46753">
        <w:rPr>
          <w:sz w:val="22"/>
          <w:szCs w:val="22"/>
        </w:rPr>
        <w:t xml:space="preserve"> para asegurar que el cacio publicada por Googr acordado. El resultado obtenido tras al pasar el validador ha sido satisfactorio, pues ha pasado los test en la mayor parte del código, a excepción de dos casos que se repiten a lo largo de todas las clases implementadas.</w:t>
      </w:r>
    </w:p>
    <w:p w14:paraId="6233BA59" w14:textId="77777777" w:rsidR="00DE6B78" w:rsidRPr="00C46753" w:rsidRDefault="00DE6B78" w:rsidP="00DE6B78">
      <w:pPr>
        <w:ind w:left="113"/>
        <w:rPr>
          <w:ins w:id="1168" w:author="Rebeca de la Paz Gonzales" w:date="2017-06-25T17:45:00Z"/>
          <w:sz w:val="22"/>
          <w:szCs w:val="22"/>
        </w:rPr>
      </w:pPr>
    </w:p>
    <w:p w14:paraId="649418DE" w14:textId="77777777" w:rsidR="00DE6B78" w:rsidRPr="00C46753" w:rsidRDefault="00DE6B78" w:rsidP="00DE6B78">
      <w:pPr>
        <w:ind w:left="113"/>
        <w:rPr>
          <w:b/>
          <w:i/>
          <w:sz w:val="22"/>
          <w:szCs w:val="22"/>
        </w:rPr>
      </w:pPr>
      <w:r w:rsidRPr="00C46753">
        <w:rPr>
          <w:sz w:val="22"/>
          <w:szCs w:val="22"/>
        </w:rPr>
        <w:t xml:space="preserve">El primer error que detecta la herramienta se encuentra en el nombre de los paquetes que conforman el proyecto, pues de acuerdo al estándar estos deben tener una estructura acorde a la siguiente expresión regular: </w:t>
      </w:r>
      <w:r w:rsidRPr="00C46753">
        <w:rPr>
          <w:b/>
          <w:i/>
          <w:sz w:val="22"/>
          <w:szCs w:val="22"/>
        </w:rPr>
        <w:t>^[a-z]+(</w:t>
      </w:r>
      <w:proofErr w:type="gramStart"/>
      <w:r w:rsidRPr="00C46753">
        <w:rPr>
          <w:b/>
          <w:i/>
          <w:sz w:val="22"/>
          <w:szCs w:val="22"/>
        </w:rPr>
        <w:t>\.[</w:t>
      </w:r>
      <w:proofErr w:type="gramEnd"/>
      <w:r w:rsidRPr="00C46753">
        <w:rPr>
          <w:b/>
          <w:i/>
          <w:sz w:val="22"/>
          <w:szCs w:val="22"/>
        </w:rPr>
        <w:t>a-z][a-z0-9]*)*$</w:t>
      </w:r>
      <w:r w:rsidRPr="00C46753">
        <w:rPr>
          <w:sz w:val="22"/>
          <w:szCs w:val="22"/>
        </w:rPr>
        <w:t xml:space="preserve">. El segundo problema encontrado se da en todos los comentarios </w:t>
      </w:r>
      <w:proofErr w:type="spellStart"/>
      <w:r w:rsidRPr="00C46753">
        <w:rPr>
          <w:sz w:val="22"/>
          <w:szCs w:val="22"/>
        </w:rPr>
        <w:t>Javadoc</w:t>
      </w:r>
      <w:proofErr w:type="spellEnd"/>
      <w:r w:rsidRPr="00C46753">
        <w:rPr>
          <w:sz w:val="22"/>
          <w:szCs w:val="22"/>
        </w:rPr>
        <w:t xml:space="preserve">, tanto en los comentarios de clase como de métodos implementados, según el cual se indica que falta una primera línea en cada uno de los comentarios, y el mensaje que muestra por ello es el siguiente: </w:t>
      </w:r>
      <w:r w:rsidRPr="00C46753">
        <w:rPr>
          <w:b/>
          <w:i/>
          <w:sz w:val="22"/>
          <w:szCs w:val="22"/>
        </w:rPr>
        <w:t xml:space="preserve">Primera frase del </w:t>
      </w:r>
      <w:proofErr w:type="spellStart"/>
      <w:r w:rsidRPr="00C46753">
        <w:rPr>
          <w:b/>
          <w:i/>
          <w:sz w:val="22"/>
          <w:szCs w:val="22"/>
        </w:rPr>
        <w:t>Javadoc</w:t>
      </w:r>
      <w:proofErr w:type="spellEnd"/>
      <w:r w:rsidRPr="00C46753">
        <w:rPr>
          <w:b/>
          <w:i/>
          <w:sz w:val="22"/>
          <w:szCs w:val="22"/>
        </w:rPr>
        <w:t xml:space="preserve"> es incompleta (</w:t>
      </w:r>
      <w:proofErr w:type="spellStart"/>
      <w:r w:rsidRPr="00C46753">
        <w:rPr>
          <w:b/>
          <w:i/>
          <w:sz w:val="22"/>
          <w:szCs w:val="22"/>
        </w:rPr>
        <w:t>pertarios</w:t>
      </w:r>
      <w:proofErr w:type="spellEnd"/>
      <w:r w:rsidRPr="00C46753">
        <w:rPr>
          <w:b/>
          <w:i/>
          <w:sz w:val="22"/>
          <w:szCs w:val="22"/>
        </w:rPr>
        <w:t xml:space="preserve"> de clase como de métodos </w:t>
      </w:r>
      <w:proofErr w:type="spellStart"/>
      <w:r w:rsidRPr="00C46753">
        <w:rPr>
          <w:b/>
          <w:i/>
          <w:sz w:val="22"/>
          <w:szCs w:val="22"/>
        </w:rPr>
        <w:t>im</w:t>
      </w:r>
      <w:proofErr w:type="spellEnd"/>
    </w:p>
    <w:p w14:paraId="208AE2EE" w14:textId="77777777" w:rsidR="00DE6B78" w:rsidRPr="00C46753" w:rsidRDefault="00DE6B78" w:rsidP="00DE6B78">
      <w:pPr>
        <w:ind w:left="113"/>
        <w:rPr>
          <w:b/>
          <w:i/>
          <w:sz w:val="22"/>
          <w:szCs w:val="22"/>
        </w:rPr>
      </w:pPr>
    </w:p>
    <w:p w14:paraId="0B30759E" w14:textId="77777777" w:rsidR="00DE6B78" w:rsidRPr="00C46753" w:rsidRDefault="00DE6B78" w:rsidP="00DE6B78">
      <w:pPr>
        <w:ind w:left="113"/>
        <w:rPr>
          <w:sz w:val="22"/>
          <w:szCs w:val="22"/>
        </w:rPr>
      </w:pPr>
      <w:r w:rsidRPr="00C46753">
        <w:rPr>
          <w:sz w:val="22"/>
          <w:szCs w:val="22"/>
        </w:rPr>
        <w:t xml:space="preserve">Una vez hecha esta primera comprobación de código se ha decidido utilizar una herramienta de calidad online, </w:t>
      </w:r>
      <w:proofErr w:type="spellStart"/>
      <w:r w:rsidRPr="00C46753">
        <w:rPr>
          <w:b/>
          <w:sz w:val="22"/>
          <w:szCs w:val="22"/>
        </w:rPr>
        <w:t>Kiuwan</w:t>
      </w:r>
      <w:proofErr w:type="spellEnd"/>
      <w:r w:rsidRPr="00C46753">
        <w:rPr>
          <w:b/>
          <w:sz w:val="22"/>
          <w:szCs w:val="22"/>
        </w:rPr>
        <w:t xml:space="preserve"> </w:t>
      </w:r>
      <w:proofErr w:type="spellStart"/>
      <w:r w:rsidRPr="00C46753">
        <w:rPr>
          <w:b/>
          <w:sz w:val="22"/>
          <w:szCs w:val="22"/>
        </w:rPr>
        <w:t>Code</w:t>
      </w:r>
      <w:proofErr w:type="spellEnd"/>
      <w:r w:rsidRPr="00C46753">
        <w:rPr>
          <w:b/>
          <w:sz w:val="22"/>
          <w:szCs w:val="22"/>
        </w:rPr>
        <w:t xml:space="preserve"> </w:t>
      </w:r>
      <w:proofErr w:type="spellStart"/>
      <w:r w:rsidRPr="00C46753">
        <w:rPr>
          <w:b/>
          <w:sz w:val="22"/>
          <w:szCs w:val="22"/>
        </w:rPr>
        <w:t>Analysis</w:t>
      </w:r>
      <w:proofErr w:type="spellEnd"/>
      <w:r w:rsidRPr="00C46753">
        <w:rPr>
          <w:sz w:val="22"/>
          <w:szCs w:val="22"/>
        </w:rPr>
        <w:t>. Esta herramienta ha medido cantidad de errores en el código que ha diferenciado por mediante una serie de indicadores y una categorización de la prioridad de los errores hallados.</w:t>
      </w:r>
    </w:p>
    <w:p w14:paraId="705D93F6" w14:textId="77777777" w:rsidR="00DC3A9E" w:rsidRPr="00C46753" w:rsidRDefault="00DC3A9E">
      <w:pPr>
        <w:ind w:left="113"/>
        <w:rPr>
          <w:ins w:id="1169" w:author="Rebeca de la Paz Gonzales" w:date="2017-06-25T19:26:00Z"/>
          <w:sz w:val="22"/>
          <w:szCs w:val="22"/>
        </w:rPr>
        <w:pPrChange w:id="1170" w:author="Rebeca de la Paz Gonzales" w:date="2017-06-25T17:45:00Z">
          <w:pPr>
            <w:pStyle w:val="p1"/>
          </w:pPr>
        </w:pPrChange>
      </w:pPr>
    </w:p>
    <w:p w14:paraId="51024817" w14:textId="5F1D5E1C" w:rsidR="00DC3A9E" w:rsidRPr="00C46753" w:rsidRDefault="00DC3A9E">
      <w:pPr>
        <w:ind w:left="113"/>
        <w:rPr>
          <w:ins w:id="1171" w:author="Rebeca de la Paz Gonzales" w:date="2017-06-25T19:26:00Z"/>
          <w:sz w:val="22"/>
          <w:szCs w:val="22"/>
        </w:rPr>
        <w:pPrChange w:id="1172" w:author="Rebeca de la Paz Gonzales" w:date="2017-06-25T17:45:00Z">
          <w:pPr>
            <w:pStyle w:val="p1"/>
          </w:pPr>
        </w:pPrChange>
      </w:pPr>
      <w:ins w:id="1173" w:author="Rebeca de la Paz Gonzales" w:date="2017-06-25T19:26:00Z">
        <w:r w:rsidRPr="00C46753">
          <w:rPr>
            <w:sz w:val="22"/>
            <w:szCs w:val="22"/>
          </w:rPr>
          <w:t>Los indicadores utilizados son:</w:t>
        </w:r>
      </w:ins>
    </w:p>
    <w:p w14:paraId="69525313" w14:textId="77777777" w:rsidR="009761FD" w:rsidRPr="00C46753" w:rsidRDefault="00DC3A9E">
      <w:pPr>
        <w:pStyle w:val="Prrafodelista"/>
        <w:numPr>
          <w:ilvl w:val="0"/>
          <w:numId w:val="25"/>
        </w:numPr>
        <w:rPr>
          <w:sz w:val="22"/>
          <w:szCs w:val="22"/>
        </w:rPr>
        <w:pPrChange w:id="1174" w:author="Rebeca de la Paz Gonzales" w:date="2017-06-25T19:26:00Z">
          <w:pPr>
            <w:pStyle w:val="p1"/>
          </w:pPr>
        </w:pPrChange>
      </w:pPr>
      <w:proofErr w:type="spellStart"/>
      <w:ins w:id="1175" w:author="Rebeca de la Paz Gonzales" w:date="2017-06-25T19:26:00Z">
        <w:r w:rsidRPr="00C46753">
          <w:rPr>
            <w:sz w:val="22"/>
            <w:szCs w:val="22"/>
          </w:rPr>
          <w:t>Reliability</w:t>
        </w:r>
      </w:ins>
      <w:proofErr w:type="spellEnd"/>
      <w:ins w:id="1176" w:author="Rebeca de la Paz Gonzales" w:date="2017-06-25T19:40:00Z">
        <w:r w:rsidR="0022475E" w:rsidRPr="00C46753">
          <w:rPr>
            <w:sz w:val="22"/>
            <w:szCs w:val="22"/>
          </w:rPr>
          <w:t xml:space="preserve"> </w:t>
        </w:r>
        <w:r w:rsidR="0022475E" w:rsidRPr="00C46753">
          <w:rPr>
            <w:b/>
            <w:sz w:val="22"/>
            <w:szCs w:val="22"/>
            <w:rPrChange w:id="1177" w:author="Rebeca de la Paz Gonzales" w:date="2017-06-25T19:40:00Z">
              <w:rPr/>
            </w:rPrChange>
          </w:rPr>
          <w:t>(R)</w:t>
        </w:r>
      </w:ins>
      <w:ins w:id="1178" w:author="Rebeca de la Paz Gonzales" w:date="2017-06-25T19:26:00Z">
        <w:r w:rsidRPr="00C46753">
          <w:rPr>
            <w:sz w:val="22"/>
            <w:szCs w:val="22"/>
          </w:rPr>
          <w:t>: capacidad para mantener un nivel de rendimiento espec</w:t>
        </w:r>
      </w:ins>
      <w:r w:rsidR="009761FD" w:rsidRPr="00C46753">
        <w:rPr>
          <w:sz w:val="22"/>
          <w:szCs w:val="22"/>
        </w:rPr>
        <w:t>ificado</w:t>
      </w:r>
    </w:p>
    <w:p w14:paraId="5F9480C8" w14:textId="1649ED13" w:rsidR="00DC3A9E" w:rsidRPr="00C46753" w:rsidRDefault="002F1784" w:rsidP="009761FD">
      <w:pPr>
        <w:pStyle w:val="Prrafodelista"/>
        <w:numPr>
          <w:ilvl w:val="0"/>
          <w:numId w:val="25"/>
        </w:numPr>
        <w:rPr>
          <w:ins w:id="1179" w:author="Rebeca de la Paz Gonzales" w:date="2017-06-25T19:27:00Z"/>
          <w:sz w:val="22"/>
          <w:szCs w:val="22"/>
        </w:rPr>
      </w:pPr>
      <w:proofErr w:type="spellStart"/>
      <w:ins w:id="1180" w:author="Rebeca de la Paz Gonzales" w:date="2017-06-25T19:27:00Z">
        <w:r w:rsidRPr="00C46753">
          <w:rPr>
            <w:sz w:val="22"/>
            <w:szCs w:val="22"/>
          </w:rPr>
          <w:t>Maintainability</w:t>
        </w:r>
      </w:ins>
      <w:proofErr w:type="spellEnd"/>
      <w:ins w:id="1181" w:author="Rebeca de la Paz Gonzales" w:date="2017-06-25T19:40:00Z">
        <w:r w:rsidR="0022475E" w:rsidRPr="00C46753">
          <w:rPr>
            <w:sz w:val="22"/>
            <w:szCs w:val="22"/>
          </w:rPr>
          <w:t xml:space="preserve"> </w:t>
        </w:r>
        <w:r w:rsidR="0022475E" w:rsidRPr="00C46753">
          <w:rPr>
            <w:b/>
            <w:sz w:val="22"/>
            <w:szCs w:val="22"/>
          </w:rPr>
          <w:t>(M)</w:t>
        </w:r>
      </w:ins>
      <w:ins w:id="1182" w:author="Rebeca de la Paz Gonzales" w:date="2017-06-25T19:27:00Z">
        <w:r w:rsidRPr="00C46753">
          <w:rPr>
            <w:sz w:val="22"/>
            <w:szCs w:val="22"/>
          </w:rPr>
          <w:t>:</w:t>
        </w:r>
      </w:ins>
      <w:ins w:id="1183" w:author="Rebeca de la Paz Gonzales" w:date="2017-06-25T19:28:00Z">
        <w:r w:rsidRPr="00C46753">
          <w:rPr>
            <w:sz w:val="22"/>
            <w:szCs w:val="22"/>
          </w:rPr>
          <w:t xml:space="preserve"> capacidad de ser mejorado incluyendo correcciones, mejora o adaptaciones a cambios de entorno.</w:t>
        </w:r>
      </w:ins>
    </w:p>
    <w:p w14:paraId="54468AAA" w14:textId="14B8DA01" w:rsidR="002F1784" w:rsidRPr="00C46753" w:rsidRDefault="002F1784">
      <w:pPr>
        <w:pStyle w:val="Prrafodelista"/>
        <w:numPr>
          <w:ilvl w:val="0"/>
          <w:numId w:val="25"/>
        </w:numPr>
        <w:rPr>
          <w:ins w:id="1184" w:author="Rebeca de la Paz Gonzales" w:date="2017-06-25T19:28:00Z"/>
          <w:sz w:val="22"/>
          <w:szCs w:val="22"/>
        </w:rPr>
        <w:pPrChange w:id="1185" w:author="Rebeca de la Paz Gonzales" w:date="2017-06-25T19:26:00Z">
          <w:pPr>
            <w:pStyle w:val="p1"/>
          </w:pPr>
        </w:pPrChange>
      </w:pPr>
      <w:proofErr w:type="spellStart"/>
      <w:ins w:id="1186" w:author="Rebeca de la Paz Gonzales" w:date="2017-06-25T19:28:00Z">
        <w:r w:rsidRPr="00C46753">
          <w:rPr>
            <w:sz w:val="22"/>
            <w:szCs w:val="22"/>
          </w:rPr>
          <w:t>Efficiency</w:t>
        </w:r>
      </w:ins>
      <w:proofErr w:type="spellEnd"/>
      <w:ins w:id="1187" w:author="Rebeca de la Paz Gonzales" w:date="2017-06-25T19:40:00Z">
        <w:r w:rsidR="0022475E" w:rsidRPr="00C46753">
          <w:rPr>
            <w:sz w:val="22"/>
            <w:szCs w:val="22"/>
          </w:rPr>
          <w:t xml:space="preserve"> </w:t>
        </w:r>
        <w:r w:rsidR="0022475E" w:rsidRPr="00C46753">
          <w:rPr>
            <w:b/>
            <w:sz w:val="22"/>
            <w:szCs w:val="22"/>
            <w:rPrChange w:id="1188" w:author="Rebeca de la Paz Gonzales" w:date="2017-06-25T19:40:00Z">
              <w:rPr/>
            </w:rPrChange>
          </w:rPr>
          <w:t>(E)</w:t>
        </w:r>
      </w:ins>
      <w:ins w:id="1189" w:author="Rebeca de la Paz Gonzales" w:date="2017-06-25T19:28:00Z">
        <w:r w:rsidRPr="00C46753">
          <w:rPr>
            <w:sz w:val="22"/>
            <w:szCs w:val="22"/>
          </w:rPr>
          <w:t>:</w:t>
        </w:r>
      </w:ins>
      <w:ins w:id="1190" w:author="Rebeca de la Paz Gonzales" w:date="2017-06-25T19:29:00Z">
        <w:r w:rsidRPr="00C46753">
          <w:rPr>
            <w:sz w:val="22"/>
            <w:szCs w:val="22"/>
          </w:rPr>
          <w:t xml:space="preserve"> capacidad para dar un rendimiento adecuado acorde a la cantidad de recursos utilizados.</w:t>
        </w:r>
      </w:ins>
    </w:p>
    <w:p w14:paraId="00ED5E39" w14:textId="28B306F7" w:rsidR="002F1784" w:rsidRPr="00C46753" w:rsidRDefault="002F1784">
      <w:pPr>
        <w:pStyle w:val="Prrafodelista"/>
        <w:numPr>
          <w:ilvl w:val="0"/>
          <w:numId w:val="25"/>
        </w:numPr>
        <w:rPr>
          <w:ins w:id="1191" w:author="Rebeca de la Paz Gonzales" w:date="2017-06-25T19:28:00Z"/>
          <w:sz w:val="22"/>
          <w:szCs w:val="22"/>
        </w:rPr>
        <w:pPrChange w:id="1192" w:author="Rebeca de la Paz Gonzales" w:date="2017-06-25T19:26:00Z">
          <w:pPr>
            <w:pStyle w:val="p1"/>
          </w:pPr>
        </w:pPrChange>
      </w:pPr>
      <w:ins w:id="1193" w:author="Rebeca de la Paz Gonzales" w:date="2017-06-25T19:28:00Z">
        <w:r w:rsidRPr="00C46753">
          <w:rPr>
            <w:sz w:val="22"/>
            <w:szCs w:val="22"/>
          </w:rPr>
          <w:t>Security</w:t>
        </w:r>
      </w:ins>
      <w:ins w:id="1194" w:author="Rebeca de la Paz Gonzales" w:date="2017-06-25T19:40:00Z">
        <w:r w:rsidR="0022475E" w:rsidRPr="00C46753">
          <w:rPr>
            <w:sz w:val="22"/>
            <w:szCs w:val="22"/>
          </w:rPr>
          <w:t xml:space="preserve"> </w:t>
        </w:r>
        <w:r w:rsidR="0022475E" w:rsidRPr="00C46753">
          <w:rPr>
            <w:b/>
            <w:sz w:val="22"/>
            <w:szCs w:val="22"/>
            <w:rPrChange w:id="1195" w:author="Rebeca de la Paz Gonzales" w:date="2017-06-25T19:40:00Z">
              <w:rPr/>
            </w:rPrChange>
          </w:rPr>
          <w:t>(S)</w:t>
        </w:r>
      </w:ins>
      <w:ins w:id="1196" w:author="Rebeca de la Paz Gonzales" w:date="2017-06-25T19:28:00Z">
        <w:r w:rsidRPr="00C46753">
          <w:rPr>
            <w:sz w:val="22"/>
            <w:szCs w:val="22"/>
          </w:rPr>
          <w:t>:</w:t>
        </w:r>
      </w:ins>
      <w:ins w:id="1197" w:author="Rebeca de la Paz Gonzales" w:date="2017-06-25T19:35:00Z">
        <w:r w:rsidR="00D92ADD" w:rsidRPr="00C46753">
          <w:rPr>
            <w:sz w:val="22"/>
            <w:szCs w:val="22"/>
          </w:rPr>
          <w:t xml:space="preserve"> capacidad para proteger informaci</w:t>
        </w:r>
      </w:ins>
      <w:r w:rsidR="00B22FFB" w:rsidRPr="00C46753">
        <w:rPr>
          <w:sz w:val="22"/>
          <w:szCs w:val="22"/>
        </w:rPr>
        <w:t>óc</w:t>
      </w:r>
      <w:r w:rsidR="00C445C4" w:rsidRPr="00C46753">
        <w:rPr>
          <w:sz w:val="22"/>
          <w:szCs w:val="22"/>
        </w:rPr>
        <w:t xml:space="preserve"> y datos </w:t>
      </w:r>
      <w:ins w:id="1198" w:author="Rebeca de la Paz Gonzales" w:date="2017-06-25T19:36:00Z">
        <w:r w:rsidR="00D92ADD" w:rsidRPr="00C46753">
          <w:rPr>
            <w:sz w:val="22"/>
            <w:szCs w:val="22"/>
          </w:rPr>
          <w:t>para evitar que personas o sistemas no autorizados puedan acceder a ellos y manipularlos.</w:t>
        </w:r>
      </w:ins>
    </w:p>
    <w:p w14:paraId="5D793348" w14:textId="59B95704" w:rsidR="001E78F3" w:rsidRPr="00C46753" w:rsidRDefault="002F1784">
      <w:pPr>
        <w:pStyle w:val="Prrafodelista"/>
        <w:numPr>
          <w:ilvl w:val="0"/>
          <w:numId w:val="25"/>
        </w:numPr>
        <w:rPr>
          <w:ins w:id="1199" w:author="Rebeca de la Paz Gonzales" w:date="2017-06-25T19:37:00Z"/>
          <w:sz w:val="22"/>
          <w:szCs w:val="22"/>
        </w:rPr>
        <w:pPrChange w:id="1200" w:author="Rebeca de la Paz Gonzales" w:date="2017-06-25T19:37:00Z">
          <w:pPr>
            <w:pStyle w:val="p1"/>
          </w:pPr>
        </w:pPrChange>
      </w:pPr>
      <w:proofErr w:type="spellStart"/>
      <w:ins w:id="1201" w:author="Rebeca de la Paz Gonzales" w:date="2017-06-25T19:28:00Z">
        <w:r w:rsidRPr="00C46753">
          <w:rPr>
            <w:sz w:val="22"/>
            <w:szCs w:val="22"/>
          </w:rPr>
          <w:t>Portability</w:t>
        </w:r>
      </w:ins>
      <w:proofErr w:type="spellEnd"/>
      <w:ins w:id="1202" w:author="Rebeca de la Paz Gonzales" w:date="2017-06-25T19:40:00Z">
        <w:r w:rsidR="003130DA" w:rsidRPr="00C46753">
          <w:rPr>
            <w:sz w:val="22"/>
            <w:szCs w:val="22"/>
          </w:rPr>
          <w:t xml:space="preserve"> </w:t>
        </w:r>
        <w:r w:rsidR="003130DA" w:rsidRPr="00C46753">
          <w:rPr>
            <w:b/>
            <w:sz w:val="22"/>
            <w:szCs w:val="22"/>
            <w:rPrChange w:id="1203" w:author="Rebeca de la Paz Gonzales" w:date="2017-06-25T19:41:00Z">
              <w:rPr/>
            </w:rPrChange>
          </w:rPr>
          <w:t>(P)</w:t>
        </w:r>
      </w:ins>
      <w:ins w:id="1204" w:author="Rebeca de la Paz Gonzales" w:date="2017-06-25T19:28:00Z">
        <w:r w:rsidRPr="00C46753">
          <w:rPr>
            <w:sz w:val="22"/>
            <w:szCs w:val="22"/>
          </w:rPr>
          <w:t>:</w:t>
        </w:r>
      </w:ins>
      <w:ins w:id="1205" w:author="Rebeca de la Paz Gonzales" w:date="2017-06-25T19:36:00Z">
        <w:r w:rsidR="00D92ADD" w:rsidRPr="00C46753">
          <w:rPr>
            <w:sz w:val="22"/>
            <w:szCs w:val="22"/>
          </w:rPr>
          <w:t xml:space="preserve"> capacidad de </w:t>
        </w:r>
        <w:r w:rsidR="009265D6" w:rsidRPr="00C46753">
          <w:rPr>
            <w:sz w:val="22"/>
            <w:szCs w:val="22"/>
          </w:rPr>
          <w:t>ser transferido a otro entorno.</w:t>
        </w:r>
      </w:ins>
    </w:p>
    <w:p w14:paraId="44B23D51" w14:textId="77777777" w:rsidR="001E78F3" w:rsidRPr="00C46753" w:rsidRDefault="001E78F3">
      <w:pPr>
        <w:rPr>
          <w:ins w:id="1206" w:author="Rebeca de la Paz Gonzales" w:date="2017-06-25T19:37:00Z"/>
          <w:sz w:val="22"/>
          <w:szCs w:val="22"/>
        </w:rPr>
        <w:pPrChange w:id="1207" w:author="Rebeca de la Paz Gonzales" w:date="2017-06-25T19:37:00Z">
          <w:pPr>
            <w:pStyle w:val="p1"/>
          </w:pPr>
        </w:pPrChange>
      </w:pPr>
    </w:p>
    <w:p w14:paraId="3422884E" w14:textId="2596CEF8" w:rsidR="0022475E" w:rsidRPr="00C46753" w:rsidRDefault="0022475E">
      <w:pPr>
        <w:ind w:left="142"/>
        <w:rPr>
          <w:ins w:id="1208" w:author="Rebeca de la Paz Gonzales" w:date="2017-06-25T19:39:00Z"/>
          <w:sz w:val="22"/>
          <w:szCs w:val="22"/>
        </w:rPr>
        <w:pPrChange w:id="1209" w:author="Rebeca de la Paz Gonzales" w:date="2017-06-25T19:37:00Z">
          <w:pPr>
            <w:pStyle w:val="p1"/>
          </w:pPr>
        </w:pPrChange>
      </w:pPr>
      <w:ins w:id="1210" w:author="Rebeca de la Paz Gonzales" w:date="2017-06-25T19:39:00Z">
        <w:r w:rsidRPr="00C46753">
          <w:rPr>
            <w:sz w:val="22"/>
            <w:szCs w:val="22"/>
          </w:rPr>
          <w:t xml:space="preserve">A </w:t>
        </w:r>
      </w:ins>
      <w:r w:rsidR="00B22FFB" w:rsidRPr="00C46753">
        <w:rPr>
          <w:sz w:val="22"/>
          <w:szCs w:val="22"/>
        </w:rPr>
        <w:t>continuacierido a otro entorno.emas no autorizados puedan ac</w:t>
      </w:r>
      <w:r w:rsidR="00E84476" w:rsidRPr="00C46753">
        <w:rPr>
          <w:sz w:val="22"/>
          <w:szCs w:val="22"/>
        </w:rPr>
        <w:t>agrupados por prioridad:</w:t>
      </w:r>
    </w:p>
    <w:tbl>
      <w:tblPr>
        <w:tblStyle w:val="Tablaconcuadrcula"/>
        <w:tblW w:w="0" w:type="auto"/>
        <w:jc w:val="center"/>
        <w:tblLook w:val="04A0" w:firstRow="1" w:lastRow="0" w:firstColumn="1" w:lastColumn="0" w:noHBand="0" w:noVBand="1"/>
        <w:tblPrChange w:id="1211"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212">
          <w:tblGrid>
            <w:gridCol w:w="2158"/>
            <w:gridCol w:w="2155"/>
            <w:gridCol w:w="2176"/>
          </w:tblGrid>
        </w:tblGridChange>
      </w:tblGrid>
      <w:tr w:rsidR="004C6200" w:rsidRPr="00C46753" w14:paraId="51C9365A" w14:textId="77777777" w:rsidTr="004C6200">
        <w:trPr>
          <w:trHeight w:val="360"/>
          <w:jc w:val="center"/>
          <w:ins w:id="1213" w:author="Rebeca de la Paz Gonzales" w:date="2017-06-25T19:41:00Z"/>
          <w:trPrChange w:id="1214" w:author="Rebeca de la Paz Gonzales" w:date="2017-06-25T19:52:00Z">
            <w:trPr>
              <w:trHeight w:val="360"/>
            </w:trPr>
          </w:trPrChange>
        </w:trPr>
        <w:tc>
          <w:tcPr>
            <w:tcW w:w="2158" w:type="dxa"/>
            <w:vAlign w:val="center"/>
            <w:tcPrChange w:id="1215" w:author="Rebeca de la Paz Gonzales" w:date="2017-06-25T19:52:00Z">
              <w:tcPr>
                <w:tcW w:w="2194" w:type="dxa"/>
                <w:vAlign w:val="center"/>
              </w:tcPr>
            </w:tcPrChange>
          </w:tcPr>
          <w:p w14:paraId="3E38FBEB" w14:textId="443C73EE" w:rsidR="004C6200" w:rsidRPr="00C46753" w:rsidRDefault="004C6200">
            <w:pPr>
              <w:jc w:val="left"/>
              <w:rPr>
                <w:ins w:id="1216" w:author="Rebeca de la Paz Gonzales" w:date="2017-06-25T19:41:00Z"/>
                <w:b/>
                <w:i/>
                <w:sz w:val="22"/>
                <w:szCs w:val="22"/>
                <w:rPrChange w:id="1217" w:author="Rebeca de la Paz Gonzales" w:date="2017-06-25T19:45:00Z">
                  <w:rPr>
                    <w:ins w:id="1218" w:author="Rebeca de la Paz Gonzales" w:date="2017-06-25T19:41:00Z"/>
                  </w:rPr>
                </w:rPrChange>
              </w:rPr>
              <w:pPrChange w:id="1219" w:author="Rebeca de la Paz Gonzales" w:date="2017-06-25T19:45:00Z">
                <w:pPr/>
              </w:pPrChange>
            </w:pPr>
            <w:ins w:id="1220" w:author="Rebeca de la Paz Gonzales" w:date="2017-06-25T19:44:00Z">
              <w:r w:rsidRPr="00C46753">
                <w:rPr>
                  <w:b/>
                  <w:i/>
                  <w:sz w:val="22"/>
                  <w:szCs w:val="22"/>
                  <w:rPrChange w:id="1221" w:author="Rebeca de la Paz Gonzales" w:date="2017-06-25T19:45:00Z">
                    <w:rPr/>
                  </w:rPrChange>
                </w:rPr>
                <w:t>PRIORIDAD</w:t>
              </w:r>
            </w:ins>
          </w:p>
        </w:tc>
        <w:tc>
          <w:tcPr>
            <w:tcW w:w="2155" w:type="dxa"/>
            <w:vAlign w:val="center"/>
            <w:tcPrChange w:id="1222" w:author="Rebeca de la Paz Gonzales" w:date="2017-06-25T19:52:00Z">
              <w:tcPr>
                <w:tcW w:w="2194" w:type="dxa"/>
                <w:vAlign w:val="center"/>
              </w:tcPr>
            </w:tcPrChange>
          </w:tcPr>
          <w:p w14:paraId="2B2537F8" w14:textId="7E1A0837" w:rsidR="004C6200" w:rsidRPr="00C46753" w:rsidRDefault="004C6200">
            <w:pPr>
              <w:jc w:val="left"/>
              <w:rPr>
                <w:ins w:id="1223" w:author="Rebeca de la Paz Gonzales" w:date="2017-06-25T19:41:00Z"/>
                <w:b/>
                <w:i/>
                <w:sz w:val="22"/>
                <w:szCs w:val="22"/>
                <w:rPrChange w:id="1224" w:author="Rebeca de la Paz Gonzales" w:date="2017-06-25T19:45:00Z">
                  <w:rPr>
                    <w:ins w:id="1225" w:author="Rebeca de la Paz Gonzales" w:date="2017-06-25T19:41:00Z"/>
                  </w:rPr>
                </w:rPrChange>
              </w:rPr>
              <w:pPrChange w:id="1226" w:author="Rebeca de la Paz Gonzales" w:date="2017-06-25T19:45:00Z">
                <w:pPr/>
              </w:pPrChange>
            </w:pPr>
            <w:ins w:id="1227" w:author="Rebeca de la Paz Gonzales" w:date="2017-06-25T19:44:00Z">
              <w:r w:rsidRPr="00C46753">
                <w:rPr>
                  <w:b/>
                  <w:i/>
                  <w:sz w:val="22"/>
                  <w:szCs w:val="22"/>
                  <w:rPrChange w:id="1228" w:author="Rebeca de la Paz Gonzales" w:date="2017-06-25T19:45:00Z">
                    <w:rPr/>
                  </w:rPrChange>
                </w:rPr>
                <w:t>DEFECTOS</w:t>
              </w:r>
            </w:ins>
          </w:p>
        </w:tc>
        <w:tc>
          <w:tcPr>
            <w:tcW w:w="2176" w:type="dxa"/>
            <w:vAlign w:val="center"/>
            <w:tcPrChange w:id="1229" w:author="Rebeca de la Paz Gonzales" w:date="2017-06-25T19:52:00Z">
              <w:tcPr>
                <w:tcW w:w="2194" w:type="dxa"/>
                <w:vAlign w:val="center"/>
              </w:tcPr>
            </w:tcPrChange>
          </w:tcPr>
          <w:p w14:paraId="4DE0F784" w14:textId="0501F230" w:rsidR="004C6200" w:rsidRPr="00C46753" w:rsidRDefault="004C6200">
            <w:pPr>
              <w:jc w:val="left"/>
              <w:rPr>
                <w:ins w:id="1230" w:author="Rebeca de la Paz Gonzales" w:date="2017-06-25T19:41:00Z"/>
                <w:b/>
                <w:i/>
                <w:sz w:val="22"/>
                <w:szCs w:val="22"/>
                <w:rPrChange w:id="1231" w:author="Rebeca de la Paz Gonzales" w:date="2017-06-25T19:45:00Z">
                  <w:rPr>
                    <w:ins w:id="1232" w:author="Rebeca de la Paz Gonzales" w:date="2017-06-25T19:41:00Z"/>
                  </w:rPr>
                </w:rPrChange>
              </w:rPr>
              <w:pPrChange w:id="1233" w:author="Rebeca de la Paz Gonzales" w:date="2017-06-25T19:45:00Z">
                <w:pPr/>
              </w:pPrChange>
            </w:pPr>
            <w:ins w:id="1234" w:author="Rebeca de la Paz Gonzales" w:date="2017-06-25T19:44:00Z">
              <w:r w:rsidRPr="00C46753">
                <w:rPr>
                  <w:b/>
                  <w:i/>
                  <w:sz w:val="22"/>
                  <w:szCs w:val="22"/>
                  <w:rPrChange w:id="1235" w:author="Rebeca de la Paz Gonzales" w:date="2017-06-25T19:45:00Z">
                    <w:rPr/>
                  </w:rPrChange>
                </w:rPr>
                <w:t>INDICADORES</w:t>
              </w:r>
            </w:ins>
            <w:ins w:id="1236" w:author="Rebeca de la Paz Gonzales" w:date="2017-06-25T19:46:00Z">
              <w:r w:rsidRPr="00C46753">
                <w:rPr>
                  <w:b/>
                  <w:i/>
                  <w:sz w:val="22"/>
                  <w:szCs w:val="22"/>
                </w:rPr>
                <w:t xml:space="preserve"> MÁS AFECTADOS</w:t>
              </w:r>
            </w:ins>
          </w:p>
        </w:tc>
      </w:tr>
      <w:tr w:rsidR="004C6200" w:rsidRPr="00C46753" w14:paraId="7B17C304" w14:textId="77777777" w:rsidTr="004C6200">
        <w:trPr>
          <w:jc w:val="center"/>
          <w:ins w:id="1237" w:author="Rebeca de la Paz Gonzales" w:date="2017-06-25T19:41:00Z"/>
        </w:trPr>
        <w:tc>
          <w:tcPr>
            <w:tcW w:w="2158" w:type="dxa"/>
            <w:vAlign w:val="center"/>
            <w:tcPrChange w:id="1238" w:author="Rebeca de la Paz Gonzales" w:date="2017-06-25T19:52:00Z">
              <w:tcPr>
                <w:tcW w:w="2194" w:type="dxa"/>
                <w:vAlign w:val="center"/>
              </w:tcPr>
            </w:tcPrChange>
          </w:tcPr>
          <w:p w14:paraId="148C6D83" w14:textId="4CDDA44F" w:rsidR="004C6200" w:rsidRPr="00C46753" w:rsidRDefault="004C6200">
            <w:pPr>
              <w:jc w:val="left"/>
              <w:rPr>
                <w:ins w:id="1239" w:author="Rebeca de la Paz Gonzales" w:date="2017-06-25T19:41:00Z"/>
                <w:sz w:val="22"/>
                <w:szCs w:val="22"/>
              </w:rPr>
              <w:pPrChange w:id="1240" w:author="Rebeca de la Paz Gonzales" w:date="2017-06-25T19:45:00Z">
                <w:pPr/>
              </w:pPrChange>
            </w:pPr>
            <w:proofErr w:type="spellStart"/>
            <w:ins w:id="1241" w:author="Rebeca de la Paz Gonzales" w:date="2017-06-25T19:41:00Z">
              <w:r w:rsidRPr="00C46753">
                <w:rPr>
                  <w:sz w:val="22"/>
                  <w:szCs w:val="22"/>
                </w:rPr>
                <w:t>Very</w:t>
              </w:r>
              <w:proofErr w:type="spellEnd"/>
              <w:r w:rsidRPr="00C46753">
                <w:rPr>
                  <w:sz w:val="22"/>
                  <w:szCs w:val="22"/>
                </w:rPr>
                <w:t xml:space="preserve"> </w:t>
              </w:r>
              <w:proofErr w:type="spellStart"/>
              <w:r w:rsidRPr="00C46753">
                <w:rPr>
                  <w:sz w:val="22"/>
                  <w:szCs w:val="22"/>
                </w:rPr>
                <w:t>high</w:t>
              </w:r>
              <w:proofErr w:type="spellEnd"/>
            </w:ins>
          </w:p>
        </w:tc>
        <w:tc>
          <w:tcPr>
            <w:tcW w:w="2155" w:type="dxa"/>
            <w:vAlign w:val="center"/>
            <w:tcPrChange w:id="1242" w:author="Rebeca de la Paz Gonzales" w:date="2017-06-25T19:52:00Z">
              <w:tcPr>
                <w:tcW w:w="2194" w:type="dxa"/>
                <w:vAlign w:val="center"/>
              </w:tcPr>
            </w:tcPrChange>
          </w:tcPr>
          <w:p w14:paraId="6A51E599" w14:textId="45B797E4" w:rsidR="004C6200" w:rsidRPr="00C46753" w:rsidRDefault="004C6200">
            <w:pPr>
              <w:jc w:val="left"/>
              <w:rPr>
                <w:ins w:id="1243" w:author="Rebeca de la Paz Gonzales" w:date="2017-06-25T19:41:00Z"/>
                <w:sz w:val="22"/>
                <w:szCs w:val="22"/>
              </w:rPr>
              <w:pPrChange w:id="1244" w:author="Rebeca de la Paz Gonzales" w:date="2017-06-25T19:45:00Z">
                <w:pPr/>
              </w:pPrChange>
            </w:pPr>
            <w:ins w:id="1245" w:author="Rebeca de la Paz Gonzales" w:date="2017-06-25T19:42:00Z">
              <w:r w:rsidRPr="00C46753">
                <w:rPr>
                  <w:sz w:val="22"/>
                  <w:szCs w:val="22"/>
                </w:rPr>
                <w:t>5</w:t>
              </w:r>
            </w:ins>
          </w:p>
        </w:tc>
        <w:tc>
          <w:tcPr>
            <w:tcW w:w="2176" w:type="dxa"/>
            <w:vAlign w:val="center"/>
            <w:tcPrChange w:id="1246" w:author="Rebeca de la Paz Gonzales" w:date="2017-06-25T19:52:00Z">
              <w:tcPr>
                <w:tcW w:w="2194" w:type="dxa"/>
                <w:vAlign w:val="center"/>
              </w:tcPr>
            </w:tcPrChange>
          </w:tcPr>
          <w:p w14:paraId="62E20276" w14:textId="03673425" w:rsidR="004C6200" w:rsidRPr="00C46753" w:rsidRDefault="004C6200">
            <w:pPr>
              <w:jc w:val="left"/>
              <w:rPr>
                <w:ins w:id="1247" w:author="Rebeca de la Paz Gonzales" w:date="2017-06-25T19:41:00Z"/>
                <w:sz w:val="22"/>
                <w:szCs w:val="22"/>
              </w:rPr>
              <w:pPrChange w:id="1248" w:author="Rebeca de la Paz Gonzales" w:date="2017-06-25T19:45:00Z">
                <w:pPr/>
              </w:pPrChange>
            </w:pPr>
            <w:ins w:id="1249" w:author="Rebeca de la Paz Gonzales" w:date="2017-06-25T19:42:00Z">
              <w:r w:rsidRPr="00C46753">
                <w:rPr>
                  <w:sz w:val="22"/>
                  <w:szCs w:val="22"/>
                </w:rPr>
                <w:t xml:space="preserve">(M) </w:t>
              </w:r>
            </w:ins>
          </w:p>
        </w:tc>
      </w:tr>
      <w:tr w:rsidR="004C6200" w:rsidRPr="00C46753" w14:paraId="04F0065F" w14:textId="77777777" w:rsidTr="004C6200">
        <w:trPr>
          <w:jc w:val="center"/>
          <w:ins w:id="1250" w:author="Rebeca de la Paz Gonzales" w:date="2017-06-25T19:41:00Z"/>
        </w:trPr>
        <w:tc>
          <w:tcPr>
            <w:tcW w:w="2158" w:type="dxa"/>
            <w:vAlign w:val="center"/>
            <w:tcPrChange w:id="1251" w:author="Rebeca de la Paz Gonzales" w:date="2017-06-25T19:52:00Z">
              <w:tcPr>
                <w:tcW w:w="2194" w:type="dxa"/>
                <w:vAlign w:val="center"/>
              </w:tcPr>
            </w:tcPrChange>
          </w:tcPr>
          <w:p w14:paraId="59A170E1" w14:textId="6DF54C41" w:rsidR="004C6200" w:rsidRPr="00C46753" w:rsidRDefault="004C6200">
            <w:pPr>
              <w:jc w:val="left"/>
              <w:rPr>
                <w:ins w:id="1252" w:author="Rebeca de la Paz Gonzales" w:date="2017-06-25T19:41:00Z"/>
                <w:sz w:val="22"/>
                <w:szCs w:val="22"/>
              </w:rPr>
              <w:pPrChange w:id="1253" w:author="Rebeca de la Paz Gonzales" w:date="2017-06-25T19:45:00Z">
                <w:pPr/>
              </w:pPrChange>
            </w:pPr>
            <w:ins w:id="1254" w:author="Rebeca de la Paz Gonzales" w:date="2017-06-25T19:42:00Z">
              <w:r w:rsidRPr="00C46753">
                <w:rPr>
                  <w:sz w:val="22"/>
                  <w:szCs w:val="22"/>
                </w:rPr>
                <w:t>High</w:t>
              </w:r>
            </w:ins>
          </w:p>
        </w:tc>
        <w:tc>
          <w:tcPr>
            <w:tcW w:w="2155" w:type="dxa"/>
            <w:vAlign w:val="center"/>
            <w:tcPrChange w:id="1255" w:author="Rebeca de la Paz Gonzales" w:date="2017-06-25T19:52:00Z">
              <w:tcPr>
                <w:tcW w:w="2194" w:type="dxa"/>
                <w:vAlign w:val="center"/>
              </w:tcPr>
            </w:tcPrChange>
          </w:tcPr>
          <w:p w14:paraId="21744E78" w14:textId="2F4ADB79" w:rsidR="004C6200" w:rsidRPr="00C46753" w:rsidRDefault="004C6200">
            <w:pPr>
              <w:jc w:val="left"/>
              <w:rPr>
                <w:ins w:id="1256" w:author="Rebeca de la Paz Gonzales" w:date="2017-06-25T19:41:00Z"/>
                <w:sz w:val="22"/>
                <w:szCs w:val="22"/>
              </w:rPr>
              <w:pPrChange w:id="1257" w:author="Rebeca de la Paz Gonzales" w:date="2017-06-25T19:45:00Z">
                <w:pPr/>
              </w:pPrChange>
            </w:pPr>
            <w:ins w:id="1258" w:author="Rebeca de la Paz Gonzales" w:date="2017-06-25T19:42:00Z">
              <w:r w:rsidRPr="00C46753">
                <w:rPr>
                  <w:sz w:val="22"/>
                  <w:szCs w:val="22"/>
                </w:rPr>
                <w:t>51</w:t>
              </w:r>
            </w:ins>
          </w:p>
        </w:tc>
        <w:tc>
          <w:tcPr>
            <w:tcW w:w="2176" w:type="dxa"/>
            <w:vAlign w:val="center"/>
            <w:tcPrChange w:id="1259" w:author="Rebeca de la Paz Gonzales" w:date="2017-06-25T19:52:00Z">
              <w:tcPr>
                <w:tcW w:w="2194" w:type="dxa"/>
                <w:vAlign w:val="center"/>
              </w:tcPr>
            </w:tcPrChange>
          </w:tcPr>
          <w:p w14:paraId="05F30633" w14:textId="2485F3F1" w:rsidR="004C6200" w:rsidRPr="00C46753" w:rsidRDefault="004C6200">
            <w:pPr>
              <w:jc w:val="left"/>
              <w:rPr>
                <w:ins w:id="1260" w:author="Rebeca de la Paz Gonzales" w:date="2017-06-25T19:41:00Z"/>
                <w:sz w:val="22"/>
                <w:szCs w:val="22"/>
              </w:rPr>
              <w:pPrChange w:id="1261" w:author="Rebeca de la Paz Gonzales" w:date="2017-06-25T19:45:00Z">
                <w:pPr/>
              </w:pPrChange>
            </w:pPr>
            <w:ins w:id="1262" w:author="Rebeca de la Paz Gonzales" w:date="2017-06-25T19:42:00Z">
              <w:r w:rsidRPr="00C46753">
                <w:rPr>
                  <w:sz w:val="22"/>
                  <w:szCs w:val="22"/>
                </w:rPr>
                <w:t>(E) (R)</w:t>
              </w:r>
            </w:ins>
          </w:p>
        </w:tc>
      </w:tr>
      <w:tr w:rsidR="004C6200" w:rsidRPr="00C46753" w14:paraId="265B533B" w14:textId="77777777" w:rsidTr="004C6200">
        <w:trPr>
          <w:jc w:val="center"/>
          <w:ins w:id="1263" w:author="Rebeca de la Paz Gonzales" w:date="2017-06-25T19:41:00Z"/>
        </w:trPr>
        <w:tc>
          <w:tcPr>
            <w:tcW w:w="2158" w:type="dxa"/>
            <w:vAlign w:val="center"/>
            <w:tcPrChange w:id="1264" w:author="Rebeca de la Paz Gonzales" w:date="2017-06-25T19:52:00Z">
              <w:tcPr>
                <w:tcW w:w="2194" w:type="dxa"/>
                <w:vAlign w:val="center"/>
              </w:tcPr>
            </w:tcPrChange>
          </w:tcPr>
          <w:p w14:paraId="073117FF" w14:textId="73D7605B" w:rsidR="004C6200" w:rsidRPr="00C46753" w:rsidRDefault="004C6200">
            <w:pPr>
              <w:jc w:val="left"/>
              <w:rPr>
                <w:ins w:id="1265" w:author="Rebeca de la Paz Gonzales" w:date="2017-06-25T19:41:00Z"/>
                <w:sz w:val="22"/>
                <w:szCs w:val="22"/>
              </w:rPr>
              <w:pPrChange w:id="1266" w:author="Rebeca de la Paz Gonzales" w:date="2017-06-25T19:45:00Z">
                <w:pPr/>
              </w:pPrChange>
            </w:pPr>
            <w:ins w:id="1267" w:author="Rebeca de la Paz Gonzales" w:date="2017-06-25T19:42:00Z">
              <w:r w:rsidRPr="00C46753">
                <w:rPr>
                  <w:sz w:val="22"/>
                  <w:szCs w:val="22"/>
                </w:rPr>
                <w:t>Normal</w:t>
              </w:r>
            </w:ins>
          </w:p>
        </w:tc>
        <w:tc>
          <w:tcPr>
            <w:tcW w:w="2155" w:type="dxa"/>
            <w:vAlign w:val="center"/>
            <w:tcPrChange w:id="1268" w:author="Rebeca de la Paz Gonzales" w:date="2017-06-25T19:52:00Z">
              <w:tcPr>
                <w:tcW w:w="2194" w:type="dxa"/>
                <w:vAlign w:val="center"/>
              </w:tcPr>
            </w:tcPrChange>
          </w:tcPr>
          <w:p w14:paraId="01724EEF" w14:textId="65D27C08" w:rsidR="004C6200" w:rsidRPr="00C46753" w:rsidRDefault="004C6200">
            <w:pPr>
              <w:jc w:val="left"/>
              <w:rPr>
                <w:ins w:id="1269" w:author="Rebeca de la Paz Gonzales" w:date="2017-06-25T19:41:00Z"/>
                <w:sz w:val="22"/>
                <w:szCs w:val="22"/>
              </w:rPr>
              <w:pPrChange w:id="1270" w:author="Rebeca de la Paz Gonzales" w:date="2017-06-25T19:45:00Z">
                <w:pPr/>
              </w:pPrChange>
            </w:pPr>
            <w:ins w:id="1271" w:author="Rebeca de la Paz Gonzales" w:date="2017-06-25T19:42:00Z">
              <w:r w:rsidRPr="00C46753">
                <w:rPr>
                  <w:sz w:val="22"/>
                  <w:szCs w:val="22"/>
                </w:rPr>
                <w:t>120</w:t>
              </w:r>
            </w:ins>
          </w:p>
        </w:tc>
        <w:tc>
          <w:tcPr>
            <w:tcW w:w="2176" w:type="dxa"/>
            <w:vAlign w:val="center"/>
            <w:tcPrChange w:id="1272" w:author="Rebeca de la Paz Gonzales" w:date="2017-06-25T19:52:00Z">
              <w:tcPr>
                <w:tcW w:w="2194" w:type="dxa"/>
                <w:vAlign w:val="center"/>
              </w:tcPr>
            </w:tcPrChange>
          </w:tcPr>
          <w:p w14:paraId="194ACA45" w14:textId="00A61CE5" w:rsidR="004C6200" w:rsidRPr="00C46753" w:rsidRDefault="004C6200">
            <w:pPr>
              <w:jc w:val="left"/>
              <w:rPr>
                <w:ins w:id="1273" w:author="Rebeca de la Paz Gonzales" w:date="2017-06-25T19:41:00Z"/>
                <w:sz w:val="22"/>
                <w:szCs w:val="22"/>
              </w:rPr>
              <w:pPrChange w:id="1274" w:author="Rebeca de la Paz Gonzales" w:date="2017-06-25T19:45:00Z">
                <w:pPr/>
              </w:pPrChange>
            </w:pPr>
            <w:ins w:id="1275" w:author="Rebeca de la Paz Gonzales" w:date="2017-06-25T19:43:00Z">
              <w:r w:rsidRPr="00C46753">
                <w:rPr>
                  <w:sz w:val="22"/>
                  <w:szCs w:val="22"/>
                </w:rPr>
                <w:t>(R) (M)</w:t>
              </w:r>
            </w:ins>
          </w:p>
        </w:tc>
      </w:tr>
      <w:tr w:rsidR="004C6200" w:rsidRPr="00C46753" w14:paraId="2F78D501" w14:textId="77777777" w:rsidTr="004C6200">
        <w:trPr>
          <w:jc w:val="center"/>
          <w:ins w:id="1276" w:author="Rebeca de la Paz Gonzales" w:date="2017-06-25T19:41:00Z"/>
        </w:trPr>
        <w:tc>
          <w:tcPr>
            <w:tcW w:w="2158" w:type="dxa"/>
            <w:vAlign w:val="center"/>
            <w:tcPrChange w:id="1277" w:author="Rebeca de la Paz Gonzales" w:date="2017-06-25T19:52:00Z">
              <w:tcPr>
                <w:tcW w:w="2194" w:type="dxa"/>
                <w:vAlign w:val="center"/>
              </w:tcPr>
            </w:tcPrChange>
          </w:tcPr>
          <w:p w14:paraId="1894D7E7" w14:textId="28987EB1" w:rsidR="004C6200" w:rsidRPr="00C46753" w:rsidRDefault="004C6200">
            <w:pPr>
              <w:jc w:val="left"/>
              <w:rPr>
                <w:ins w:id="1278" w:author="Rebeca de la Paz Gonzales" w:date="2017-06-25T19:41:00Z"/>
                <w:sz w:val="22"/>
                <w:szCs w:val="22"/>
              </w:rPr>
              <w:pPrChange w:id="1279" w:author="Rebeca de la Paz Gonzales" w:date="2017-06-25T19:45:00Z">
                <w:pPr/>
              </w:pPrChange>
            </w:pPr>
            <w:proofErr w:type="spellStart"/>
            <w:ins w:id="1280" w:author="Rebeca de la Paz Gonzales" w:date="2017-06-25T19:42:00Z">
              <w:r w:rsidRPr="00C46753">
                <w:rPr>
                  <w:sz w:val="22"/>
                  <w:szCs w:val="22"/>
                </w:rPr>
                <w:t>Low</w:t>
              </w:r>
            </w:ins>
            <w:proofErr w:type="spellEnd"/>
          </w:p>
        </w:tc>
        <w:tc>
          <w:tcPr>
            <w:tcW w:w="2155" w:type="dxa"/>
            <w:vAlign w:val="center"/>
            <w:tcPrChange w:id="1281" w:author="Rebeca de la Paz Gonzales" w:date="2017-06-25T19:52:00Z">
              <w:tcPr>
                <w:tcW w:w="2194" w:type="dxa"/>
                <w:vAlign w:val="center"/>
              </w:tcPr>
            </w:tcPrChange>
          </w:tcPr>
          <w:p w14:paraId="212B67C0" w14:textId="56ED3F42" w:rsidR="004C6200" w:rsidRPr="00C46753" w:rsidRDefault="004C6200">
            <w:pPr>
              <w:jc w:val="left"/>
              <w:rPr>
                <w:ins w:id="1282" w:author="Rebeca de la Paz Gonzales" w:date="2017-06-25T19:41:00Z"/>
                <w:sz w:val="22"/>
                <w:szCs w:val="22"/>
              </w:rPr>
              <w:pPrChange w:id="1283" w:author="Rebeca de la Paz Gonzales" w:date="2017-06-25T19:45:00Z">
                <w:pPr/>
              </w:pPrChange>
            </w:pPr>
            <w:ins w:id="1284" w:author="Rebeca de la Paz Gonzales" w:date="2017-06-25T19:42:00Z">
              <w:r w:rsidRPr="00C46753">
                <w:rPr>
                  <w:sz w:val="22"/>
                  <w:szCs w:val="22"/>
                </w:rPr>
                <w:t>80</w:t>
              </w:r>
            </w:ins>
          </w:p>
        </w:tc>
        <w:tc>
          <w:tcPr>
            <w:tcW w:w="2176" w:type="dxa"/>
            <w:vAlign w:val="center"/>
            <w:tcPrChange w:id="1285" w:author="Rebeca de la Paz Gonzales" w:date="2017-06-25T19:52:00Z">
              <w:tcPr>
                <w:tcW w:w="2194" w:type="dxa"/>
                <w:vAlign w:val="center"/>
              </w:tcPr>
            </w:tcPrChange>
          </w:tcPr>
          <w:p w14:paraId="1937F862" w14:textId="7DC5AEFB" w:rsidR="004C6200" w:rsidRPr="00C46753" w:rsidRDefault="004C6200">
            <w:pPr>
              <w:jc w:val="left"/>
              <w:rPr>
                <w:ins w:id="1286" w:author="Rebeca de la Paz Gonzales" w:date="2017-06-25T19:41:00Z"/>
                <w:sz w:val="22"/>
                <w:szCs w:val="22"/>
              </w:rPr>
              <w:pPrChange w:id="1287" w:author="Rebeca de la Paz Gonzales" w:date="2017-06-25T19:45:00Z">
                <w:pPr/>
              </w:pPrChange>
            </w:pPr>
            <w:ins w:id="1288" w:author="Rebeca de la Paz Gonzales" w:date="2017-06-25T19:43:00Z">
              <w:r w:rsidRPr="00C46753">
                <w:rPr>
                  <w:sz w:val="22"/>
                  <w:szCs w:val="22"/>
                </w:rPr>
                <w:t>(R) (M)</w:t>
              </w:r>
            </w:ins>
          </w:p>
        </w:tc>
      </w:tr>
      <w:tr w:rsidR="004C6200" w:rsidRPr="00C46753" w14:paraId="716C807A" w14:textId="77777777" w:rsidTr="004C6200">
        <w:trPr>
          <w:trHeight w:val="249"/>
          <w:jc w:val="center"/>
          <w:ins w:id="1289" w:author="Rebeca de la Paz Gonzales" w:date="2017-06-25T19:41:00Z"/>
          <w:trPrChange w:id="1290" w:author="Rebeca de la Paz Gonzales" w:date="2017-06-25T19:52:00Z">
            <w:trPr>
              <w:trHeight w:val="249"/>
            </w:trPr>
          </w:trPrChange>
        </w:trPr>
        <w:tc>
          <w:tcPr>
            <w:tcW w:w="2158" w:type="dxa"/>
            <w:vAlign w:val="center"/>
            <w:tcPrChange w:id="1291" w:author="Rebeca de la Paz Gonzales" w:date="2017-06-25T19:52:00Z">
              <w:tcPr>
                <w:tcW w:w="2194" w:type="dxa"/>
                <w:vAlign w:val="center"/>
              </w:tcPr>
            </w:tcPrChange>
          </w:tcPr>
          <w:p w14:paraId="49904747" w14:textId="7D411B0C" w:rsidR="004C6200" w:rsidRPr="00C46753" w:rsidRDefault="004C6200">
            <w:pPr>
              <w:jc w:val="left"/>
              <w:rPr>
                <w:ins w:id="1292" w:author="Rebeca de la Paz Gonzales" w:date="2017-06-25T19:41:00Z"/>
                <w:sz w:val="22"/>
                <w:szCs w:val="22"/>
              </w:rPr>
              <w:pPrChange w:id="1293" w:author="Rebeca de la Paz Gonzales" w:date="2017-06-25T19:45:00Z">
                <w:pPr/>
              </w:pPrChange>
            </w:pPr>
            <w:proofErr w:type="spellStart"/>
            <w:ins w:id="1294" w:author="Rebeca de la Paz Gonzales" w:date="2017-06-25T19:42:00Z">
              <w:r w:rsidRPr="00C46753">
                <w:rPr>
                  <w:sz w:val="22"/>
                  <w:szCs w:val="22"/>
                </w:rPr>
                <w:lastRenderedPageBreak/>
                <w:t>Very</w:t>
              </w:r>
              <w:proofErr w:type="spellEnd"/>
              <w:r w:rsidRPr="00C46753">
                <w:rPr>
                  <w:sz w:val="22"/>
                  <w:szCs w:val="22"/>
                </w:rPr>
                <w:t xml:space="preserve"> </w:t>
              </w:r>
              <w:proofErr w:type="spellStart"/>
              <w:r w:rsidRPr="00C46753">
                <w:rPr>
                  <w:sz w:val="22"/>
                  <w:szCs w:val="22"/>
                </w:rPr>
                <w:t>low</w:t>
              </w:r>
            </w:ins>
            <w:proofErr w:type="spellEnd"/>
          </w:p>
        </w:tc>
        <w:tc>
          <w:tcPr>
            <w:tcW w:w="2155" w:type="dxa"/>
            <w:vAlign w:val="center"/>
            <w:tcPrChange w:id="1295" w:author="Rebeca de la Paz Gonzales" w:date="2017-06-25T19:52:00Z">
              <w:tcPr>
                <w:tcW w:w="2194" w:type="dxa"/>
                <w:vAlign w:val="center"/>
              </w:tcPr>
            </w:tcPrChange>
          </w:tcPr>
          <w:p w14:paraId="3F0B464F" w14:textId="66A0A695" w:rsidR="004C6200" w:rsidRPr="00C46753" w:rsidRDefault="004C6200">
            <w:pPr>
              <w:jc w:val="left"/>
              <w:rPr>
                <w:ins w:id="1296" w:author="Rebeca de la Paz Gonzales" w:date="2017-06-25T19:41:00Z"/>
                <w:sz w:val="22"/>
                <w:szCs w:val="22"/>
              </w:rPr>
              <w:pPrChange w:id="1297" w:author="Rebeca de la Paz Gonzales" w:date="2017-06-25T19:45:00Z">
                <w:pPr/>
              </w:pPrChange>
            </w:pPr>
            <w:ins w:id="1298" w:author="Rebeca de la Paz Gonzales" w:date="2017-06-25T19:42:00Z">
              <w:r w:rsidRPr="00C46753">
                <w:rPr>
                  <w:sz w:val="22"/>
                  <w:szCs w:val="22"/>
                </w:rPr>
                <w:t>12</w:t>
              </w:r>
            </w:ins>
          </w:p>
        </w:tc>
        <w:tc>
          <w:tcPr>
            <w:tcW w:w="2176" w:type="dxa"/>
            <w:vAlign w:val="center"/>
            <w:tcPrChange w:id="1299" w:author="Rebeca de la Paz Gonzales" w:date="2017-06-25T19:52:00Z">
              <w:tcPr>
                <w:tcW w:w="2194" w:type="dxa"/>
                <w:vAlign w:val="center"/>
              </w:tcPr>
            </w:tcPrChange>
          </w:tcPr>
          <w:p w14:paraId="2E952489" w14:textId="00189AB4" w:rsidR="004C6200" w:rsidRPr="00C46753" w:rsidRDefault="004C6200">
            <w:pPr>
              <w:keepNext/>
              <w:jc w:val="left"/>
              <w:rPr>
                <w:ins w:id="1300" w:author="Rebeca de la Paz Gonzales" w:date="2017-06-25T19:41:00Z"/>
                <w:sz w:val="22"/>
                <w:szCs w:val="22"/>
              </w:rPr>
              <w:pPrChange w:id="1301" w:author="Rebeca de la Paz Gonzales" w:date="2017-06-25T19:53:00Z">
                <w:pPr/>
              </w:pPrChange>
            </w:pPr>
            <w:ins w:id="1302" w:author="Rebeca de la Paz Gonzales" w:date="2017-06-25T19:43:00Z">
              <w:r w:rsidRPr="00C46753">
                <w:rPr>
                  <w:sz w:val="22"/>
                  <w:szCs w:val="22"/>
                </w:rPr>
                <w:t>(M)</w:t>
              </w:r>
            </w:ins>
          </w:p>
        </w:tc>
      </w:tr>
    </w:tbl>
    <w:p w14:paraId="1F20987B" w14:textId="2CD3D172" w:rsidR="00DA4F6B" w:rsidRPr="00C46753" w:rsidRDefault="004C6200" w:rsidP="00DA4F6B">
      <w:pPr>
        <w:pStyle w:val="Epgrafe"/>
        <w:rPr>
          <w:szCs w:val="22"/>
        </w:rPr>
      </w:pPr>
      <w:bookmarkStart w:id="1303" w:name="_Toc486264433"/>
      <w:ins w:id="1304" w:author="Rebeca de la Paz Gonzales" w:date="2017-06-25T19:53:00Z">
        <w:r w:rsidRPr="00C46753">
          <w:rPr>
            <w:szCs w:val="22"/>
          </w:rPr>
          <w:t xml:space="preserve">Tabla </w:t>
        </w:r>
      </w:ins>
      <w:r w:rsidR="00A468EB" w:rsidRPr="00C46753">
        <w:rPr>
          <w:szCs w:val="22"/>
        </w:rPr>
        <w:fldChar w:fldCharType="begin"/>
      </w:r>
      <w:r w:rsidR="00A468EB" w:rsidRPr="00C46753">
        <w:rPr>
          <w:szCs w:val="22"/>
        </w:rPr>
        <w:instrText xml:space="preserve"> SEQ Tabla \* ARABIC </w:instrText>
      </w:r>
      <w:r w:rsidR="00A468EB" w:rsidRPr="00C46753">
        <w:rPr>
          <w:szCs w:val="22"/>
        </w:rPr>
        <w:fldChar w:fldCharType="separate"/>
      </w:r>
      <w:r w:rsidR="00EB45CD" w:rsidRPr="00C46753">
        <w:rPr>
          <w:noProof/>
          <w:szCs w:val="22"/>
        </w:rPr>
        <w:t>3</w:t>
      </w:r>
      <w:r w:rsidR="00A468EB" w:rsidRPr="00C46753">
        <w:rPr>
          <w:szCs w:val="22"/>
        </w:rPr>
        <w:fldChar w:fldCharType="end"/>
      </w:r>
      <w:ins w:id="1305" w:author="Rebeca de la Paz Gonzales" w:date="2017-06-25T19:53:00Z">
        <w:r w:rsidRPr="00C46753">
          <w:rPr>
            <w:szCs w:val="22"/>
          </w:rPr>
          <w:t xml:space="preserve">. </w:t>
        </w:r>
      </w:ins>
      <w:r w:rsidR="00DA4F6B" w:rsidRPr="00C46753">
        <w:rPr>
          <w:szCs w:val="22"/>
        </w:rPr>
        <w:t xml:space="preserve">Tabla resumen del análisis de la herramienta </w:t>
      </w:r>
      <w:proofErr w:type="spellStart"/>
      <w:r w:rsidR="00DA4F6B" w:rsidRPr="00C46753">
        <w:rPr>
          <w:szCs w:val="22"/>
        </w:rPr>
        <w:t>Kiuwan</w:t>
      </w:r>
      <w:bookmarkEnd w:id="1303"/>
      <w:proofErr w:type="spellEnd"/>
    </w:p>
    <w:p w14:paraId="40866D0B" w14:textId="77777777" w:rsidR="00DA4F6B" w:rsidRPr="00C46753" w:rsidRDefault="00DA4F6B" w:rsidP="00DA4F6B">
      <w:pPr>
        <w:ind w:left="142"/>
        <w:rPr>
          <w:sz w:val="22"/>
          <w:szCs w:val="22"/>
        </w:rPr>
      </w:pPr>
      <w:r w:rsidRPr="00C46753">
        <w:rPr>
          <w:sz w:val="22"/>
          <w:szCs w:val="22"/>
        </w:rPr>
        <w:t xml:space="preserve">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w:t>
      </w:r>
      <w:proofErr w:type="spellStart"/>
      <w:r w:rsidRPr="00C46753">
        <w:rPr>
          <w:sz w:val="22"/>
          <w:szCs w:val="22"/>
        </w:rPr>
        <w:t>Javadoc</w:t>
      </w:r>
      <w:proofErr w:type="spellEnd"/>
      <w:r w:rsidRPr="00C46753">
        <w:rPr>
          <w:sz w:val="22"/>
          <w:szCs w:val="22"/>
        </w:rPr>
        <w:t>.</w:t>
      </w:r>
    </w:p>
    <w:p w14:paraId="001207FB" w14:textId="77777777" w:rsidR="00DA4F6B" w:rsidRPr="00C46753" w:rsidRDefault="00DA4F6B" w:rsidP="00DA4F6B">
      <w:pPr>
        <w:ind w:left="142"/>
        <w:rPr>
          <w:sz w:val="22"/>
          <w:szCs w:val="22"/>
        </w:rPr>
      </w:pPr>
    </w:p>
    <w:p w14:paraId="4EC8D883" w14:textId="77777777" w:rsidR="00DA4F6B" w:rsidRPr="00C46753" w:rsidRDefault="00DA4F6B" w:rsidP="00DA4F6B">
      <w:pPr>
        <w:ind w:left="142"/>
        <w:rPr>
          <w:sz w:val="22"/>
          <w:szCs w:val="22"/>
        </w:rPr>
      </w:pPr>
      <w:r w:rsidRPr="00C46753">
        <w:rPr>
          <w:sz w:val="22"/>
          <w:szCs w:val="22"/>
        </w:rPr>
        <w:t>Para el indicador de confianza (</w:t>
      </w:r>
      <w:proofErr w:type="spellStart"/>
      <w:r w:rsidRPr="00C46753">
        <w:rPr>
          <w:sz w:val="22"/>
          <w:szCs w:val="22"/>
        </w:rPr>
        <w:t>reliability</w:t>
      </w:r>
      <w:proofErr w:type="spellEnd"/>
      <w:r w:rsidRPr="00C46753">
        <w:rPr>
          <w:sz w:val="22"/>
          <w:szCs w:val="22"/>
        </w:rPr>
        <w:t>)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Pr="00C46753" w:rsidRDefault="00DA4F6B" w:rsidP="00DA4F6B">
      <w:pPr>
        <w:ind w:left="142"/>
        <w:rPr>
          <w:sz w:val="22"/>
          <w:szCs w:val="22"/>
        </w:rPr>
      </w:pPr>
    </w:p>
    <w:p w14:paraId="143E77CC" w14:textId="77777777" w:rsidR="00DA4F6B" w:rsidRPr="00C46753" w:rsidRDefault="00DA4F6B" w:rsidP="00DA4F6B">
      <w:pPr>
        <w:ind w:left="142"/>
        <w:rPr>
          <w:sz w:val="22"/>
          <w:szCs w:val="22"/>
        </w:rPr>
      </w:pPr>
      <w:r w:rsidRPr="00C46753">
        <w:rPr>
          <w:sz w:val="22"/>
          <w:szCs w:val="22"/>
        </w:rPr>
        <w:t>En los ámbitos de portabilidad y seguridad apenas parecen casos, aunque si destacar dos defectos de nivel alto en la clase encontrada de la lectura de los ficheros de entrada.</w:t>
      </w:r>
    </w:p>
    <w:p w14:paraId="3B868DD9" w14:textId="77777777" w:rsidR="00DA4F6B" w:rsidRPr="00C46753" w:rsidRDefault="00DA4F6B" w:rsidP="00DA4F6B">
      <w:pPr>
        <w:ind w:left="142"/>
        <w:rPr>
          <w:sz w:val="22"/>
          <w:szCs w:val="22"/>
        </w:rPr>
      </w:pPr>
    </w:p>
    <w:p w14:paraId="33FC9546" w14:textId="77777777" w:rsidR="00DA4F6B" w:rsidRPr="00C46753" w:rsidRDefault="00DA4F6B" w:rsidP="00DA4F6B">
      <w:pPr>
        <w:ind w:left="142"/>
        <w:rPr>
          <w:sz w:val="22"/>
          <w:szCs w:val="22"/>
        </w:rPr>
      </w:pPr>
      <w:r w:rsidRPr="00C46753">
        <w:rPr>
          <w:sz w:val="22"/>
          <w:szCs w:val="22"/>
        </w:rP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Pr="00C46753" w:rsidRDefault="00DA4F6B" w:rsidP="00DA4F6B">
      <w:pPr>
        <w:ind w:left="113"/>
        <w:rPr>
          <w:sz w:val="22"/>
          <w:szCs w:val="22"/>
        </w:rPr>
      </w:pPr>
    </w:p>
    <w:p w14:paraId="5FA8626B" w14:textId="77777777" w:rsidR="00DA4F6B" w:rsidRPr="00C46753" w:rsidRDefault="00DA4F6B" w:rsidP="00DA4F6B">
      <w:pPr>
        <w:ind w:left="113"/>
        <w:rPr>
          <w:sz w:val="22"/>
          <w:szCs w:val="22"/>
        </w:rPr>
      </w:pPr>
      <w:r w:rsidRPr="00C46753">
        <w:rPr>
          <w:sz w:val="22"/>
          <w:szCs w:val="22"/>
        </w:rPr>
        <w:t xml:space="preserve">Además, la herramienta ha contabilizado un 100% de código útil en el proyecto que consta de dieciocho ficheros de código implementado, contando las pruebas </w:t>
      </w:r>
      <w:proofErr w:type="spellStart"/>
      <w:r w:rsidRPr="00C46753">
        <w:rPr>
          <w:i/>
          <w:sz w:val="22"/>
          <w:szCs w:val="22"/>
        </w:rPr>
        <w:t>JUnit</w:t>
      </w:r>
      <w:proofErr w:type="spellEnd"/>
      <w:r w:rsidRPr="00C46753">
        <w:rPr>
          <w:sz w:val="22"/>
          <w:szCs w:val="22"/>
        </w:rPr>
        <w:t>, que contienen en conjunto una complejidad entorno al 83% y en el que no se ha encontrado código duplicado.</w:t>
      </w:r>
    </w:p>
    <w:bookmarkEnd w:id="1136"/>
    <w:p w14:paraId="563AC652" w14:textId="6EDFE9FE" w:rsidR="003B1474" w:rsidRDefault="003B1474">
      <w:pPr>
        <w:pStyle w:val="Epgrafe"/>
        <w:rPr>
          <w:ins w:id="1306" w:author="Rebeca de la Paz Gonzales" w:date="2017-06-25T19:22:00Z"/>
        </w:rPr>
        <w:pPrChange w:id="1307" w:author="Rebeca de la Paz Gonzales" w:date="2017-06-25T17:45:00Z">
          <w:pPr>
            <w:pStyle w:val="p1"/>
          </w:pPr>
        </w:pPrChange>
      </w:pPr>
    </w:p>
    <w:p w14:paraId="7D62D976" w14:textId="3E5139E3" w:rsidR="00DE1F13" w:rsidRDefault="001B4840">
      <w:pPr>
        <w:jc w:val="left"/>
        <w:rPr>
          <w:ins w:id="1308" w:author="Rebeca de la Paz Gonzales" w:date="2017-06-25T19:22:00Z"/>
        </w:rPr>
        <w:pPrChange w:id="1309" w:author="Rebeca de la Paz Gonzales" w:date="2017-06-25T17:45:00Z">
          <w:pPr>
            <w:pStyle w:val="p1"/>
          </w:pPr>
        </w:pPrChange>
      </w:pPr>
      <w:r>
        <w:br w:type="page"/>
      </w:r>
    </w:p>
    <w:p w14:paraId="16D62591" w14:textId="6ECA4D5A" w:rsidR="00101372" w:rsidDel="00583419" w:rsidRDefault="00101372">
      <w:pPr>
        <w:rPr>
          <w:del w:id="1310" w:author="Rebeca de la Paz Gonzales" w:date="2017-06-25T19:08:00Z"/>
        </w:rPr>
        <w:pPrChange w:id="1311" w:author="Rebeca de la Paz Gonzales" w:date="2017-06-25T17:09:00Z">
          <w:pPr>
            <w:pStyle w:val="Ttulo2"/>
          </w:pPr>
        </w:pPrChange>
      </w:pPr>
      <w:moveFromRangeStart w:id="1312" w:author="Rebeca de la Paz Gonzales" w:date="2017-06-25T17:05:00Z" w:name="move486173683"/>
      <w:moveFrom w:id="1313" w:author="Rebeca de la Paz Gonzales" w:date="2017-06-25T17:05:00Z">
        <w:del w:id="1314" w:author="Rebeca de la Paz Gonzales" w:date="2017-06-25T19:08:00Z">
          <w:r w:rsidDel="00583419">
            <w:lastRenderedPageBreak/>
            <w:delText>Pruebas JUnit</w:delText>
          </w:r>
        </w:del>
      </w:moveFrom>
      <w:bookmarkStart w:id="1315" w:name="_Toc486205799"/>
      <w:bookmarkStart w:id="1316" w:name="_Toc486217367"/>
      <w:bookmarkStart w:id="1317" w:name="_Toc486217792"/>
      <w:bookmarkStart w:id="1318" w:name="_Toc486264382"/>
      <w:bookmarkStart w:id="1319" w:name="_Toc486266049"/>
      <w:bookmarkEnd w:id="1315"/>
      <w:bookmarkEnd w:id="1316"/>
      <w:bookmarkEnd w:id="1317"/>
      <w:bookmarkEnd w:id="1318"/>
      <w:bookmarkEnd w:id="1319"/>
    </w:p>
    <w:p w14:paraId="306BED64" w14:textId="2A08CB35" w:rsidR="00101372" w:rsidRPr="00A60D46" w:rsidDel="00583419" w:rsidRDefault="00101372">
      <w:pPr>
        <w:rPr>
          <w:del w:id="1320" w:author="Rebeca de la Paz Gonzales" w:date="2017-06-25T19:08:00Z"/>
        </w:rPr>
        <w:pPrChange w:id="1321" w:author="Rebeca de la Paz Gonzales" w:date="2017-06-25T17:09:00Z">
          <w:pPr>
            <w:pStyle w:val="Ttulo2"/>
          </w:pPr>
        </w:pPrChange>
      </w:pPr>
      <w:moveFrom w:id="1322" w:author="Rebeca de la Paz Gonzales" w:date="2017-06-25T17:05:00Z">
        <w:del w:id="1323" w:author="Rebeca de la Paz Gonzales" w:date="2017-06-25T19:08:00Z">
          <w:r w:rsidDel="00583419">
            <w:delText>Pruebas ….</w:delText>
          </w:r>
        </w:del>
      </w:moveFrom>
      <w:bookmarkStart w:id="1324" w:name="_Toc486205800"/>
      <w:bookmarkStart w:id="1325" w:name="_Toc486217368"/>
      <w:bookmarkStart w:id="1326" w:name="_Toc486217793"/>
      <w:bookmarkStart w:id="1327" w:name="_Toc486264383"/>
      <w:bookmarkStart w:id="1328" w:name="_Toc486266050"/>
      <w:bookmarkEnd w:id="1324"/>
      <w:bookmarkEnd w:id="1325"/>
      <w:bookmarkEnd w:id="1326"/>
      <w:bookmarkEnd w:id="1327"/>
      <w:bookmarkEnd w:id="1328"/>
    </w:p>
    <w:p w14:paraId="377ED445" w14:textId="2E687258" w:rsidR="003A1F67" w:rsidRPr="00311741" w:rsidDel="00583419" w:rsidRDefault="003A1F67">
      <w:pPr>
        <w:rPr>
          <w:del w:id="1329" w:author="Rebeca de la Paz Gonzales" w:date="2017-06-25T19:08:00Z"/>
        </w:rPr>
        <w:pPrChange w:id="1330" w:author="Rebeca de la Paz Gonzales" w:date="2017-06-25T17:09:00Z">
          <w:pPr>
            <w:pStyle w:val="PrrafoArial8Car1CarCar"/>
            <w:numPr>
              <w:numId w:val="0"/>
            </w:numPr>
            <w:tabs>
              <w:tab w:val="clear" w:pos="1425"/>
            </w:tabs>
            <w:ind w:left="0" w:firstLine="0"/>
          </w:pPr>
        </w:pPrChange>
      </w:pPr>
      <w:bookmarkStart w:id="1331" w:name="_Toc486205801"/>
      <w:bookmarkStart w:id="1332" w:name="_Toc486217369"/>
      <w:bookmarkStart w:id="1333" w:name="_Toc486217794"/>
      <w:bookmarkStart w:id="1334" w:name="_Toc486264384"/>
      <w:bookmarkStart w:id="1335" w:name="_Toc486266051"/>
      <w:bookmarkEnd w:id="1331"/>
      <w:bookmarkEnd w:id="1332"/>
      <w:bookmarkEnd w:id="1333"/>
      <w:bookmarkEnd w:id="1334"/>
      <w:bookmarkEnd w:id="1335"/>
      <w:moveFromRangeEnd w:id="1312"/>
    </w:p>
    <w:p w14:paraId="17A224B9" w14:textId="567E0F28" w:rsidR="007C3D8F" w:rsidRPr="00B639BF" w:rsidRDefault="007C3D8F" w:rsidP="00A019DF">
      <w:pPr>
        <w:pStyle w:val="Ttulo1"/>
      </w:pPr>
      <w:bookmarkStart w:id="1336" w:name="_Toc486266052"/>
      <w:r w:rsidRPr="00FA0E40">
        <w:t>Conclusiones</w:t>
      </w:r>
      <w:r w:rsidRPr="00B639BF">
        <w:t xml:space="preserve"> y trabajo futuro</w:t>
      </w:r>
      <w:bookmarkEnd w:id="1336"/>
    </w:p>
    <w:p w14:paraId="426795E3" w14:textId="77777777" w:rsidR="00DB1224" w:rsidRDefault="00DB1224" w:rsidP="00A019DF">
      <w:pPr>
        <w:pStyle w:val="Ttulo2"/>
        <w:ind w:left="142" w:firstLine="20"/>
      </w:pPr>
      <w:bookmarkStart w:id="1337" w:name="_Toc486266053"/>
      <w:r w:rsidRPr="00E513E8">
        <w:t>Conclusiones</w:t>
      </w:r>
      <w:bookmarkEnd w:id="1337"/>
    </w:p>
    <w:p w14:paraId="1AEE06A6" w14:textId="77777777" w:rsidR="00C42312" w:rsidRDefault="00C42312" w:rsidP="00A019DF"/>
    <w:p w14:paraId="3881D856" w14:textId="77777777" w:rsidR="00DB1224" w:rsidRPr="00E513E8" w:rsidRDefault="00DB1224" w:rsidP="00A019DF">
      <w:pPr>
        <w:pStyle w:val="Ttulo2"/>
        <w:ind w:left="142" w:firstLine="0"/>
      </w:pPr>
      <w:bookmarkStart w:id="1338" w:name="_Toc486266054"/>
      <w:r w:rsidRPr="00E513E8">
        <w:t>Trabajo futuro</w:t>
      </w:r>
      <w:bookmarkEnd w:id="1338"/>
    </w:p>
    <w:p w14:paraId="68552066" w14:textId="77777777" w:rsidR="00DB1224" w:rsidRDefault="00DB1224" w:rsidP="00A019DF">
      <w:pPr>
        <w:ind w:left="113"/>
      </w:pPr>
    </w:p>
    <w:p w14:paraId="24C8DBFF" w14:textId="77777777" w:rsidR="007C3D8F" w:rsidRPr="00E513E8" w:rsidRDefault="007C3D8F" w:rsidP="00A019DF">
      <w:pPr>
        <w:ind w:left="1416"/>
      </w:pPr>
    </w:p>
    <w:p w14:paraId="48AC918A" w14:textId="63378627" w:rsidR="00E20D02" w:rsidRDefault="00E20D02" w:rsidP="00A019DF">
      <w:pPr>
        <w:ind w:left="1416"/>
      </w:pPr>
    </w:p>
    <w:p w14:paraId="6422712A" w14:textId="77777777" w:rsidR="00E20D02" w:rsidRDefault="00E20D02">
      <w:pPr>
        <w:jc w:val="left"/>
      </w:pPr>
      <w:r>
        <w:br w:type="page"/>
      </w:r>
    </w:p>
    <w:p w14:paraId="185C40C9" w14:textId="77777777" w:rsidR="00E20D02" w:rsidRDefault="00E20D02" w:rsidP="00A019DF">
      <w:pPr>
        <w:pStyle w:val="Ttulo1"/>
        <w:numPr>
          <w:ilvl w:val="0"/>
          <w:numId w:val="0"/>
        </w:numPr>
        <w:ind w:left="113"/>
        <w:rPr>
          <w:sz w:val="40"/>
          <w:szCs w:val="40"/>
        </w:rPr>
      </w:pPr>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A019DF">
      <w:pPr>
        <w:pStyle w:val="Ttulo1"/>
        <w:numPr>
          <w:ilvl w:val="0"/>
          <w:numId w:val="0"/>
        </w:numPr>
        <w:ind w:left="113"/>
        <w:rPr>
          <w:sz w:val="40"/>
          <w:szCs w:val="40"/>
        </w:rPr>
      </w:pPr>
      <w:bookmarkStart w:id="1339" w:name="_Toc486266055"/>
      <w:r w:rsidRPr="00B639BF">
        <w:rPr>
          <w:sz w:val="40"/>
          <w:szCs w:val="40"/>
        </w:rPr>
        <w:lastRenderedPageBreak/>
        <w:t>Referencias</w:t>
      </w:r>
      <w:bookmarkEnd w:id="1339"/>
    </w:p>
    <w:p w14:paraId="15F7E601" w14:textId="77777777" w:rsidR="00F70F59" w:rsidRDefault="00F70F59" w:rsidP="00A019DF"/>
    <w:p w14:paraId="623F6344" w14:textId="77777777" w:rsidR="003F1A1D" w:rsidRPr="00BE2E3A" w:rsidRDefault="003F1A1D" w:rsidP="006B18BA">
      <w:pPr>
        <w:numPr>
          <w:ilvl w:val="0"/>
          <w:numId w:val="2"/>
        </w:numPr>
        <w:rPr>
          <w:rFonts w:ascii="NimbusRomNo9L-Medi" w:hAnsi="NimbusRomNo9L-Medi" w:cs="NimbusRomNo9L-Medi"/>
          <w:highlight w:val="yellow"/>
          <w:lang w:val="en-GB"/>
        </w:rPr>
      </w:pPr>
      <w:bookmarkStart w:id="1340" w:name="_Ref143922454"/>
      <w:bookmarkStart w:id="1341" w:name="_Ref141678719"/>
      <w:r w:rsidRPr="00355D32">
        <w:rPr>
          <w:highlight w:val="yellow"/>
        </w:rPr>
        <w:t>En las referencias figurarán los autores (</w:t>
      </w:r>
      <w:proofErr w:type="spellStart"/>
      <w:r w:rsidRPr="00355D32">
        <w:rPr>
          <w:highlight w:val="yellow"/>
        </w:rPr>
        <w:t>opcionalmebte</w:t>
      </w:r>
      <w:proofErr w:type="spellEnd"/>
      <w:r w:rsidRPr="00355D32">
        <w:rPr>
          <w:highlight w:val="yellow"/>
        </w:rPr>
        <w:t xml:space="preserve"> los </w:t>
      </w:r>
      <w:proofErr w:type="spellStart"/>
      <w:r w:rsidRPr="00355D32">
        <w:rPr>
          <w:highlight w:val="yellow"/>
        </w:rPr>
        <w:t>editors</w:t>
      </w:r>
      <w:proofErr w:type="spellEnd"/>
      <w:r w:rsidRPr="00355D32">
        <w:rPr>
          <w:highlight w:val="yellow"/>
        </w:rPr>
        <w:t xml:space="preserve">), el título del artículo, el nombre de la revista o libro, el volumen y número de la revista, las páginas del artículo, la fecha de </w:t>
      </w:r>
      <w:proofErr w:type="gramStart"/>
      <w:r w:rsidRPr="00355D32">
        <w:rPr>
          <w:highlight w:val="yellow"/>
        </w:rPr>
        <w:t>edición,.</w:t>
      </w:r>
      <w:proofErr w:type="gramEnd"/>
      <w:r w:rsidRPr="00355D32">
        <w:rPr>
          <w:highlight w:val="yellow"/>
        </w:rPr>
        <w:t xml:space="preserve"> </w:t>
      </w:r>
      <w:r w:rsidRPr="00BE2E3A">
        <w:rPr>
          <w:highlight w:val="yellow"/>
          <w:lang w:val="en-GB"/>
        </w:rPr>
        <w:t xml:space="preserve">A </w:t>
      </w:r>
      <w:proofErr w:type="spellStart"/>
      <w:r w:rsidRPr="00BE2E3A">
        <w:rPr>
          <w:highlight w:val="yellow"/>
          <w:lang w:val="en-GB"/>
        </w:rPr>
        <w:t>continuación</w:t>
      </w:r>
      <w:proofErr w:type="spellEnd"/>
      <w:r w:rsidRPr="00BE2E3A">
        <w:rPr>
          <w:highlight w:val="yellow"/>
          <w:lang w:val="en-GB"/>
        </w:rPr>
        <w:t xml:space="preserve"> se </w:t>
      </w:r>
      <w:proofErr w:type="spellStart"/>
      <w:r w:rsidRPr="00BE2E3A">
        <w:rPr>
          <w:highlight w:val="yellow"/>
          <w:lang w:val="en-GB"/>
        </w:rPr>
        <w:t>listan</w:t>
      </w:r>
      <w:proofErr w:type="spellEnd"/>
      <w:r w:rsidRPr="00BE2E3A">
        <w:rPr>
          <w:highlight w:val="yellow"/>
          <w:lang w:val="en-GB"/>
        </w:rPr>
        <w:t xml:space="preserve"> </w:t>
      </w:r>
      <w:proofErr w:type="spellStart"/>
      <w:r w:rsidRPr="00BE2E3A">
        <w:rPr>
          <w:highlight w:val="yellow"/>
          <w:lang w:val="en-GB"/>
        </w:rPr>
        <w:t>algunos</w:t>
      </w:r>
      <w:proofErr w:type="spellEnd"/>
      <w:r w:rsidRPr="00BE2E3A">
        <w:rPr>
          <w:highlight w:val="yellow"/>
          <w:lang w:val="en-GB"/>
        </w:rPr>
        <w:t xml:space="preserve"> </w:t>
      </w:r>
      <w:proofErr w:type="spellStart"/>
      <w:r w:rsidRPr="00BE2E3A">
        <w:rPr>
          <w:highlight w:val="yellow"/>
          <w:lang w:val="en-GB"/>
        </w:rPr>
        <w:t>ejemplos</w:t>
      </w:r>
      <w:proofErr w:type="spellEnd"/>
    </w:p>
    <w:p w14:paraId="34D01CAB" w14:textId="77777777" w:rsidR="00491726" w:rsidRPr="00BE2E3A" w:rsidRDefault="00491726" w:rsidP="006B18BA">
      <w:pPr>
        <w:numPr>
          <w:ilvl w:val="0"/>
          <w:numId w:val="2"/>
        </w:numPr>
        <w:rPr>
          <w:rFonts w:ascii="NimbusRomNo9L-Medi" w:hAnsi="NimbusRomNo9L-Medi" w:cs="NimbusRomNo9L-Medi"/>
          <w:highlight w:val="yellow"/>
          <w:lang w:val="en-GB"/>
        </w:rPr>
      </w:pPr>
      <w:r w:rsidRPr="00BE2E3A">
        <w:rPr>
          <w:highlight w:val="yellow"/>
          <w:lang w:val="en-GB"/>
        </w:rPr>
        <w:t xml:space="preserve">K.N. </w:t>
      </w:r>
      <w:proofErr w:type="spellStart"/>
      <w:r w:rsidRPr="00BE2E3A">
        <w:rPr>
          <w:highlight w:val="yellow"/>
          <w:lang w:val="en-GB"/>
        </w:rPr>
        <w:t>Platanioitis</w:t>
      </w:r>
      <w:proofErr w:type="spellEnd"/>
      <w:r w:rsidRPr="00BE2E3A">
        <w:rPr>
          <w:highlight w:val="yellow"/>
          <w:lang w:val="en-GB"/>
        </w:rPr>
        <w:t xml:space="preserve">, C.S. </w:t>
      </w:r>
      <w:proofErr w:type="spellStart"/>
      <w:r w:rsidRPr="00BE2E3A">
        <w:rPr>
          <w:highlight w:val="yellow"/>
          <w:lang w:val="en-GB"/>
        </w:rPr>
        <w:t>Regazzoni</w:t>
      </w:r>
      <w:proofErr w:type="spellEnd"/>
      <w:r w:rsidRPr="00BE2E3A">
        <w:rPr>
          <w:highlight w:val="yellow"/>
          <w:lang w:val="en-GB"/>
        </w:rPr>
        <w:t xml:space="preserve"> (eds.), “Special Issue in Visual-centric Surveillance Networks and Services”, IEEE Signal Processing Magazine, 22(2), </w:t>
      </w:r>
      <w:proofErr w:type="spellStart"/>
      <w:r w:rsidRPr="00BE2E3A">
        <w:rPr>
          <w:highlight w:val="yellow"/>
          <w:lang w:val="en-GB"/>
        </w:rPr>
        <w:t>Marzo</w:t>
      </w:r>
      <w:proofErr w:type="spellEnd"/>
      <w:r w:rsidRPr="00BE2E3A">
        <w:rPr>
          <w:highlight w:val="yellow"/>
          <w:lang w:val="en-GB"/>
        </w:rPr>
        <w:t xml:space="preserve"> 2005.</w:t>
      </w:r>
      <w:bookmarkEnd w:id="1340"/>
    </w:p>
    <w:p w14:paraId="2EE8945A" w14:textId="77777777" w:rsidR="007900C1" w:rsidRPr="00BE2E3A" w:rsidRDefault="007900C1" w:rsidP="006B18BA">
      <w:pPr>
        <w:numPr>
          <w:ilvl w:val="0"/>
          <w:numId w:val="2"/>
        </w:numPr>
        <w:rPr>
          <w:rFonts w:ascii="NimbusRomNo9L-Medi" w:hAnsi="NimbusRomNo9L-Medi" w:cs="NimbusRomNo9L-Medi"/>
          <w:highlight w:val="yellow"/>
          <w:lang w:val="en-GB"/>
        </w:rPr>
      </w:pPr>
      <w:bookmarkStart w:id="1342" w:name="_Ref143922617"/>
      <w:r w:rsidRPr="00BE2E3A">
        <w:rPr>
          <w:highlight w:val="yellow"/>
          <w:lang w:val="en-GB"/>
        </w:rPr>
        <w:t xml:space="preserve">B.S. </w:t>
      </w:r>
      <w:proofErr w:type="spellStart"/>
      <w:r w:rsidRPr="00BE2E3A">
        <w:rPr>
          <w:highlight w:val="yellow"/>
          <w:lang w:val="en-GB"/>
        </w:rPr>
        <w:t>Manjunath</w:t>
      </w:r>
      <w:proofErr w:type="spellEnd"/>
      <w:r w:rsidRPr="00BE2E3A">
        <w:rPr>
          <w:highlight w:val="yellow"/>
          <w:lang w:val="en-GB"/>
        </w:rPr>
        <w:t xml:space="preserve">, P. </w:t>
      </w:r>
      <w:proofErr w:type="spellStart"/>
      <w:r w:rsidRPr="00BE2E3A">
        <w:rPr>
          <w:highlight w:val="yellow"/>
          <w:lang w:val="en-GB"/>
        </w:rPr>
        <w:t>Salembier</w:t>
      </w:r>
      <w:proofErr w:type="spellEnd"/>
      <w:r w:rsidRPr="00BE2E3A">
        <w:rPr>
          <w:highlight w:val="yellow"/>
          <w:lang w:val="en-GB"/>
        </w:rPr>
        <w:t xml:space="preserve">, T. </w:t>
      </w:r>
      <w:proofErr w:type="spellStart"/>
      <w:r w:rsidRPr="00BE2E3A">
        <w:rPr>
          <w:highlight w:val="yellow"/>
          <w:lang w:val="en-GB"/>
        </w:rPr>
        <w:t>Sikora</w:t>
      </w:r>
      <w:proofErr w:type="spellEnd"/>
      <w:r w:rsidRPr="00BE2E3A">
        <w:rPr>
          <w:highlight w:val="yellow"/>
          <w:lang w:val="en-GB"/>
        </w:rPr>
        <w:t xml:space="preserve"> (eds.), “Introduction to MPEG 7: Multimedia Content Description Language,”, John Wiley and Sons, 2002</w:t>
      </w:r>
      <w:bookmarkEnd w:id="1342"/>
    </w:p>
    <w:p w14:paraId="2B901E6F" w14:textId="77777777" w:rsidR="00970C9D" w:rsidRPr="00BE2E3A" w:rsidRDefault="00970C9D" w:rsidP="00A019DF">
      <w:pPr>
        <w:numPr>
          <w:ilvl w:val="0"/>
          <w:numId w:val="2"/>
        </w:numPr>
        <w:ind w:right="-33"/>
        <w:rPr>
          <w:highlight w:val="yellow"/>
          <w:lang w:val="en-GB"/>
        </w:rPr>
      </w:pPr>
      <w:bookmarkStart w:id="1343" w:name="_Ref143937268"/>
      <w:bookmarkEnd w:id="1341"/>
      <w:r w:rsidRPr="00BE2E3A">
        <w:rPr>
          <w:highlight w:val="yellow"/>
          <w:lang w:val="en-GB"/>
        </w:rPr>
        <w:t xml:space="preserve">G. R. </w:t>
      </w:r>
      <w:proofErr w:type="spellStart"/>
      <w:r w:rsidRPr="00BE2E3A">
        <w:rPr>
          <w:highlight w:val="yellow"/>
          <w:lang w:val="en-GB"/>
        </w:rPr>
        <w:t>Bradski</w:t>
      </w:r>
      <w:proofErr w:type="spellEnd"/>
      <w:r w:rsidRPr="00BE2E3A">
        <w:rPr>
          <w:highlight w:val="yellow"/>
          <w:lang w:val="en-GB"/>
        </w:rPr>
        <w:t xml:space="preserve">, “Computer vision face tracking as a component of a perceptual user interface,” </w:t>
      </w:r>
      <w:proofErr w:type="spellStart"/>
      <w:r w:rsidR="003F1A1D" w:rsidRPr="00BE2E3A">
        <w:rPr>
          <w:highlight w:val="yellow"/>
          <w:lang w:val="en-GB"/>
        </w:rPr>
        <w:t>en</w:t>
      </w:r>
      <w:proofErr w:type="spellEnd"/>
      <w:r w:rsidR="003F1A1D" w:rsidRPr="00BE2E3A">
        <w:rPr>
          <w:highlight w:val="yellow"/>
          <w:lang w:val="en-GB"/>
        </w:rPr>
        <w:t xml:space="preserve"> </w:t>
      </w:r>
      <w:proofErr w:type="spellStart"/>
      <w:r w:rsidRPr="00BE2E3A">
        <w:rPr>
          <w:highlight w:val="yellow"/>
          <w:lang w:val="en-GB"/>
        </w:rPr>
        <w:t>Proc.IEEE</w:t>
      </w:r>
      <w:proofErr w:type="spellEnd"/>
      <w:r w:rsidRPr="00BE2E3A">
        <w:rPr>
          <w:highlight w:val="yellow"/>
          <w:lang w:val="en-GB"/>
        </w:rPr>
        <w:t xml:space="preserve"> Workshop on Applications of Computer Vision, Princeton, NJ, October 1998, pp. 214–219.</w:t>
      </w:r>
      <w:bookmarkEnd w:id="1343"/>
    </w:p>
    <w:p w14:paraId="52EC44B7" w14:textId="77777777" w:rsidR="00970C9D" w:rsidRPr="00BE2E3A" w:rsidRDefault="00970C9D" w:rsidP="00A019DF">
      <w:pPr>
        <w:numPr>
          <w:ilvl w:val="0"/>
          <w:numId w:val="2"/>
        </w:numPr>
        <w:ind w:right="-33"/>
        <w:rPr>
          <w:highlight w:val="yellow"/>
          <w:lang w:val="en-GB"/>
        </w:rPr>
      </w:pPr>
      <w:bookmarkStart w:id="1344" w:name="_Ref143937283"/>
      <w:r w:rsidRPr="00BE2E3A">
        <w:rPr>
          <w:highlight w:val="yellow"/>
          <w:lang w:val="en-GB"/>
        </w:rPr>
        <w:t xml:space="preserve">A. D. </w:t>
      </w:r>
      <w:proofErr w:type="spellStart"/>
      <w:r w:rsidRPr="00BE2E3A">
        <w:rPr>
          <w:highlight w:val="yellow"/>
          <w:lang w:val="en-GB"/>
        </w:rPr>
        <w:t>Bue</w:t>
      </w:r>
      <w:proofErr w:type="spellEnd"/>
      <w:r w:rsidRPr="00BE2E3A">
        <w:rPr>
          <w:highlight w:val="yellow"/>
          <w:lang w:val="en-GB"/>
        </w:rPr>
        <w:t xml:space="preserve">, D. </w:t>
      </w:r>
      <w:proofErr w:type="spellStart"/>
      <w:r w:rsidRPr="00BE2E3A">
        <w:rPr>
          <w:highlight w:val="yellow"/>
          <w:lang w:val="en-GB"/>
        </w:rPr>
        <w:t>Comaniciu</w:t>
      </w:r>
      <w:proofErr w:type="spellEnd"/>
      <w:r w:rsidRPr="00BE2E3A">
        <w:rPr>
          <w:highlight w:val="yellow"/>
          <w:lang w:val="en-GB"/>
        </w:rPr>
        <w:t xml:space="preserve">, V. Ramesh, and C. </w:t>
      </w:r>
      <w:proofErr w:type="spellStart"/>
      <w:r w:rsidRPr="00BE2E3A">
        <w:rPr>
          <w:highlight w:val="yellow"/>
          <w:lang w:val="en-GB"/>
        </w:rPr>
        <w:t>Regazzoni</w:t>
      </w:r>
      <w:proofErr w:type="spellEnd"/>
      <w:r w:rsidRPr="00BE2E3A">
        <w:rPr>
          <w:highlight w:val="yellow"/>
          <w:lang w:val="en-GB"/>
        </w:rPr>
        <w:t>, “Smart cameras with real-time video object generation,” in Proc. IEEE Intl. Conf. on Image Processing, Rochester, NY, volume III, 2002, pp. 429–432.</w:t>
      </w:r>
      <w:bookmarkEnd w:id="1344"/>
    </w:p>
    <w:p w14:paraId="4D1509C1" w14:textId="77777777" w:rsidR="002A3F59" w:rsidRPr="00BE2E3A" w:rsidRDefault="002A3F59" w:rsidP="00A019DF">
      <w:pPr>
        <w:numPr>
          <w:ilvl w:val="0"/>
          <w:numId w:val="2"/>
        </w:numPr>
        <w:ind w:right="-33"/>
        <w:rPr>
          <w:highlight w:val="yellow"/>
          <w:lang w:val="en-GB"/>
        </w:rPr>
      </w:pPr>
      <w:bookmarkStart w:id="1345" w:name="_Ref143938426"/>
      <w:r w:rsidRPr="00BE2E3A">
        <w:rPr>
          <w:highlight w:val="yellow"/>
          <w:lang w:val="en-GB"/>
        </w:rPr>
        <w:t xml:space="preserve">P. </w:t>
      </w:r>
      <w:proofErr w:type="spellStart"/>
      <w:r w:rsidRPr="00BE2E3A">
        <w:rPr>
          <w:highlight w:val="yellow"/>
          <w:lang w:val="en-GB"/>
        </w:rPr>
        <w:t>Anandan</w:t>
      </w:r>
      <w:proofErr w:type="spellEnd"/>
      <w:r w:rsidRPr="00BE2E3A">
        <w:rPr>
          <w:highlight w:val="yellow"/>
          <w:lang w:val="en-GB"/>
        </w:rPr>
        <w:t xml:space="preserve">. “A </w:t>
      </w:r>
      <w:proofErr w:type="spellStart"/>
      <w:r w:rsidRPr="00BE2E3A">
        <w:rPr>
          <w:highlight w:val="yellow"/>
          <w:lang w:val="en-GB"/>
        </w:rPr>
        <w:t>computacional</w:t>
      </w:r>
      <w:proofErr w:type="spellEnd"/>
      <w:r w:rsidRPr="00BE2E3A">
        <w:rPr>
          <w:highlight w:val="yellow"/>
          <w:lang w:val="en-GB"/>
        </w:rPr>
        <w:t xml:space="preserve"> </w:t>
      </w:r>
      <w:proofErr w:type="spellStart"/>
      <w:r w:rsidR="006D4825" w:rsidRPr="00BE2E3A">
        <w:rPr>
          <w:highlight w:val="yellow"/>
          <w:lang w:val="en-GB"/>
        </w:rPr>
        <w:t>cuadro</w:t>
      </w:r>
      <w:r w:rsidRPr="00BE2E3A">
        <w:rPr>
          <w:highlight w:val="yellow"/>
          <w:lang w:val="en-GB"/>
        </w:rPr>
        <w:t>work</w:t>
      </w:r>
      <w:proofErr w:type="spellEnd"/>
      <w:r w:rsidRPr="00BE2E3A">
        <w:rPr>
          <w:highlight w:val="yellow"/>
          <w:lang w:val="en-GB"/>
        </w:rPr>
        <w:t xml:space="preserve"> and an algorithm for the measurement of visual motion”, International Journal of Computer Vision, 2(3):283-310, </w:t>
      </w:r>
      <w:proofErr w:type="gramStart"/>
      <w:r w:rsidRPr="00BE2E3A">
        <w:rPr>
          <w:highlight w:val="yellow"/>
          <w:lang w:val="en-GB"/>
        </w:rPr>
        <w:t>January,</w:t>
      </w:r>
      <w:proofErr w:type="gramEnd"/>
      <w:r w:rsidRPr="00BE2E3A">
        <w:rPr>
          <w:highlight w:val="yellow"/>
          <w:lang w:val="en-GB"/>
        </w:rPr>
        <w:t xml:space="preserve"> 1989.</w:t>
      </w:r>
      <w:bookmarkEnd w:id="1345"/>
    </w:p>
    <w:p w14:paraId="3B2412D2" w14:textId="77777777" w:rsidR="00482A7A" w:rsidRPr="00BE2E3A" w:rsidRDefault="00D352AF" w:rsidP="006B18BA">
      <w:pPr>
        <w:numPr>
          <w:ilvl w:val="0"/>
          <w:numId w:val="2"/>
        </w:numPr>
        <w:ind w:right="-33"/>
        <w:rPr>
          <w:i/>
          <w:iCs/>
          <w:highlight w:val="yellow"/>
          <w:lang w:val="en-GB"/>
        </w:rPr>
      </w:pPr>
      <w:bookmarkStart w:id="1346" w:name="_Ref144531381"/>
      <w:r w:rsidRPr="00BE2E3A">
        <w:rPr>
          <w:highlight w:val="yellow"/>
          <w:lang w:val="en-GB"/>
        </w:rPr>
        <w:t xml:space="preserve">W.J. </w:t>
      </w:r>
      <w:proofErr w:type="spellStart"/>
      <w:r w:rsidRPr="00BE2E3A">
        <w:rPr>
          <w:highlight w:val="yellow"/>
          <w:lang w:val="en-GB"/>
        </w:rPr>
        <w:t>Ruckelidge</w:t>
      </w:r>
      <w:proofErr w:type="spellEnd"/>
      <w:r w:rsidRPr="00BE2E3A">
        <w:rPr>
          <w:highlight w:val="yellow"/>
          <w:lang w:val="en-GB"/>
        </w:rPr>
        <w:t xml:space="preserve">. “Efficient Computation of the minimum </w:t>
      </w:r>
      <w:proofErr w:type="spellStart"/>
      <w:r w:rsidR="000D3838" w:rsidRPr="00BE2E3A">
        <w:rPr>
          <w:highlight w:val="yellow"/>
          <w:lang w:val="en-GB"/>
        </w:rPr>
        <w:t>Hausdorff</w:t>
      </w:r>
      <w:proofErr w:type="spellEnd"/>
      <w:r w:rsidR="000D3838" w:rsidRPr="00BE2E3A">
        <w:rPr>
          <w:highlight w:val="yellow"/>
          <w:lang w:val="en-GB"/>
        </w:rPr>
        <w:t xml:space="preserve"> Distance for Visual Recognition</w:t>
      </w:r>
      <w:r w:rsidRPr="00BE2E3A">
        <w:rPr>
          <w:highlight w:val="yellow"/>
          <w:lang w:val="en-GB"/>
        </w:rPr>
        <w:t>”</w:t>
      </w:r>
      <w:r w:rsidR="000D3838" w:rsidRPr="00BE2E3A">
        <w:rPr>
          <w:highlight w:val="yellow"/>
          <w:lang w:val="en-GB"/>
        </w:rPr>
        <w:t xml:space="preserve">, </w:t>
      </w:r>
      <w:proofErr w:type="spellStart"/>
      <w:r w:rsidR="000D3838" w:rsidRPr="00BE2E3A">
        <w:rPr>
          <w:highlight w:val="yellow"/>
          <w:lang w:val="en-GB"/>
        </w:rPr>
        <w:t>Phd</w:t>
      </w:r>
      <w:proofErr w:type="spellEnd"/>
      <w:r w:rsidR="000D3838" w:rsidRPr="00BE2E3A">
        <w:rPr>
          <w:highlight w:val="yellow"/>
          <w:lang w:val="en-GB"/>
        </w:rPr>
        <w:t xml:space="preserve"> thesis, Cornell </w:t>
      </w:r>
      <w:proofErr w:type="spellStart"/>
      <w:r w:rsidR="000D3838" w:rsidRPr="00BE2E3A">
        <w:rPr>
          <w:highlight w:val="yellow"/>
          <w:lang w:val="en-GB"/>
        </w:rPr>
        <w:t>Universitym</w:t>
      </w:r>
      <w:proofErr w:type="spellEnd"/>
      <w:r w:rsidR="000D3838" w:rsidRPr="00BE2E3A">
        <w:rPr>
          <w:highlight w:val="yellow"/>
          <w:lang w:val="en-GB"/>
        </w:rPr>
        <w:t xml:space="preserve"> 1995. CS-TR1454</w:t>
      </w:r>
      <w:bookmarkEnd w:id="1346"/>
    </w:p>
    <w:p w14:paraId="71F2D6BB" w14:textId="77777777" w:rsidR="0026714A" w:rsidRPr="00BE2E3A" w:rsidRDefault="00141238" w:rsidP="00A019DF">
      <w:pPr>
        <w:numPr>
          <w:ilvl w:val="0"/>
          <w:numId w:val="2"/>
        </w:numPr>
        <w:tabs>
          <w:tab w:val="clear" w:pos="360"/>
          <w:tab w:val="num" w:pos="567"/>
        </w:tabs>
        <w:spacing w:after="100" w:afterAutospacing="1"/>
        <w:ind w:left="567" w:hanging="567"/>
        <w:rPr>
          <w:b/>
          <w:highlight w:val="yellow"/>
          <w:lang w:val="en-GB"/>
        </w:rPr>
      </w:pPr>
      <w:bookmarkStart w:id="1347" w:name="_Ref44695809"/>
      <w:r w:rsidRPr="00355D32">
        <w:rPr>
          <w:highlight w:val="yellow"/>
          <w:lang w:val="en-US"/>
        </w:rPr>
        <w:t xml:space="preserve">“Extensible Markup Language (XML) 1.0 (Second Edition)”, W3C Recommendation 6 October 2000 </w:t>
      </w:r>
      <w:r w:rsidR="00164935">
        <w:fldChar w:fldCharType="begin"/>
      </w:r>
      <w:r w:rsidR="00164935" w:rsidRPr="00164935">
        <w:rPr>
          <w:lang w:val="en"/>
          <w:rPrChange w:id="1348" w:author="Rebeca de la Paz Gonzales" w:date="2017-06-25T16:25:00Z">
            <w:rPr/>
          </w:rPrChange>
        </w:rPr>
        <w:instrText xml:space="preserve"> HYPERLINK "http://www.w3.org/TR/REC-xml" </w:instrText>
      </w:r>
      <w:r w:rsidR="00164935">
        <w:fldChar w:fldCharType="separate"/>
      </w:r>
      <w:r w:rsidRPr="00355D32">
        <w:rPr>
          <w:rStyle w:val="Hipervnculo"/>
          <w:highlight w:val="yellow"/>
          <w:lang w:val="en-US"/>
        </w:rPr>
        <w:t>http://www.w3.org/TR/REC-xml</w:t>
      </w:r>
      <w:r w:rsidR="00164935">
        <w:rPr>
          <w:rStyle w:val="Hipervnculo"/>
          <w:highlight w:val="yellow"/>
          <w:lang w:val="en-US"/>
        </w:rPr>
        <w:fldChar w:fldCharType="end"/>
      </w:r>
      <w:bookmarkStart w:id="1349" w:name="_Ref144111346"/>
      <w:bookmarkEnd w:id="1347"/>
    </w:p>
    <w:p w14:paraId="0C24B8FA" w14:textId="5DD8F53E" w:rsidR="00EE78A6" w:rsidRDefault="0026714A" w:rsidP="00A019DF">
      <w:pPr>
        <w:numPr>
          <w:ilvl w:val="0"/>
          <w:numId w:val="2"/>
        </w:numPr>
        <w:tabs>
          <w:tab w:val="clear" w:pos="360"/>
          <w:tab w:val="num" w:pos="567"/>
        </w:tabs>
        <w:spacing w:after="100" w:afterAutospacing="1"/>
        <w:ind w:left="567" w:hanging="567"/>
        <w:rPr>
          <w:b/>
          <w:highlight w:val="yellow"/>
          <w:lang w:val="en-GB"/>
        </w:rPr>
      </w:pPr>
      <w:r w:rsidRPr="00BE2E3A">
        <w:rPr>
          <w:highlight w:val="yellow"/>
          <w:lang w:val="en-GB"/>
        </w:rPr>
        <w:t xml:space="preserve">William H. Press, Saul </w:t>
      </w:r>
      <w:proofErr w:type="spellStart"/>
      <w:proofErr w:type="gramStart"/>
      <w:r w:rsidRPr="00BE2E3A">
        <w:rPr>
          <w:highlight w:val="yellow"/>
          <w:lang w:val="en-GB"/>
        </w:rPr>
        <w:t>A.Teukolsky</w:t>
      </w:r>
      <w:proofErr w:type="spellEnd"/>
      <w:proofErr w:type="gramEnd"/>
      <w:r w:rsidRPr="00BE2E3A">
        <w:rPr>
          <w:highlight w:val="yellow"/>
          <w:lang w:val="en-GB"/>
        </w:rPr>
        <w:t xml:space="preserve">, William T. </w:t>
      </w:r>
      <w:proofErr w:type="spellStart"/>
      <w:r w:rsidRPr="00BE2E3A">
        <w:rPr>
          <w:highlight w:val="yellow"/>
          <w:lang w:val="en-GB"/>
        </w:rPr>
        <w:t>Vetterling</w:t>
      </w:r>
      <w:proofErr w:type="spellEnd"/>
      <w:r w:rsidRPr="00BE2E3A">
        <w:rPr>
          <w:highlight w:val="yellow"/>
          <w:lang w:val="en-GB"/>
        </w:rPr>
        <w:t xml:space="preserve">, Brian P. Flannery. </w:t>
      </w:r>
      <w:r w:rsidR="003345B4" w:rsidRPr="00BE2E3A">
        <w:rPr>
          <w:highlight w:val="yellow"/>
          <w:lang w:val="en-GB"/>
        </w:rPr>
        <w:t>“Numerical Recipes in C – The art of Scientific Computing 2nd Edition”. Cambridge University Press</w:t>
      </w:r>
      <w:bookmarkEnd w:id="1349"/>
    </w:p>
    <w:p w14:paraId="77D8F7CE"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0" w:author="Rebeca de la Paz Gonzales" w:date="2017-06-25T16:25:00Z">
            <w:rPr/>
          </w:rPrChange>
        </w:rPr>
        <w:instrText xml:space="preserve"> HYPERLINK "https://nlp.stanford.edu/software/nndep.shtml" </w:instrText>
      </w:r>
      <w:r>
        <w:fldChar w:fldCharType="separate"/>
      </w:r>
      <w:r w:rsidR="00EE78A6" w:rsidRPr="009F051F">
        <w:rPr>
          <w:rStyle w:val="Hipervnculo"/>
          <w:lang w:val="en-GB"/>
        </w:rPr>
        <w:t>https://nlp.stanford.edu/software/nndep.shtml</w:t>
      </w:r>
      <w:r>
        <w:rPr>
          <w:rStyle w:val="Hipervnculo"/>
          <w:lang w:val="en-GB"/>
        </w:rPr>
        <w:fldChar w:fldCharType="end"/>
      </w:r>
      <w:r w:rsidR="00EE78A6">
        <w:rPr>
          <w:b/>
          <w:lang w:val="en-GB"/>
        </w:rPr>
        <w:t xml:space="preserve"> </w:t>
      </w:r>
    </w:p>
    <w:p w14:paraId="59A78163"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1" w:author="Rebeca de la Paz Gonzales" w:date="2017-06-25T16:25:00Z">
            <w:rPr/>
          </w:rPrChange>
        </w:rPr>
        <w:instrText xml:space="preserve"> HYPERLINK "https://nlp.stanford.edu/software/srparser.shtml" </w:instrText>
      </w:r>
      <w:r>
        <w:fldChar w:fldCharType="separate"/>
      </w:r>
      <w:r w:rsidR="00EE78A6" w:rsidRPr="009F051F">
        <w:rPr>
          <w:rStyle w:val="Hipervnculo"/>
          <w:lang w:val="en-GB"/>
        </w:rPr>
        <w:t>https://nlp.stanford.edu/software/srparser.shtml</w:t>
      </w:r>
      <w:r>
        <w:rPr>
          <w:rStyle w:val="Hipervnculo"/>
          <w:lang w:val="en-GB"/>
        </w:rPr>
        <w:fldChar w:fldCharType="end"/>
      </w:r>
    </w:p>
    <w:p w14:paraId="0A1B8E02"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2" w:author="Rebeca de la Paz Gonzales" w:date="2017-06-25T16:25:00Z">
            <w:rPr/>
          </w:rPrChange>
        </w:rPr>
        <w:instrText xml:space="preserve"> HYPERLINK "https://nlp.stanford.edu/software/stanford-dependencies.shtml" \l "English" </w:instrText>
      </w:r>
      <w:r>
        <w:fldChar w:fldCharType="separate"/>
      </w:r>
      <w:r w:rsidR="00EE78A6" w:rsidRPr="009F051F">
        <w:rPr>
          <w:rStyle w:val="Hipervnculo"/>
          <w:lang w:val="en-GB"/>
        </w:rPr>
        <w:t>https://nlp.stanford.edu/software/stanford-dependencies.shtml#English</w:t>
      </w:r>
      <w:r>
        <w:rPr>
          <w:rStyle w:val="Hipervnculo"/>
          <w:lang w:val="en-GB"/>
        </w:rPr>
        <w:fldChar w:fldCharType="end"/>
      </w:r>
    </w:p>
    <w:p w14:paraId="5E238A70"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3" w:author="Rebeca de la Paz Gonzales" w:date="2017-06-25T16:25:00Z">
            <w:rPr/>
          </w:rPrChange>
        </w:rPr>
        <w:instrText xml:space="preserve"> HYPERLINK "https://nlp.stanford.edu/~sebschu/pubs/schuster-manning-lrec2016.pdf" </w:instrText>
      </w:r>
      <w:r>
        <w:fldChar w:fldCharType="separate"/>
      </w:r>
      <w:r w:rsidR="00EE78A6" w:rsidRPr="009F051F">
        <w:rPr>
          <w:rStyle w:val="Hipervnculo"/>
          <w:lang w:val="en-GB"/>
        </w:rPr>
        <w:t>https://nlp.stanford.edu/~sebschu/pubs/schuster-manning-lrec2016.pdf</w:t>
      </w:r>
      <w:r>
        <w:rPr>
          <w:rStyle w:val="Hipervnculo"/>
          <w:lang w:val="en-GB"/>
        </w:rPr>
        <w:fldChar w:fldCharType="end"/>
      </w:r>
    </w:p>
    <w:p w14:paraId="1482CEDF"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4" w:author="Rebeca de la Paz Gonzales" w:date="2017-06-25T16:25:00Z">
            <w:rPr/>
          </w:rPrChange>
        </w:rPr>
        <w:instrText xml:space="preserve"> HYPERLINK "https://nlp.stanford.edu/software/dependencies_manual.pdf" </w:instrText>
      </w:r>
      <w:r>
        <w:fldChar w:fldCharType="separate"/>
      </w:r>
      <w:r w:rsidR="00EE78A6" w:rsidRPr="009F051F">
        <w:rPr>
          <w:rStyle w:val="Hipervnculo"/>
          <w:lang w:val="en-GB"/>
        </w:rPr>
        <w:t>https://nlp.stanford.edu/software/dependencies_manual.pdf</w:t>
      </w:r>
      <w:r>
        <w:rPr>
          <w:rStyle w:val="Hipervnculo"/>
          <w:lang w:val="en-GB"/>
        </w:rPr>
        <w:fldChar w:fldCharType="end"/>
      </w:r>
    </w:p>
    <w:p w14:paraId="7946EEDD" w14:textId="77777777" w:rsidR="00EE78A6" w:rsidRPr="003D337A" w:rsidRDefault="00164935" w:rsidP="00A019DF">
      <w:pPr>
        <w:numPr>
          <w:ilvl w:val="0"/>
          <w:numId w:val="2"/>
        </w:numPr>
        <w:spacing w:after="100" w:afterAutospacing="1"/>
        <w:ind w:left="708" w:hanging="708"/>
        <w:rPr>
          <w:rStyle w:val="Hipervnculo"/>
          <w:b/>
          <w:color w:val="auto"/>
          <w:highlight w:val="yellow"/>
          <w:u w:val="none"/>
          <w:lang w:val="en-GB"/>
        </w:rPr>
      </w:pPr>
      <w:r>
        <w:fldChar w:fldCharType="begin"/>
      </w:r>
      <w:r w:rsidRPr="00164935">
        <w:rPr>
          <w:lang w:val="en-GB"/>
          <w:rPrChange w:id="1355" w:author="Rebeca de la Paz Gonzales" w:date="2017-06-25T16:25:00Z">
            <w:rPr/>
          </w:rPrChange>
        </w:rPr>
        <w:instrText xml:space="preserve"> HYPERLINK "https://nlp.stanford.edu/pubs/USD_LREC14_paper_camera_ready.pdf" </w:instrText>
      </w:r>
      <w:r>
        <w:fldChar w:fldCharType="separate"/>
      </w:r>
      <w:r w:rsidR="00D1102B" w:rsidRPr="009F051F">
        <w:rPr>
          <w:rStyle w:val="Hipervnculo"/>
          <w:lang w:val="en-GB"/>
        </w:rPr>
        <w:t>https://nlp.stanford.edu/pubs/USD_LREC14_paper_camera_ready.pdf</w:t>
      </w:r>
      <w:r>
        <w:rPr>
          <w:rStyle w:val="Hipervnculo"/>
          <w:lang w:val="en-GB"/>
        </w:rPr>
        <w:fldChar w:fldCharType="end"/>
      </w:r>
    </w:p>
    <w:p w14:paraId="079F8BB2" w14:textId="453A00CF" w:rsidR="003D337A" w:rsidRPr="003D337A" w:rsidRDefault="003F230A" w:rsidP="00A019DF">
      <w:pPr>
        <w:numPr>
          <w:ilvl w:val="0"/>
          <w:numId w:val="2"/>
        </w:numPr>
        <w:spacing w:after="100" w:afterAutospacing="1"/>
        <w:ind w:left="708" w:hanging="708"/>
        <w:rPr>
          <w:b/>
          <w:highlight w:val="yellow"/>
          <w:lang w:val="en-GB"/>
        </w:rPr>
      </w:pPr>
      <w:hyperlink r:id="rId52" w:history="1">
        <w:r w:rsidR="003D337A" w:rsidRPr="00C17159">
          <w:rPr>
            <w:rStyle w:val="Hipervnculo"/>
            <w:b/>
            <w:lang w:val="en-GB"/>
          </w:rPr>
          <w:t>https://research.googleblog.com/2016/05/announcing-syntaxnet-worlds-most.html</w:t>
        </w:r>
      </w:hyperlink>
    </w:p>
    <w:p w14:paraId="35C50A14" w14:textId="05A0E528" w:rsidR="003D337A" w:rsidRPr="003D337A" w:rsidRDefault="003F230A" w:rsidP="00C22EBF">
      <w:pPr>
        <w:numPr>
          <w:ilvl w:val="0"/>
          <w:numId w:val="2"/>
        </w:numPr>
        <w:spacing w:before="105" w:after="105"/>
        <w:jc w:val="left"/>
        <w:rPr>
          <w:b/>
          <w:highlight w:val="yellow"/>
          <w:lang w:val="en-GB"/>
        </w:rPr>
      </w:pPr>
      <w:hyperlink r:id="rId53" w:history="1">
        <w:r w:rsidR="003D337A" w:rsidRPr="00C17159">
          <w:rPr>
            <w:rStyle w:val="Hipervnculo"/>
            <w:rFonts w:ascii="Lucida Grande" w:hAnsi="Lucida Grande" w:cs="Lucida Grande"/>
            <w:sz w:val="21"/>
            <w:szCs w:val="21"/>
            <w:lang w:val="en-GB"/>
          </w:rPr>
          <w:t>https://research.googleblog.com/2016/08/meet-parseys-cousins-syntax-for-40.html</w:t>
        </w:r>
      </w:hyperlink>
    </w:p>
    <w:p w14:paraId="69F1131F" w14:textId="77777777" w:rsidR="003D337A" w:rsidRPr="00D1102B" w:rsidRDefault="003D337A" w:rsidP="00C22EBF">
      <w:pPr>
        <w:numPr>
          <w:ilvl w:val="0"/>
          <w:numId w:val="2"/>
        </w:numPr>
        <w:spacing w:before="105" w:after="105"/>
        <w:jc w:val="left"/>
        <w:rPr>
          <w:b/>
          <w:highlight w:val="yellow"/>
          <w:lang w:val="en-GB"/>
        </w:rPr>
      </w:pPr>
    </w:p>
    <w:p w14:paraId="31469AC8" w14:textId="77777777" w:rsidR="00D1102B" w:rsidRPr="00D1102B" w:rsidRDefault="003F230A" w:rsidP="00A019DF">
      <w:pPr>
        <w:numPr>
          <w:ilvl w:val="0"/>
          <w:numId w:val="2"/>
        </w:numPr>
        <w:spacing w:after="100" w:afterAutospacing="1"/>
        <w:rPr>
          <w:b/>
          <w:highlight w:val="yellow"/>
          <w:lang w:val="en-GB"/>
        </w:rPr>
      </w:pPr>
      <w:hyperlink r:id="rId54" w:history="1">
        <w:r w:rsidR="00D1102B" w:rsidRPr="009F051F">
          <w:rPr>
            <w:rStyle w:val="Hipervnculo"/>
            <w:lang w:val="en-GB"/>
          </w:rPr>
          <w:t>http://universaldependencies.org/format.html</w:t>
        </w:r>
      </w:hyperlink>
    </w:p>
    <w:p w14:paraId="7CACC64A" w14:textId="77777777" w:rsidR="00D1102B" w:rsidRPr="00857AAB" w:rsidRDefault="003F230A" w:rsidP="00A019DF">
      <w:pPr>
        <w:numPr>
          <w:ilvl w:val="0"/>
          <w:numId w:val="2"/>
        </w:numPr>
        <w:spacing w:after="100" w:afterAutospacing="1"/>
        <w:rPr>
          <w:b/>
          <w:highlight w:val="yellow"/>
          <w:lang w:val="en-GB"/>
        </w:rPr>
      </w:pPr>
      <w:hyperlink r:id="rId55" w:history="1">
        <w:r w:rsidR="00D1102B" w:rsidRPr="009F051F">
          <w:rPr>
            <w:rStyle w:val="Hipervnculo"/>
            <w:lang w:val="en-GB"/>
          </w:rPr>
          <w:t>http://universaldependencies.org</w:t>
        </w:r>
      </w:hyperlink>
    </w:p>
    <w:p w14:paraId="0B400AB5" w14:textId="77777777" w:rsidR="00857AAB" w:rsidRPr="00954122" w:rsidRDefault="00164935" w:rsidP="00857AAB">
      <w:pPr>
        <w:numPr>
          <w:ilvl w:val="0"/>
          <w:numId w:val="2"/>
        </w:numPr>
        <w:spacing w:after="100" w:afterAutospacing="1"/>
        <w:rPr>
          <w:b/>
          <w:highlight w:val="yellow"/>
          <w:lang w:val="en-GB"/>
        </w:rPr>
      </w:pPr>
      <w:r>
        <w:fldChar w:fldCharType="begin"/>
      </w:r>
      <w:r w:rsidRPr="00164935">
        <w:rPr>
          <w:lang w:val="en-GB"/>
          <w:rPrChange w:id="1356" w:author="Rebeca de la Paz Gonzales" w:date="2017-06-25T16:25:00Z">
            <w:rPr/>
          </w:rPrChange>
        </w:rPr>
        <w:instrText xml:space="preserve"> HYPERLINK "http://sitios.velka-slavia.com/ucebniki/curso-de-ruso/la-declinacion" </w:instrText>
      </w:r>
      <w:r>
        <w:fldChar w:fldCharType="separate"/>
      </w:r>
      <w:r w:rsidR="00954122" w:rsidRPr="007371F7">
        <w:rPr>
          <w:rStyle w:val="Hipervnculo"/>
          <w:lang w:val="en-GB"/>
        </w:rPr>
        <w:t>http://sitios.velka-slavia.com/ucebniki/curso-de-ruso/la-declinacion</w:t>
      </w:r>
      <w:r>
        <w:rPr>
          <w:rStyle w:val="Hipervnculo"/>
          <w:lang w:val="en-GB"/>
        </w:rPr>
        <w:fldChar w:fldCharType="end"/>
      </w:r>
    </w:p>
    <w:p w14:paraId="32E7851E" w14:textId="77777777" w:rsidR="00954122" w:rsidRPr="006D29F6" w:rsidRDefault="003F230A" w:rsidP="00954122">
      <w:pPr>
        <w:numPr>
          <w:ilvl w:val="0"/>
          <w:numId w:val="2"/>
        </w:numPr>
        <w:spacing w:after="100" w:afterAutospacing="1"/>
        <w:rPr>
          <w:b/>
          <w:highlight w:val="yellow"/>
          <w:lang w:val="en-GB"/>
        </w:rPr>
      </w:pPr>
      <w:hyperlink r:id="rId56" w:history="1">
        <w:r w:rsidR="006D29F6" w:rsidRPr="00A208CD">
          <w:rPr>
            <w:rStyle w:val="Hipervnculo"/>
            <w:lang w:val="en-GB"/>
          </w:rPr>
          <w:t>http://masterrussian.com/aa052000a.shtml</w:t>
        </w:r>
      </w:hyperlink>
    </w:p>
    <w:p w14:paraId="76EA8EAF" w14:textId="77777777" w:rsidR="006D29F6" w:rsidRPr="006D29F6" w:rsidRDefault="00164935" w:rsidP="006D29F6">
      <w:pPr>
        <w:numPr>
          <w:ilvl w:val="0"/>
          <w:numId w:val="2"/>
        </w:numPr>
        <w:spacing w:after="100" w:afterAutospacing="1"/>
        <w:rPr>
          <w:b/>
          <w:highlight w:val="yellow"/>
          <w:lang w:val="en-GB"/>
        </w:rPr>
      </w:pPr>
      <w:r>
        <w:fldChar w:fldCharType="begin"/>
      </w:r>
      <w:r w:rsidRPr="00164935">
        <w:rPr>
          <w:lang w:val="en-GB"/>
          <w:rPrChange w:id="1357" w:author="Rebeca de la Paz Gonzales" w:date="2017-06-25T16:25:00Z">
            <w:rPr/>
          </w:rPrChange>
        </w:rPr>
        <w:instrText xml:space="preserve"> HYPERLINK "https://www.thoughtco.com/g00/what-is-a-lemma-1691108?i10c.referrer=https%3A%2F%2Fwww.google.es%2F" </w:instrText>
      </w:r>
      <w:r>
        <w:fldChar w:fldCharType="separate"/>
      </w:r>
      <w:r w:rsidR="006D29F6" w:rsidRPr="00A208CD">
        <w:rPr>
          <w:rStyle w:val="Hipervnculo"/>
          <w:lang w:val="en-GB"/>
        </w:rPr>
        <w:t>https://www.thoughtco.com/g00/what-is-a-lemma-1691108?i10c.referrer=https%3A%2F%2Fwww.google.es%2F</w:t>
      </w:r>
      <w:r>
        <w:rPr>
          <w:rStyle w:val="Hipervnculo"/>
          <w:lang w:val="en-GB"/>
        </w:rPr>
        <w:fldChar w:fldCharType="end"/>
      </w:r>
    </w:p>
    <w:p w14:paraId="1F70D805" w14:textId="77777777" w:rsidR="006D29F6" w:rsidRPr="00D1102B" w:rsidRDefault="006D29F6" w:rsidP="006D29F6">
      <w:pPr>
        <w:numPr>
          <w:ilvl w:val="0"/>
          <w:numId w:val="2"/>
        </w:numPr>
        <w:spacing w:after="100" w:afterAutospacing="1"/>
        <w:rPr>
          <w:b/>
          <w:highlight w:val="yellow"/>
          <w:lang w:val="en-GB"/>
        </w:rPr>
      </w:pPr>
    </w:p>
    <w:p w14:paraId="471C08D0" w14:textId="77777777" w:rsidR="00D1102B" w:rsidRPr="00EE78A6" w:rsidRDefault="00D1102B" w:rsidP="00A019DF">
      <w:pPr>
        <w:spacing w:after="100" w:afterAutospacing="1"/>
        <w:ind w:left="360"/>
        <w:rPr>
          <w:b/>
          <w:highlight w:val="yellow"/>
          <w:lang w:val="en-GB"/>
        </w:rPr>
      </w:pPr>
    </w:p>
    <w:p w14:paraId="198AFAF7" w14:textId="77777777" w:rsidR="003F1A1D" w:rsidRDefault="003F1A1D" w:rsidP="00A019DF">
      <w:pPr>
        <w:rPr>
          <w:lang w:val="en-GB"/>
        </w:rPr>
      </w:pPr>
    </w:p>
    <w:p w14:paraId="63371779" w14:textId="23207D45" w:rsidR="00BF653A" w:rsidRDefault="00BF653A">
      <w:pPr>
        <w:jc w:val="left"/>
        <w:rPr>
          <w:lang w:val="en-GB"/>
        </w:rPr>
      </w:pPr>
      <w:r>
        <w:rPr>
          <w:lang w:val="en-GB"/>
        </w:rPr>
        <w:br w:type="page"/>
      </w:r>
      <w:r>
        <w:rPr>
          <w:lang w:val="en-GB"/>
        </w:rPr>
        <w:lastRenderedPageBreak/>
        <w:br w:type="page"/>
      </w:r>
    </w:p>
    <w:p w14:paraId="34360B50" w14:textId="7ECB9599" w:rsidR="007C3D8F" w:rsidRPr="00810C92" w:rsidRDefault="007C3D8F" w:rsidP="00BF653A">
      <w:pPr>
        <w:pStyle w:val="Ttulo1"/>
        <w:numPr>
          <w:ilvl w:val="0"/>
          <w:numId w:val="0"/>
        </w:numPr>
        <w:rPr>
          <w:lang w:val="en-GB"/>
        </w:rPr>
      </w:pPr>
      <w:bookmarkStart w:id="1358" w:name="_Toc486266056"/>
      <w:proofErr w:type="spellStart"/>
      <w:r w:rsidRPr="00810C92">
        <w:rPr>
          <w:lang w:val="en-GB"/>
        </w:rPr>
        <w:lastRenderedPageBreak/>
        <w:t>Glosario</w:t>
      </w:r>
      <w:bookmarkEnd w:id="1358"/>
      <w:proofErr w:type="spellEnd"/>
    </w:p>
    <w:p w14:paraId="185CD694" w14:textId="77777777" w:rsidR="007C3D8F" w:rsidRPr="00810C92" w:rsidRDefault="007C3D8F" w:rsidP="00A019DF">
      <w:pPr>
        <w:rPr>
          <w:lang w:val="en-GB"/>
        </w:rPr>
      </w:pPr>
    </w:p>
    <w:p w14:paraId="3CA0AF6D" w14:textId="77777777" w:rsidR="00F70F59" w:rsidRDefault="00F70F59" w:rsidP="00A019DF">
      <w:pPr>
        <w:ind w:left="2124" w:hanging="2124"/>
        <w:rPr>
          <w:lang w:val="en-US"/>
        </w:rPr>
      </w:pPr>
      <w:r>
        <w:rPr>
          <w:lang w:val="en-US"/>
        </w:rPr>
        <w:t>API</w:t>
      </w:r>
      <w:r>
        <w:rPr>
          <w:lang w:val="en-US"/>
        </w:rPr>
        <w:tab/>
        <w:t>Application Programming Interface</w:t>
      </w:r>
    </w:p>
    <w:p w14:paraId="7B76C342" w14:textId="77777777" w:rsidR="00875B18" w:rsidRDefault="00875B18" w:rsidP="00A019DF">
      <w:pPr>
        <w:ind w:left="2160" w:hanging="2160"/>
        <w:rPr>
          <w:lang w:val="en-US"/>
        </w:rPr>
      </w:pPr>
    </w:p>
    <w:p w14:paraId="162DB2F1" w14:textId="77777777" w:rsidR="0026714A" w:rsidRDefault="0026714A" w:rsidP="00A019DF">
      <w:pPr>
        <w:ind w:left="2160" w:hanging="2160"/>
        <w:rPr>
          <w:lang w:val="en-US"/>
        </w:rPr>
      </w:pPr>
    </w:p>
    <w:p w14:paraId="723673AE" w14:textId="77777777" w:rsidR="0026714A" w:rsidRDefault="0026714A" w:rsidP="00A019DF">
      <w:pPr>
        <w:ind w:left="2160" w:hanging="2160"/>
        <w:rPr>
          <w:lang w:val="en-US"/>
        </w:rPr>
      </w:pPr>
    </w:p>
    <w:p w14:paraId="2E00D9E4" w14:textId="77777777" w:rsidR="0026714A" w:rsidRDefault="0026714A" w:rsidP="00A019DF">
      <w:pPr>
        <w:ind w:left="2160" w:hanging="2160"/>
        <w:rPr>
          <w:lang w:val="en-US"/>
        </w:rPr>
      </w:pPr>
    </w:p>
    <w:p w14:paraId="71B3C715" w14:textId="77777777" w:rsidR="0026714A" w:rsidRDefault="0026714A" w:rsidP="00A019DF">
      <w:pPr>
        <w:ind w:left="2160" w:hanging="2160"/>
        <w:rPr>
          <w:lang w:val="en-US"/>
        </w:rPr>
      </w:pPr>
    </w:p>
    <w:p w14:paraId="18E966DE" w14:textId="77777777" w:rsidR="0026714A" w:rsidRDefault="0026714A" w:rsidP="00A019DF">
      <w:pPr>
        <w:ind w:left="2160" w:hanging="2160"/>
        <w:rPr>
          <w:lang w:val="en-US"/>
        </w:rPr>
      </w:pPr>
    </w:p>
    <w:p w14:paraId="4D1C1E67" w14:textId="77777777" w:rsidR="0026714A" w:rsidRDefault="0026714A" w:rsidP="00A019DF">
      <w:pPr>
        <w:ind w:left="2160" w:hanging="2160"/>
        <w:rPr>
          <w:lang w:val="en-US"/>
        </w:rPr>
      </w:pPr>
    </w:p>
    <w:p w14:paraId="4AC72165" w14:textId="77777777" w:rsidR="0026714A" w:rsidRDefault="0026714A" w:rsidP="00A019DF">
      <w:pPr>
        <w:ind w:left="2160" w:hanging="2160"/>
        <w:rPr>
          <w:lang w:val="en-US"/>
        </w:rPr>
      </w:pPr>
    </w:p>
    <w:p w14:paraId="54590093" w14:textId="77777777" w:rsidR="0026714A" w:rsidRDefault="0026714A" w:rsidP="00A019DF">
      <w:pPr>
        <w:ind w:left="2160" w:hanging="2160"/>
        <w:rPr>
          <w:lang w:val="en-US"/>
        </w:rPr>
      </w:pPr>
    </w:p>
    <w:p w14:paraId="7577DBEB" w14:textId="77777777" w:rsidR="0026714A" w:rsidRDefault="0026714A" w:rsidP="00A019DF">
      <w:pPr>
        <w:ind w:left="2160" w:hanging="2160"/>
        <w:rPr>
          <w:lang w:val="en-US"/>
        </w:rPr>
      </w:pPr>
    </w:p>
    <w:p w14:paraId="123CC261" w14:textId="77777777" w:rsidR="0026714A" w:rsidRDefault="0026714A" w:rsidP="00A019DF">
      <w:pPr>
        <w:ind w:left="2160" w:hanging="2160"/>
        <w:rPr>
          <w:lang w:val="en-US"/>
        </w:rPr>
      </w:pPr>
    </w:p>
    <w:p w14:paraId="3FF9CE64" w14:textId="77777777" w:rsidR="0026714A" w:rsidRDefault="0026714A" w:rsidP="00A019DF">
      <w:pPr>
        <w:ind w:left="2160" w:hanging="2160"/>
        <w:rPr>
          <w:lang w:val="en-US"/>
        </w:rPr>
      </w:pPr>
    </w:p>
    <w:p w14:paraId="6D6FB348" w14:textId="77777777" w:rsidR="0026714A" w:rsidRDefault="0026714A" w:rsidP="00A019DF">
      <w:pPr>
        <w:ind w:left="2160" w:hanging="2160"/>
        <w:rPr>
          <w:lang w:val="en-US"/>
        </w:rPr>
      </w:pPr>
    </w:p>
    <w:p w14:paraId="713DD301" w14:textId="77777777" w:rsidR="0026714A" w:rsidRDefault="0026714A" w:rsidP="00A019DF">
      <w:pPr>
        <w:ind w:left="2160" w:hanging="2160"/>
        <w:rPr>
          <w:lang w:val="en-US"/>
        </w:rPr>
      </w:pPr>
    </w:p>
    <w:p w14:paraId="6BD4C552" w14:textId="77777777" w:rsidR="0026714A" w:rsidRDefault="0026714A" w:rsidP="00A019DF">
      <w:pPr>
        <w:ind w:left="2160" w:hanging="2160"/>
        <w:rPr>
          <w:lang w:val="en-US"/>
        </w:rPr>
      </w:pPr>
    </w:p>
    <w:p w14:paraId="5CA2D3A6" w14:textId="77777777" w:rsidR="005A4DC8" w:rsidRPr="006D3C16" w:rsidRDefault="005A4DC8" w:rsidP="00A019DF">
      <w:pPr>
        <w:pStyle w:val="Ttulo1"/>
        <w:numPr>
          <w:ilvl w:val="0"/>
          <w:numId w:val="0"/>
        </w:numPr>
        <w:ind w:left="113"/>
        <w:rPr>
          <w:lang w:val="en"/>
        </w:rPr>
        <w:sectPr w:rsidR="005A4DC8" w:rsidRPr="006D3C16" w:rsidSect="003F1A1D">
          <w:headerReference w:type="even" r:id="rId57"/>
          <w:headerReference w:type="default" r:id="rId58"/>
          <w:footerReference w:type="default" r:id="rId59"/>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359" w:name="_Toc486266057"/>
      <w:proofErr w:type="spellStart"/>
      <w:r w:rsidRPr="006D3C16">
        <w:rPr>
          <w:lang w:val="en"/>
        </w:rPr>
        <w:lastRenderedPageBreak/>
        <w:t>Anexos</w:t>
      </w:r>
      <w:bookmarkEnd w:id="1359"/>
      <w:proofErr w:type="spellEnd"/>
    </w:p>
    <w:p w14:paraId="6FF05AE3" w14:textId="77777777" w:rsidR="005A4DC8" w:rsidRDefault="005A4DC8" w:rsidP="00A019DF">
      <w:pPr>
        <w:pStyle w:val="Ttulo2"/>
        <w:numPr>
          <w:ilvl w:val="1"/>
          <w:numId w:val="1"/>
        </w:numPr>
      </w:pPr>
      <w:bookmarkStart w:id="1360" w:name="_Toc486266058"/>
      <w:r w:rsidRPr="00E513E8">
        <w:t>Manual de instalación</w:t>
      </w:r>
      <w:bookmarkEnd w:id="1360"/>
    </w:p>
    <w:p w14:paraId="72DBA894" w14:textId="77777777" w:rsidR="005A4DC8" w:rsidRDefault="005A4DC8" w:rsidP="00A019DF"/>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361" w:name="_Toc486266059"/>
      <w:r w:rsidRPr="00E513E8">
        <w:lastRenderedPageBreak/>
        <w:t>Manual de</w:t>
      </w:r>
      <w:r>
        <w:t>l programador</w:t>
      </w:r>
      <w:bookmarkEnd w:id="1361"/>
    </w:p>
    <w:p w14:paraId="128AADE6" w14:textId="77777777" w:rsidR="005A4DC8" w:rsidRDefault="005A4DC8" w:rsidP="00A019DF"/>
    <w:p w14:paraId="6D3E145D" w14:textId="77777777" w:rsidR="005A4DC8" w:rsidRDefault="005A4DC8" w:rsidP="006B18BA">
      <w:pPr>
        <w:pStyle w:val="Ttulo2"/>
        <w:numPr>
          <w:ilvl w:val="0"/>
          <w:numId w:val="0"/>
        </w:numPr>
        <w:ind w:left="360"/>
      </w:pPr>
    </w:p>
    <w:p w14:paraId="01A01C64"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cols w:space="720"/>
        </w:sectPr>
      </w:pPr>
    </w:p>
    <w:p w14:paraId="766DCB51" w14:textId="78F6CF9A" w:rsidR="00D30ABD" w:rsidRDefault="00274CE8" w:rsidP="00A019DF">
      <w:pPr>
        <w:pStyle w:val="Ttulo2"/>
        <w:numPr>
          <w:ilvl w:val="1"/>
          <w:numId w:val="1"/>
        </w:numPr>
      </w:pPr>
      <w:bookmarkStart w:id="1362" w:name="_Toc486266060"/>
      <w:r>
        <w:lastRenderedPageBreak/>
        <w:t>Cobertura de las pruebas</w:t>
      </w:r>
      <w:bookmarkEnd w:id="1362"/>
    </w:p>
    <w:p w14:paraId="7E83AB0B" w14:textId="77777777" w:rsidR="00274CE8" w:rsidRDefault="00274CE8" w:rsidP="00274CE8"/>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274CE8" w14:paraId="62141CE5" w14:textId="77777777" w:rsidTr="003F230A">
        <w:trPr>
          <w:cnfStyle w:val="100000000000" w:firstRow="1" w:lastRow="0" w:firstColumn="0" w:lastColumn="0" w:oddVBand="0" w:evenVBand="0" w:oddHBand="0" w:evenHBand="0" w:firstRowFirstColumn="0" w:firstRowLastColumn="0" w:lastRowFirstColumn="0" w:lastRowLastColumn="0"/>
          <w:trHeight w:val="329"/>
          <w:ins w:id="136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A88B469" w14:textId="77777777" w:rsidR="00274CE8" w:rsidRDefault="00274CE8" w:rsidP="003F230A">
            <w:pPr>
              <w:rPr>
                <w:ins w:id="1364" w:author="Rebeca de la Paz Gonzales" w:date="2017-06-26T01:53:00Z"/>
              </w:rPr>
            </w:pPr>
            <w:ins w:id="1365" w:author="Rebeca de la Paz Gonzales" w:date="2017-06-26T01:53:00Z">
              <w:r>
                <w:t>MÉTODO</w:t>
              </w:r>
            </w:ins>
          </w:p>
        </w:tc>
        <w:tc>
          <w:tcPr>
            <w:tcW w:w="4677" w:type="dxa"/>
          </w:tcPr>
          <w:p w14:paraId="297E01B4" w14:textId="77777777" w:rsidR="00274CE8" w:rsidRDefault="00274CE8" w:rsidP="003F230A">
            <w:pPr>
              <w:cnfStyle w:val="100000000000" w:firstRow="1" w:lastRow="0" w:firstColumn="0" w:lastColumn="0" w:oddVBand="0" w:evenVBand="0" w:oddHBand="0" w:evenHBand="0" w:firstRowFirstColumn="0" w:firstRowLastColumn="0" w:lastRowFirstColumn="0" w:lastRowLastColumn="0"/>
              <w:rPr>
                <w:ins w:id="1366" w:author="Rebeca de la Paz Gonzales" w:date="2017-06-26T01:53:00Z"/>
              </w:rPr>
            </w:pPr>
            <w:ins w:id="1367" w:author="Rebeca de la Paz Gonzales" w:date="2017-06-26T01:53:00Z">
              <w:r>
                <w:t>DESCRIPCIÓN</w:t>
              </w:r>
            </w:ins>
          </w:p>
        </w:tc>
      </w:tr>
      <w:tr w:rsidR="00274CE8" w14:paraId="37F87071" w14:textId="77777777" w:rsidTr="003F230A">
        <w:trPr>
          <w:cnfStyle w:val="000000100000" w:firstRow="0" w:lastRow="0" w:firstColumn="0" w:lastColumn="0" w:oddVBand="0" w:evenVBand="0" w:oddHBand="1" w:evenHBand="0" w:firstRowFirstColumn="0" w:firstRowLastColumn="0" w:lastRowFirstColumn="0" w:lastRowLastColumn="0"/>
          <w:ins w:id="136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A57A79" w14:textId="77777777" w:rsidR="00274CE8" w:rsidRDefault="00274CE8" w:rsidP="003F230A">
            <w:pPr>
              <w:rPr>
                <w:ins w:id="1369" w:author="Rebeca de la Paz Gonzales" w:date="2017-06-26T01:53:00Z"/>
              </w:rPr>
            </w:pPr>
            <w:proofErr w:type="spellStart"/>
            <w:ins w:id="1370" w:author="Rebeca de la Paz Gonzales" w:date="2017-06-26T01:53:00Z">
              <w:r>
                <w:t>readLisp</w:t>
              </w:r>
              <w:proofErr w:type="spellEnd"/>
            </w:ins>
          </w:p>
        </w:tc>
        <w:tc>
          <w:tcPr>
            <w:tcW w:w="4677" w:type="dxa"/>
          </w:tcPr>
          <w:p w14:paraId="3F584268" w14:textId="77777777" w:rsidR="00274CE8" w:rsidRDefault="00274CE8" w:rsidP="003F230A">
            <w:pPr>
              <w:cnfStyle w:val="000000100000" w:firstRow="0" w:lastRow="0" w:firstColumn="0" w:lastColumn="0" w:oddVBand="0" w:evenVBand="0" w:oddHBand="1" w:evenHBand="0" w:firstRowFirstColumn="0" w:firstRowLastColumn="0" w:lastRowFirstColumn="0" w:lastRowLastColumn="0"/>
              <w:rPr>
                <w:ins w:id="1371" w:author="Rebeca de la Paz Gonzales" w:date="2017-06-26T01:53:00Z"/>
              </w:rPr>
            </w:pPr>
            <w:ins w:id="1372"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274CE8" w14:paraId="2EB90629" w14:textId="77777777" w:rsidTr="003F230A">
        <w:trPr>
          <w:ins w:id="137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0FE5EAA" w14:textId="77777777" w:rsidR="00274CE8" w:rsidRDefault="00274CE8" w:rsidP="003F230A">
            <w:pPr>
              <w:rPr>
                <w:ins w:id="1374" w:author="Rebeca de la Paz Gonzales" w:date="2017-06-26T01:53:00Z"/>
              </w:rPr>
            </w:pPr>
            <w:proofErr w:type="spellStart"/>
            <w:ins w:id="1375" w:author="Rebeca de la Paz Gonzales" w:date="2017-06-26T01:53:00Z">
              <w:r>
                <w:t>readExcel</w:t>
              </w:r>
              <w:proofErr w:type="spellEnd"/>
            </w:ins>
          </w:p>
        </w:tc>
        <w:tc>
          <w:tcPr>
            <w:tcW w:w="4677" w:type="dxa"/>
          </w:tcPr>
          <w:p w14:paraId="498281C4" w14:textId="77777777" w:rsidR="00274CE8" w:rsidRDefault="00274CE8" w:rsidP="003F230A">
            <w:pPr>
              <w:cnfStyle w:val="000000000000" w:firstRow="0" w:lastRow="0" w:firstColumn="0" w:lastColumn="0" w:oddVBand="0" w:evenVBand="0" w:oddHBand="0" w:evenHBand="0" w:firstRowFirstColumn="0" w:firstRowLastColumn="0" w:lastRowFirstColumn="0" w:lastRowLastColumn="0"/>
              <w:rPr>
                <w:ins w:id="1376" w:author="Rebeca de la Paz Gonzales" w:date="2017-06-26T01:53:00Z"/>
              </w:rPr>
            </w:pPr>
            <w:ins w:id="1377"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274CE8" w14:paraId="015249B2" w14:textId="77777777" w:rsidTr="003F230A">
        <w:trPr>
          <w:cnfStyle w:val="000000100000" w:firstRow="0" w:lastRow="0" w:firstColumn="0" w:lastColumn="0" w:oddVBand="0" w:evenVBand="0" w:oddHBand="1" w:evenHBand="0" w:firstRowFirstColumn="0" w:firstRowLastColumn="0" w:lastRowFirstColumn="0" w:lastRowLastColumn="0"/>
          <w:ins w:id="137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0B2E1117" w14:textId="77777777" w:rsidR="00274CE8" w:rsidRDefault="00274CE8" w:rsidP="003F230A">
            <w:pPr>
              <w:jc w:val="center"/>
              <w:rPr>
                <w:ins w:id="1379" w:author="Rebeca de la Paz Gonzales" w:date="2017-06-26T01:53:00Z"/>
              </w:rPr>
            </w:pPr>
            <w:ins w:id="1380" w:author="Rebeca de la Paz Gonzales" w:date="2017-06-26T01:53:00Z">
              <w:r>
                <w:t>COBERTURA</w:t>
              </w:r>
            </w:ins>
          </w:p>
        </w:tc>
      </w:tr>
      <w:tr w:rsidR="00274CE8" w14:paraId="6A0ECAC9" w14:textId="77777777" w:rsidTr="003F230A">
        <w:trPr>
          <w:ins w:id="138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4CE1D6D4" w14:textId="77777777" w:rsidR="00274CE8" w:rsidRDefault="00274CE8" w:rsidP="003F230A">
            <w:pPr>
              <w:rPr>
                <w:ins w:id="1382" w:author="Rebeca de la Paz Gonzales" w:date="2017-06-26T01:53:00Z"/>
              </w:rPr>
            </w:pPr>
          </w:p>
          <w:p w14:paraId="0EFB6075" w14:textId="77777777" w:rsidR="00274CE8" w:rsidRDefault="00274CE8" w:rsidP="003F230A">
            <w:pPr>
              <w:jc w:val="center"/>
              <w:rPr>
                <w:ins w:id="1383" w:author="Rebeca de la Paz Gonzales" w:date="2017-06-26T01:53:00Z"/>
              </w:rPr>
            </w:pPr>
            <w:ins w:id="1384" w:author="Rebeca de la Paz Gonzales" w:date="2017-06-26T01:53:00Z">
              <w:r>
                <w:rPr>
                  <w:noProof/>
                </w:rPr>
                <w:drawing>
                  <wp:inline distT="0" distB="0" distL="0" distR="0" wp14:anchorId="548676E1" wp14:editId="458B8B3A">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B0147C" w14:textId="77777777" w:rsidR="00274CE8" w:rsidRDefault="00274CE8" w:rsidP="003F230A">
            <w:pPr>
              <w:jc w:val="center"/>
              <w:rPr>
                <w:ins w:id="1385" w:author="Rebeca de la Paz Gonzales" w:date="2017-06-26T01:53:00Z"/>
              </w:rPr>
            </w:pPr>
          </w:p>
        </w:tc>
      </w:tr>
    </w:tbl>
    <w:tbl>
      <w:tblPr>
        <w:tblStyle w:val="Tablanormal1"/>
        <w:tblW w:w="9218" w:type="dxa"/>
        <w:tblInd w:w="-5" w:type="dxa"/>
        <w:tblLook w:val="04A0" w:firstRow="1" w:lastRow="0" w:firstColumn="1" w:lastColumn="0" w:noHBand="0" w:noVBand="1"/>
        <w:tblPrChange w:id="1386" w:author="Rebeca de la Paz Gonzales" w:date="2017-06-26T00:20:00Z">
          <w:tblPr>
            <w:tblStyle w:val="Tablanormal1"/>
            <w:tblW w:w="9218" w:type="dxa"/>
            <w:tblInd w:w="-5" w:type="dxa"/>
            <w:tblLook w:val="04A0" w:firstRow="1" w:lastRow="0" w:firstColumn="1" w:lastColumn="0" w:noHBand="0" w:noVBand="1"/>
          </w:tblPr>
        </w:tblPrChange>
      </w:tblPr>
      <w:tblGrid>
        <w:gridCol w:w="4399"/>
        <w:gridCol w:w="4819"/>
        <w:tblGridChange w:id="1387">
          <w:tblGrid>
            <w:gridCol w:w="4399"/>
            <w:gridCol w:w="4819"/>
          </w:tblGrid>
        </w:tblGridChange>
      </w:tblGrid>
      <w:tr w:rsidR="00A6497F" w14:paraId="08593FD0" w14:textId="77777777" w:rsidTr="003F230A">
        <w:trPr>
          <w:cnfStyle w:val="100000000000" w:firstRow="1" w:lastRow="0" w:firstColumn="0" w:lastColumn="0" w:oddVBand="0" w:evenVBand="0" w:oddHBand="0" w:evenHBand="0" w:firstRowFirstColumn="0" w:firstRowLastColumn="0" w:lastRowFirstColumn="0" w:lastRowLastColumn="0"/>
          <w:trHeight w:val="329"/>
          <w:ins w:id="1388" w:author="Rebeca de la Paz Gonzales" w:date="2017-06-25T23:54:00Z"/>
          <w:trPrChange w:id="1389"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390" w:author="Rebeca de la Paz Gonzales" w:date="2017-06-26T00:20:00Z">
              <w:tcPr>
                <w:tcW w:w="4399" w:type="dxa"/>
              </w:tcPr>
            </w:tcPrChange>
          </w:tcPr>
          <w:p w14:paraId="452B1A1E"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391" w:author="Rebeca de la Paz Gonzales" w:date="2017-06-25T23:54:00Z"/>
              </w:rPr>
            </w:pPr>
            <w:ins w:id="1392" w:author="Rebeca de la Paz Gonzales" w:date="2017-06-25T23:54:00Z">
              <w:r>
                <w:t>MÉTODO</w:t>
              </w:r>
            </w:ins>
          </w:p>
        </w:tc>
        <w:tc>
          <w:tcPr>
            <w:tcW w:w="4819" w:type="dxa"/>
            <w:tcPrChange w:id="1393" w:author="Rebeca de la Paz Gonzales" w:date="2017-06-26T00:20:00Z">
              <w:tcPr>
                <w:tcW w:w="4819" w:type="dxa"/>
              </w:tcPr>
            </w:tcPrChange>
          </w:tcPr>
          <w:p w14:paraId="2195BBFB"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394" w:author="Rebeca de la Paz Gonzales" w:date="2017-06-25T23:54:00Z"/>
              </w:rPr>
            </w:pPr>
            <w:ins w:id="1395" w:author="Rebeca de la Paz Gonzales" w:date="2017-06-25T23:54:00Z">
              <w:r>
                <w:t>DESCRIPCIÓN</w:t>
              </w:r>
            </w:ins>
          </w:p>
        </w:tc>
      </w:tr>
      <w:tr w:rsidR="00A6497F" w14:paraId="248B224F" w14:textId="77777777" w:rsidTr="003F230A">
        <w:trPr>
          <w:cnfStyle w:val="000000100000" w:firstRow="0" w:lastRow="0" w:firstColumn="0" w:lastColumn="0" w:oddVBand="0" w:evenVBand="0" w:oddHBand="1" w:evenHBand="0" w:firstRowFirstColumn="0" w:firstRowLastColumn="0" w:lastRowFirstColumn="0" w:lastRowLastColumn="0"/>
          <w:ins w:id="1396"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397" w:author="Rebeca de la Paz Gonzales" w:date="2017-06-26T00:20:00Z">
              <w:tcPr>
                <w:tcW w:w="4399" w:type="dxa"/>
              </w:tcPr>
            </w:tcPrChange>
          </w:tcPr>
          <w:p w14:paraId="62F1C7CE"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98" w:author="Rebeca de la Paz Gonzales" w:date="2017-06-25T23:54:00Z"/>
              </w:rPr>
            </w:pPr>
            <w:proofErr w:type="spellStart"/>
            <w:ins w:id="1399" w:author="Rebeca de la Paz Gonzales" w:date="2017-06-25T23:54:00Z">
              <w:r>
                <w:t>fieldTest</w:t>
              </w:r>
              <w:proofErr w:type="spellEnd"/>
            </w:ins>
          </w:p>
        </w:tc>
        <w:tc>
          <w:tcPr>
            <w:tcW w:w="4819" w:type="dxa"/>
            <w:tcPrChange w:id="1400" w:author="Rebeca de la Paz Gonzales" w:date="2017-06-26T00:20:00Z">
              <w:tcPr>
                <w:tcW w:w="4819" w:type="dxa"/>
              </w:tcPr>
            </w:tcPrChange>
          </w:tcPr>
          <w:p w14:paraId="708B215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401" w:author="Rebeca de la Paz Gonzales" w:date="2017-06-25T23:54:00Z"/>
              </w:rPr>
            </w:pPr>
            <w:ins w:id="1402" w:author="Rebeca de la Paz Gonzales" w:date="2017-06-25T23:54:00Z">
              <w:r>
                <w:t>Comprueba el funcionamiento general de la clase.</w:t>
              </w:r>
            </w:ins>
          </w:p>
        </w:tc>
      </w:tr>
      <w:tr w:rsidR="00A6497F" w14:paraId="616C4604" w14:textId="77777777" w:rsidTr="003F230A">
        <w:trPr>
          <w:ins w:id="1403"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404" w:author="Rebeca de la Paz Gonzales" w:date="2017-06-26T00:20:00Z">
              <w:tcPr>
                <w:tcW w:w="9218" w:type="dxa"/>
                <w:gridSpan w:val="2"/>
              </w:tcPr>
            </w:tcPrChange>
          </w:tcPr>
          <w:p w14:paraId="08AFF590" w14:textId="77777777" w:rsidR="00A6497F" w:rsidRDefault="00A6497F" w:rsidP="003F230A">
            <w:pPr>
              <w:jc w:val="center"/>
              <w:rPr>
                <w:ins w:id="1405" w:author="Rebeca de la Paz Gonzales" w:date="2017-06-25T23:54:00Z"/>
              </w:rPr>
            </w:pPr>
            <w:ins w:id="1406" w:author="Rebeca de la Paz Gonzales" w:date="2017-06-25T23:54:00Z">
              <w:r>
                <w:t>COBERTURA</w:t>
              </w:r>
            </w:ins>
          </w:p>
        </w:tc>
      </w:tr>
      <w:tr w:rsidR="00A6497F" w14:paraId="297C7E42" w14:textId="77777777" w:rsidTr="003F230A">
        <w:trPr>
          <w:cnfStyle w:val="000000100000" w:firstRow="0" w:lastRow="0" w:firstColumn="0" w:lastColumn="0" w:oddVBand="0" w:evenVBand="0" w:oddHBand="1" w:evenHBand="0" w:firstRowFirstColumn="0" w:firstRowLastColumn="0" w:lastRowFirstColumn="0" w:lastRowLastColumn="0"/>
          <w:ins w:id="1407"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08" w:author="Rebeca de la Paz Gonzales" w:date="2017-06-26T00:20:00Z">
              <w:tcPr>
                <w:tcW w:w="4399" w:type="dxa"/>
              </w:tcPr>
            </w:tcPrChange>
          </w:tcPr>
          <w:p w14:paraId="11C6E3D8"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09" w:author="Rebeca de la Paz Gonzales" w:date="2017-06-26T00:16:00Z"/>
              </w:rPr>
            </w:pPr>
          </w:p>
          <w:p w14:paraId="161F8786"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410" w:author="Rebeca de la Paz Gonzales" w:date="2017-06-25T23:54:00Z"/>
              </w:rPr>
              <w:pPrChange w:id="1411" w:author="Rebeca de la Paz Gonzales" w:date="2017-06-26T00:16:00Z">
                <w:pPr>
                  <w:cnfStyle w:val="001000100000" w:firstRow="0" w:lastRow="0" w:firstColumn="1" w:lastColumn="0" w:oddVBand="0" w:evenVBand="0" w:oddHBand="1" w:evenHBand="0" w:firstRowFirstColumn="0" w:firstRowLastColumn="0" w:lastRowFirstColumn="0" w:lastRowLastColumn="0"/>
                </w:pPr>
              </w:pPrChange>
            </w:pPr>
            <w:ins w:id="1412" w:author="Rebeca de la Paz Gonzales" w:date="2017-06-26T00:16:00Z">
              <w:r>
                <w:rPr>
                  <w:noProof/>
                </w:rPr>
                <w:drawing>
                  <wp:inline distT="0" distB="0" distL="0" distR="0" wp14:anchorId="28047DD3" wp14:editId="4F5BC4F1">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413" w:author="Rebeca de la Paz Gonzales" w:date="2017-06-26T00:20:00Z">
              <w:tcPr>
                <w:tcW w:w="4819" w:type="dxa"/>
              </w:tcPr>
            </w:tcPrChange>
          </w:tcPr>
          <w:p w14:paraId="529EE00B"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4" w:author="Rebeca de la Paz Gonzales" w:date="2017-06-26T00:16:00Z"/>
              </w:rPr>
              <w:pPrChange w:id="1415"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p w14:paraId="3405E0F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6" w:author="Rebeca de la Paz Gonzales" w:date="2017-06-26T00:16:00Z"/>
              </w:rPr>
              <w:pPrChange w:id="1417"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ins w:id="1418" w:author="Rebeca de la Paz Gonzales" w:date="2017-06-26T00:16:00Z">
              <w:r>
                <w:rPr>
                  <w:noProof/>
                </w:rPr>
                <w:drawing>
                  <wp:inline distT="0" distB="0" distL="0" distR="0" wp14:anchorId="0E9F41B9" wp14:editId="0EA90677">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940479"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9" w:author="Rebeca de la Paz Gonzales" w:date="2017-06-25T23:54:00Z"/>
              </w:rPr>
              <w:pPrChange w:id="1420"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tc>
      </w:tr>
    </w:tbl>
    <w:p w14:paraId="1C45BDA2" w14:textId="77777777" w:rsidR="00274CE8" w:rsidRPr="00274CE8" w:rsidRDefault="00274CE8" w:rsidP="00274CE8"/>
    <w:tbl>
      <w:tblPr>
        <w:tblStyle w:val="Tablanormal1"/>
        <w:tblW w:w="9213" w:type="dxa"/>
        <w:tblLook w:val="04A0" w:firstRow="1" w:lastRow="0" w:firstColumn="1" w:lastColumn="0" w:noHBand="0" w:noVBand="1"/>
        <w:tblPrChange w:id="1421" w:author="Rebeca de la Paz Gonzales" w:date="2017-06-26T00:21:00Z">
          <w:tblPr>
            <w:tblStyle w:val="Tablanormal1"/>
            <w:tblW w:w="9032" w:type="dxa"/>
            <w:tblLook w:val="04A0" w:firstRow="1" w:lastRow="0" w:firstColumn="1" w:lastColumn="0" w:noHBand="0" w:noVBand="1"/>
          </w:tblPr>
        </w:tblPrChange>
      </w:tblPr>
      <w:tblGrid>
        <w:gridCol w:w="4376"/>
        <w:gridCol w:w="4837"/>
        <w:tblGridChange w:id="1422">
          <w:tblGrid>
            <w:gridCol w:w="4376"/>
            <w:gridCol w:w="4656"/>
            <w:gridCol w:w="181"/>
          </w:tblGrid>
        </w:tblGridChange>
      </w:tblGrid>
      <w:tr w:rsidR="00A6497F" w14:paraId="59272F73" w14:textId="77777777" w:rsidTr="003F230A">
        <w:trPr>
          <w:cnfStyle w:val="100000000000" w:firstRow="1" w:lastRow="0" w:firstColumn="0" w:lastColumn="0" w:oddVBand="0" w:evenVBand="0" w:oddHBand="0" w:evenHBand="0" w:firstRowFirstColumn="0" w:firstRowLastColumn="0" w:lastRowFirstColumn="0" w:lastRowLastColumn="0"/>
          <w:trHeight w:val="288"/>
          <w:ins w:id="1423" w:author="Rebeca de la Paz Gonzales" w:date="2017-06-25T23:14:00Z"/>
          <w:trPrChange w:id="1424"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425" w:author="Rebeca de la Paz Gonzales" w:date="2017-06-26T00:21:00Z">
              <w:tcPr>
                <w:tcW w:w="4376" w:type="dxa"/>
              </w:tcPr>
            </w:tcPrChange>
          </w:tcPr>
          <w:p w14:paraId="2114EE70"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426" w:author="Rebeca de la Paz Gonzales" w:date="2017-06-25T23:14:00Z"/>
              </w:rPr>
            </w:pPr>
            <w:bookmarkStart w:id="1427" w:name="_Toc141673753"/>
            <w:bookmarkStart w:id="1428" w:name="_Toc141694968"/>
            <w:bookmarkStart w:id="1429" w:name="_Toc141673755"/>
            <w:bookmarkStart w:id="1430" w:name="_Toc141694970"/>
            <w:bookmarkStart w:id="1431" w:name="_Toc141698015"/>
            <w:bookmarkStart w:id="1432" w:name="_Toc141698194"/>
            <w:bookmarkStart w:id="1433" w:name="_Toc141698369"/>
            <w:bookmarkStart w:id="1434" w:name="_Toc141698536"/>
            <w:bookmarkStart w:id="1435" w:name="_Toc141698703"/>
            <w:bookmarkStart w:id="1436" w:name="_Toc141698685"/>
            <w:bookmarkStart w:id="1437" w:name="_Toc141699020"/>
            <w:bookmarkStart w:id="1438" w:name="_Toc141699188"/>
            <w:bookmarkStart w:id="1439" w:name="_Toc141773807"/>
            <w:bookmarkStart w:id="1440" w:name="_Toc141773977"/>
            <w:bookmarkStart w:id="1441" w:name="_Toc143600331"/>
            <w:bookmarkStart w:id="1442" w:name="_Toc141673756"/>
            <w:bookmarkStart w:id="1443" w:name="_Toc141694971"/>
            <w:bookmarkStart w:id="1444" w:name="_Toc141698016"/>
            <w:bookmarkStart w:id="1445" w:name="_Toc141698195"/>
            <w:bookmarkStart w:id="1446" w:name="_Toc141698370"/>
            <w:bookmarkStart w:id="1447" w:name="_Toc141698537"/>
            <w:bookmarkStart w:id="1448" w:name="_Toc141698704"/>
            <w:bookmarkStart w:id="1449" w:name="_Toc141698686"/>
            <w:bookmarkStart w:id="1450" w:name="_Toc141699021"/>
            <w:bookmarkStart w:id="1451" w:name="_Toc141699189"/>
            <w:bookmarkStart w:id="1452" w:name="_Toc141773808"/>
            <w:bookmarkStart w:id="1453" w:name="_Toc141773978"/>
            <w:bookmarkStart w:id="1454" w:name="_Toc143600332"/>
            <w:bookmarkStart w:id="1455" w:name="_Toc141673757"/>
            <w:bookmarkStart w:id="1456" w:name="_Toc141694972"/>
            <w:bookmarkStart w:id="1457" w:name="_Toc141698017"/>
            <w:bookmarkStart w:id="1458" w:name="_Toc141698196"/>
            <w:bookmarkStart w:id="1459" w:name="_Toc141698371"/>
            <w:bookmarkStart w:id="1460" w:name="_Toc141698538"/>
            <w:bookmarkStart w:id="1461" w:name="_Toc141698705"/>
            <w:bookmarkStart w:id="1462" w:name="_Toc141698687"/>
            <w:bookmarkStart w:id="1463" w:name="_Toc141699022"/>
            <w:bookmarkStart w:id="1464" w:name="_Toc141699190"/>
            <w:bookmarkStart w:id="1465" w:name="_Toc141773809"/>
            <w:bookmarkStart w:id="1466" w:name="_Toc141773979"/>
            <w:bookmarkStart w:id="1467" w:name="_Toc143600333"/>
            <w:bookmarkStart w:id="1468" w:name="_Toc141673758"/>
            <w:bookmarkStart w:id="1469" w:name="_Toc141694973"/>
            <w:bookmarkStart w:id="1470" w:name="_Toc141698018"/>
            <w:bookmarkStart w:id="1471" w:name="_Toc141698197"/>
            <w:bookmarkStart w:id="1472" w:name="_Toc141698372"/>
            <w:bookmarkStart w:id="1473" w:name="_Toc141698539"/>
            <w:bookmarkStart w:id="1474" w:name="_Toc141698706"/>
            <w:bookmarkStart w:id="1475" w:name="_Toc141698688"/>
            <w:bookmarkStart w:id="1476" w:name="_Toc141699023"/>
            <w:bookmarkStart w:id="1477" w:name="_Toc141699191"/>
            <w:bookmarkStart w:id="1478" w:name="_Toc141773810"/>
            <w:bookmarkStart w:id="1479" w:name="_Toc141773980"/>
            <w:bookmarkStart w:id="1480" w:name="_Toc143600334"/>
            <w:bookmarkStart w:id="1481" w:name="_Toc141673759"/>
            <w:bookmarkStart w:id="1482" w:name="_Toc141694974"/>
            <w:bookmarkStart w:id="1483" w:name="_Toc141698019"/>
            <w:bookmarkStart w:id="1484" w:name="_Toc141698198"/>
            <w:bookmarkStart w:id="1485" w:name="_Toc141698373"/>
            <w:bookmarkStart w:id="1486" w:name="_Toc141698540"/>
            <w:bookmarkStart w:id="1487" w:name="_Toc141698707"/>
            <w:bookmarkStart w:id="1488" w:name="_Toc141698689"/>
            <w:bookmarkStart w:id="1489" w:name="_Toc141699024"/>
            <w:bookmarkStart w:id="1490" w:name="_Toc141699192"/>
            <w:bookmarkStart w:id="1491" w:name="_Toc141773811"/>
            <w:bookmarkStart w:id="1492" w:name="_Toc141773981"/>
            <w:bookmarkStart w:id="1493" w:name="_Toc143600335"/>
            <w:bookmarkStart w:id="1494" w:name="_Toc141673760"/>
            <w:bookmarkStart w:id="1495" w:name="_Toc141694975"/>
            <w:bookmarkStart w:id="1496" w:name="_Toc141698020"/>
            <w:bookmarkStart w:id="1497" w:name="_Toc141698199"/>
            <w:bookmarkStart w:id="1498" w:name="_Toc141698374"/>
            <w:bookmarkStart w:id="1499" w:name="_Toc141698541"/>
            <w:bookmarkStart w:id="1500" w:name="_Toc141698708"/>
            <w:bookmarkStart w:id="1501" w:name="_Toc141698690"/>
            <w:bookmarkStart w:id="1502" w:name="_Toc141699025"/>
            <w:bookmarkStart w:id="1503" w:name="_Toc141699193"/>
            <w:bookmarkStart w:id="1504" w:name="_Toc141773812"/>
            <w:bookmarkStart w:id="1505" w:name="_Toc141773982"/>
            <w:bookmarkStart w:id="1506" w:name="_Toc143600336"/>
            <w:bookmarkStart w:id="1507" w:name="_Toc141673770"/>
            <w:bookmarkStart w:id="1508" w:name="_Toc141694985"/>
            <w:bookmarkStart w:id="1509" w:name="_Toc141698030"/>
            <w:bookmarkStart w:id="1510" w:name="_Toc141698209"/>
            <w:bookmarkStart w:id="1511" w:name="_Toc141698384"/>
            <w:bookmarkStart w:id="1512" w:name="_Toc141698551"/>
            <w:bookmarkStart w:id="1513" w:name="_Toc141698718"/>
            <w:bookmarkStart w:id="1514" w:name="_Toc141698867"/>
            <w:bookmarkStart w:id="1515" w:name="_Toc141699036"/>
            <w:bookmarkStart w:id="1516" w:name="_Toc141699204"/>
            <w:bookmarkStart w:id="1517" w:name="_Toc141773823"/>
            <w:bookmarkStart w:id="1518" w:name="_Toc141773993"/>
            <w:bookmarkStart w:id="1519" w:name="_Toc141673831"/>
            <w:bookmarkStart w:id="1520" w:name="_Toc141695046"/>
            <w:bookmarkStart w:id="1521" w:name="_Toc141698091"/>
            <w:bookmarkStart w:id="1522" w:name="_Toc141698270"/>
            <w:bookmarkStart w:id="1523" w:name="_Toc141698445"/>
            <w:bookmarkStart w:id="1524" w:name="_Toc141698612"/>
            <w:bookmarkStart w:id="1525" w:name="_Toc141698779"/>
            <w:bookmarkStart w:id="1526" w:name="_Toc141698928"/>
            <w:bookmarkStart w:id="1527" w:name="_Toc141699097"/>
            <w:bookmarkStart w:id="1528" w:name="_Toc141699265"/>
            <w:bookmarkStart w:id="1529" w:name="_Toc141773884"/>
            <w:bookmarkStart w:id="1530" w:name="_Toc141774054"/>
            <w:bookmarkStart w:id="1531" w:name="_Toc141673848"/>
            <w:bookmarkStart w:id="1532" w:name="_Toc141695063"/>
            <w:bookmarkStart w:id="1533" w:name="_Toc141698108"/>
            <w:bookmarkStart w:id="1534" w:name="_Toc141698287"/>
            <w:bookmarkStart w:id="1535" w:name="_Toc141673850"/>
            <w:bookmarkStart w:id="1536" w:name="_Toc141695065"/>
            <w:bookmarkStart w:id="1537" w:name="_Toc141698110"/>
            <w:bookmarkStart w:id="1538" w:name="_Toc141698289"/>
            <w:bookmarkStart w:id="1539" w:name="_Toc141673852"/>
            <w:bookmarkStart w:id="1540" w:name="_Toc141695067"/>
            <w:bookmarkStart w:id="1541" w:name="_Toc141698112"/>
            <w:bookmarkStart w:id="1542" w:name="_Toc141698291"/>
            <w:bookmarkStart w:id="1543" w:name="_E_Funciones_trascendentales"/>
            <w:bookmarkStart w:id="1544" w:name="_Funciones_trascendentales"/>
            <w:bookmarkStart w:id="1545" w:name="Regularized_Gamma_functions"/>
            <w:bookmarkStart w:id="1546" w:name="References"/>
            <w:bookmarkStart w:id="1547" w:name="_Conceptos_estadísticos"/>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ins w:id="1548" w:author="Rebeca de la Paz Gonzales" w:date="2017-06-25T23:15:00Z">
              <w:r>
                <w:t>MÉTODO</w:t>
              </w:r>
            </w:ins>
          </w:p>
        </w:tc>
        <w:tc>
          <w:tcPr>
            <w:tcW w:w="4837" w:type="dxa"/>
            <w:tcPrChange w:id="1549" w:author="Rebeca de la Paz Gonzales" w:date="2017-06-26T00:21:00Z">
              <w:tcPr>
                <w:tcW w:w="4656" w:type="dxa"/>
              </w:tcPr>
            </w:tcPrChange>
          </w:tcPr>
          <w:p w14:paraId="3B0C124F"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550" w:author="Rebeca de la Paz Gonzales" w:date="2017-06-25T23:14:00Z"/>
              </w:rPr>
            </w:pPr>
            <w:ins w:id="1551" w:author="Rebeca de la Paz Gonzales" w:date="2017-06-25T23:15:00Z">
              <w:r>
                <w:t>DESCRIPCIÓN</w:t>
              </w:r>
            </w:ins>
          </w:p>
        </w:tc>
      </w:tr>
      <w:tr w:rsidR="00A6497F" w14:paraId="094CD24A" w14:textId="77777777" w:rsidTr="003F230A">
        <w:trPr>
          <w:cnfStyle w:val="000000100000" w:firstRow="0" w:lastRow="0" w:firstColumn="0" w:lastColumn="0" w:oddVBand="0" w:evenVBand="0" w:oddHBand="1" w:evenHBand="0" w:firstRowFirstColumn="0" w:firstRowLastColumn="0" w:lastRowFirstColumn="0" w:lastRowLastColumn="0"/>
          <w:trHeight w:val="510"/>
          <w:ins w:id="1552" w:author="Rebeca de la Paz Gonzales" w:date="2017-06-25T23:14:00Z"/>
          <w:trPrChange w:id="1553"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554" w:author="Rebeca de la Paz Gonzales" w:date="2017-06-26T00:21:00Z">
              <w:tcPr>
                <w:tcW w:w="4376" w:type="dxa"/>
              </w:tcPr>
            </w:tcPrChange>
          </w:tcPr>
          <w:p w14:paraId="4F5424F2"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555" w:author="Rebeca de la Paz Gonzales" w:date="2017-06-25T23:14:00Z"/>
              </w:rPr>
            </w:pPr>
            <w:proofErr w:type="spellStart"/>
            <w:ins w:id="1556" w:author="Rebeca de la Paz Gonzales" w:date="2017-06-25T23:15:00Z">
              <w:r>
                <w:t>equals</w:t>
              </w:r>
            </w:ins>
            <w:proofErr w:type="spellEnd"/>
          </w:p>
        </w:tc>
        <w:tc>
          <w:tcPr>
            <w:tcW w:w="4837" w:type="dxa"/>
            <w:tcPrChange w:id="1557" w:author="Rebeca de la Paz Gonzales" w:date="2017-06-26T00:21:00Z">
              <w:tcPr>
                <w:tcW w:w="4656" w:type="dxa"/>
              </w:tcPr>
            </w:tcPrChange>
          </w:tcPr>
          <w:p w14:paraId="6A1A2D6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558" w:author="Rebeca de la Paz Gonzales" w:date="2017-06-25T23:14:00Z"/>
              </w:rPr>
            </w:pPr>
            <w:ins w:id="1559" w:author="Rebeca de la Paz Gonzales" w:date="2017-06-25T23:16:00Z">
              <w:r>
                <w:t>Comprueba los elementos de dos relaciones para</w:t>
              </w:r>
            </w:ins>
            <w:ins w:id="1560" w:author="Rebeca de la Paz Gonzales" w:date="2017-06-25T23:17:00Z">
              <w:r>
                <w:t xml:space="preserve"> ver si son iguales</w:t>
              </w:r>
            </w:ins>
          </w:p>
        </w:tc>
      </w:tr>
      <w:tr w:rsidR="00A6497F" w14:paraId="79EAC8DC" w14:textId="77777777" w:rsidTr="003F230A">
        <w:trPr>
          <w:trHeight w:val="497"/>
          <w:ins w:id="1561" w:author="Rebeca de la Paz Gonzales" w:date="2017-06-25T23:14:00Z"/>
          <w:trPrChange w:id="1562"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563" w:author="Rebeca de la Paz Gonzales" w:date="2017-06-26T00:21:00Z">
              <w:tcPr>
                <w:tcW w:w="4376" w:type="dxa"/>
              </w:tcPr>
            </w:tcPrChange>
          </w:tcPr>
          <w:p w14:paraId="632C1CC0" w14:textId="77777777" w:rsidR="00A6497F" w:rsidRDefault="00A6497F" w:rsidP="003F230A">
            <w:pPr>
              <w:rPr>
                <w:ins w:id="1564" w:author="Rebeca de la Paz Gonzales" w:date="2017-06-25T23:14:00Z"/>
              </w:rPr>
            </w:pPr>
            <w:proofErr w:type="spellStart"/>
            <w:ins w:id="1565" w:author="Rebeca de la Paz Gonzales" w:date="2017-06-25T23:15:00Z">
              <w:r>
                <w:t>isSecondEmpty</w:t>
              </w:r>
            </w:ins>
            <w:proofErr w:type="spellEnd"/>
          </w:p>
        </w:tc>
        <w:tc>
          <w:tcPr>
            <w:tcW w:w="4837" w:type="dxa"/>
            <w:tcPrChange w:id="1566" w:author="Rebeca de la Paz Gonzales" w:date="2017-06-26T00:21:00Z">
              <w:tcPr>
                <w:tcW w:w="4656" w:type="dxa"/>
              </w:tcPr>
            </w:tcPrChange>
          </w:tcPr>
          <w:p w14:paraId="2E57D09C"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567" w:author="Rebeca de la Paz Gonzales" w:date="2017-06-25T23:14:00Z"/>
              </w:rPr>
            </w:pPr>
            <w:ins w:id="1568" w:author="Rebeca de la Paz Gonzales" w:date="2017-06-25T23:17:00Z">
              <w:r>
                <w:t>Comprueba que el segundo elemento de la relación se encuentra vacío.</w:t>
              </w:r>
            </w:ins>
          </w:p>
        </w:tc>
      </w:tr>
      <w:tr w:rsidR="00A6497F" w14:paraId="6B63A3B2" w14:textId="77777777" w:rsidTr="003F230A">
        <w:trPr>
          <w:cnfStyle w:val="000000100000" w:firstRow="0" w:lastRow="0" w:firstColumn="0" w:lastColumn="0" w:oddVBand="0" w:evenVBand="0" w:oddHBand="1" w:evenHBand="0" w:firstRowFirstColumn="0" w:firstRowLastColumn="0" w:lastRowFirstColumn="0" w:lastRowLastColumn="0"/>
          <w:trHeight w:val="228"/>
          <w:ins w:id="1569" w:author="Rebeca de la Paz Gonzales" w:date="2017-06-25T23:16:00Z"/>
          <w:trPrChange w:id="1570"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571" w:author="Rebeca de la Paz Gonzales" w:date="2017-06-26T00:21:00Z">
              <w:tcPr>
                <w:tcW w:w="4376" w:type="dxa"/>
              </w:tcPr>
            </w:tcPrChange>
          </w:tcPr>
          <w:p w14:paraId="3F28981B"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572" w:author="Rebeca de la Paz Gonzales" w:date="2017-06-25T23:16:00Z"/>
              </w:rPr>
            </w:pPr>
            <w:proofErr w:type="spellStart"/>
            <w:ins w:id="1573" w:author="Rebeca de la Paz Gonzales" w:date="2017-06-25T23:16:00Z">
              <w:r>
                <w:t>replace</w:t>
              </w:r>
              <w:proofErr w:type="spellEnd"/>
            </w:ins>
          </w:p>
        </w:tc>
        <w:tc>
          <w:tcPr>
            <w:tcW w:w="4837" w:type="dxa"/>
            <w:tcPrChange w:id="1574" w:author="Rebeca de la Paz Gonzales" w:date="2017-06-26T00:21:00Z">
              <w:tcPr>
                <w:tcW w:w="4656" w:type="dxa"/>
              </w:tcPr>
            </w:tcPrChange>
          </w:tcPr>
          <w:p w14:paraId="13602B23"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575" w:author="Rebeca de la Paz Gonzales" w:date="2017-06-25T23:16:00Z"/>
              </w:rPr>
            </w:pPr>
            <w:ins w:id="1576" w:author="Rebeca de la Paz Gonzales" w:date="2017-06-25T23:20:00Z">
              <w:r>
                <w:t>Comprueba que se r</w:t>
              </w:r>
            </w:ins>
            <w:ins w:id="1577" w:author="Rebeca de la Paz Gonzales" w:date="2017-06-25T23:17:00Z">
              <w:r>
                <w:t>eemplaza</w:t>
              </w:r>
            </w:ins>
            <w:ins w:id="1578" w:author="Rebeca de la Paz Gonzales" w:date="2017-06-25T23:20:00Z">
              <w:r>
                <w:t>n</w:t>
              </w:r>
            </w:ins>
            <w:ins w:id="1579" w:author="Rebeca de la Paz Gonzales" w:date="2017-06-25T23:17:00Z">
              <w:r>
                <w:t xml:space="preserve"> los valores de los elementos de una relaci</w:t>
              </w:r>
            </w:ins>
            <w:ins w:id="1580" w:author="Rebeca de la Paz Gonzales" w:date="2017-06-25T23:18:00Z">
              <w:r>
                <w:t>ón</w:t>
              </w:r>
            </w:ins>
            <w:ins w:id="1581" w:author="Rebeca de la Paz Gonzales" w:date="2017-06-25T23:20:00Z">
              <w:r>
                <w:t xml:space="preserve"> correctamente</w:t>
              </w:r>
            </w:ins>
            <w:ins w:id="1582" w:author="Rebeca de la Paz Gonzales" w:date="2017-06-25T23:18:00Z">
              <w:r>
                <w:t>.</w:t>
              </w:r>
            </w:ins>
          </w:p>
        </w:tc>
      </w:tr>
      <w:tr w:rsidR="00A6497F" w14:paraId="57B1E46A" w14:textId="77777777" w:rsidTr="003F230A">
        <w:tblPrEx>
          <w:tblPrExChange w:id="1583" w:author="Rebeca de la Paz Gonzales" w:date="2017-06-26T00:2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28"/>
          <w:ins w:id="1584" w:author="Rebeca de la Paz Gonzales" w:date="2017-06-25T23:50:00Z"/>
          <w:trPrChange w:id="1585"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586" w:author="Rebeca de la Paz Gonzales" w:date="2017-06-26T00:21:00Z">
              <w:tcPr>
                <w:tcW w:w="9032" w:type="dxa"/>
                <w:gridSpan w:val="2"/>
              </w:tcPr>
            </w:tcPrChange>
          </w:tcPr>
          <w:p w14:paraId="688BD687" w14:textId="77777777" w:rsidR="00A6497F" w:rsidRDefault="00A6497F" w:rsidP="003F230A">
            <w:pPr>
              <w:jc w:val="center"/>
              <w:rPr>
                <w:ins w:id="1587" w:author="Rebeca de la Paz Gonzales" w:date="2017-06-25T23:50:00Z"/>
              </w:rPr>
              <w:pPrChange w:id="1588" w:author="Rebeca de la Paz Gonzales" w:date="2017-06-25T23:51:00Z">
                <w:pPr/>
              </w:pPrChange>
            </w:pPr>
            <w:ins w:id="1589" w:author="Rebeca de la Paz Gonzales" w:date="2017-06-25T23:51:00Z">
              <w:r>
                <w:lastRenderedPageBreak/>
                <w:t>COBERTURA</w:t>
              </w:r>
            </w:ins>
          </w:p>
        </w:tc>
      </w:tr>
      <w:tr w:rsidR="00A6497F" w14:paraId="08EF5058" w14:textId="77777777" w:rsidTr="003F230A">
        <w:tblPrEx>
          <w:tblPrExChange w:id="1590" w:author="Rebeca de la Paz Gonzales" w:date="2017-06-26T01:50:00Z">
            <w:tblPrEx>
              <w:tblW w:w="9213" w:type="dxa"/>
            </w:tblPrEx>
          </w:tblPrExChange>
        </w:tblPrEx>
        <w:trPr>
          <w:cnfStyle w:val="000000100000" w:firstRow="0" w:lastRow="0" w:firstColumn="0" w:lastColumn="0" w:oddVBand="0" w:evenVBand="0" w:oddHBand="1" w:evenHBand="0" w:firstRowFirstColumn="0" w:firstRowLastColumn="0" w:lastRowFirstColumn="0" w:lastRowLastColumn="0"/>
          <w:trHeight w:val="3785"/>
          <w:ins w:id="1591" w:author="Rebeca de la Paz Gonzales" w:date="2017-06-25T23:49:00Z"/>
          <w:trPrChange w:id="1592"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593" w:author="Rebeca de la Paz Gonzales" w:date="2017-06-26T01:50:00Z">
              <w:tcPr>
                <w:tcW w:w="4376" w:type="dxa"/>
              </w:tcPr>
            </w:tcPrChange>
          </w:tcPr>
          <w:p w14:paraId="5E949B82"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594" w:author="Rebeca de la Paz Gonzales" w:date="2017-06-25T23:50:00Z"/>
              </w:rPr>
              <w:pPrChange w:id="1595"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p>
          <w:p w14:paraId="061EC4BD"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596" w:author="Rebeca de la Paz Gonzales" w:date="2017-06-25T23:49:00Z"/>
              </w:rPr>
              <w:pPrChange w:id="1597"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598" w:author="Rebeca de la Paz Gonzales" w:date="2017-06-25T23:50:00Z">
              <w:r>
                <w:rPr>
                  <w:noProof/>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599" w:author="Rebeca de la Paz Gonzales" w:date="2017-06-26T01:50:00Z">
              <w:tcPr>
                <w:tcW w:w="4837" w:type="dxa"/>
                <w:gridSpan w:val="2"/>
              </w:tcPr>
            </w:tcPrChange>
          </w:tcPr>
          <w:p w14:paraId="656E397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00" w:author="Rebeca de la Paz Gonzales" w:date="2017-06-25T23:50:00Z"/>
              </w:rPr>
              <w:pPrChange w:id="1601" w:author="Rebeca de la Paz Gonzales" w:date="2017-06-25T23:53:00Z">
                <w:pPr>
                  <w:cnfStyle w:val="000000100000" w:firstRow="0" w:lastRow="0" w:firstColumn="0" w:lastColumn="0" w:oddVBand="0" w:evenVBand="0" w:oddHBand="1" w:evenHBand="0" w:firstRowFirstColumn="0" w:firstRowLastColumn="0" w:lastRowFirstColumn="0" w:lastRowLastColumn="0"/>
                </w:pPr>
              </w:pPrChange>
            </w:pPr>
          </w:p>
          <w:p w14:paraId="509F438D"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02" w:author="Rebeca de la Paz Gonzales" w:date="2017-06-25T23:49:00Z"/>
              </w:rPr>
              <w:pPrChange w:id="1603" w:author="Rebeca de la Paz Gonzales" w:date="2017-06-26T01:50:00Z">
                <w:pPr>
                  <w:cnfStyle w:val="000000100000" w:firstRow="0" w:lastRow="0" w:firstColumn="0" w:lastColumn="0" w:oddVBand="0" w:evenVBand="0" w:oddHBand="1" w:evenHBand="0" w:firstRowFirstColumn="0" w:firstRowLastColumn="0" w:lastRowFirstColumn="0" w:lastRowLastColumn="0"/>
                </w:pPr>
              </w:pPrChange>
            </w:pPr>
            <w:ins w:id="1604" w:author="Rebeca de la Paz Gonzales" w:date="2017-06-25T23:50:00Z">
              <w:r>
                <w:rPr>
                  <w:noProof/>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6D1DDBF5" w14:textId="77777777" w:rsidR="007C3D8F" w:rsidRDefault="007C3D8F" w:rsidP="00A019DF">
      <w:pPr>
        <w:pStyle w:val="Ttulo2"/>
        <w:numPr>
          <w:ilvl w:val="0"/>
          <w:numId w:val="0"/>
        </w:numPr>
      </w:pPr>
    </w:p>
    <w:p w14:paraId="496B8F17" w14:textId="77777777" w:rsidR="00A6497F" w:rsidRDefault="00A6497F" w:rsidP="00A6497F"/>
    <w:tbl>
      <w:tblPr>
        <w:tblStyle w:val="Tablanormal1"/>
        <w:tblW w:w="9218" w:type="dxa"/>
        <w:tblInd w:w="-5" w:type="dxa"/>
        <w:tblLook w:val="04A0" w:firstRow="1" w:lastRow="0" w:firstColumn="1" w:lastColumn="0" w:noHBand="0" w:noVBand="1"/>
      </w:tblPr>
      <w:tblGrid>
        <w:gridCol w:w="4399"/>
        <w:gridCol w:w="4819"/>
        <w:tblGridChange w:id="1605">
          <w:tblGrid>
            <w:gridCol w:w="15"/>
            <w:gridCol w:w="4384"/>
            <w:gridCol w:w="15"/>
            <w:gridCol w:w="4804"/>
            <w:gridCol w:w="15"/>
            <w:gridCol w:w="142"/>
          </w:tblGrid>
        </w:tblGridChange>
      </w:tblGrid>
      <w:tr w:rsidR="00A6497F" w14:paraId="503C56FC" w14:textId="77777777" w:rsidTr="003F230A">
        <w:trPr>
          <w:cnfStyle w:val="100000000000" w:firstRow="1" w:lastRow="0" w:firstColumn="0" w:lastColumn="0" w:oddVBand="0" w:evenVBand="0" w:oddHBand="0" w:evenHBand="0" w:firstRowFirstColumn="0" w:firstRowLastColumn="0" w:lastRowFirstColumn="0" w:lastRowLastColumn="0"/>
          <w:trHeight w:val="329"/>
          <w:ins w:id="1606"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1B28A902" w14:textId="77777777" w:rsidR="00A6497F" w:rsidRDefault="00A6497F" w:rsidP="003F230A">
            <w:pPr>
              <w:rPr>
                <w:ins w:id="1607" w:author="Rebeca de la Paz Gonzales" w:date="2017-06-25T23:19:00Z"/>
              </w:rPr>
            </w:pPr>
            <w:ins w:id="1608" w:author="Rebeca de la Paz Gonzales" w:date="2017-06-25T23:19:00Z">
              <w:r>
                <w:t>MÉTODO</w:t>
              </w:r>
            </w:ins>
          </w:p>
        </w:tc>
        <w:tc>
          <w:tcPr>
            <w:tcW w:w="4819" w:type="dxa"/>
          </w:tcPr>
          <w:p w14:paraId="01E884D3"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609" w:author="Rebeca de la Paz Gonzales" w:date="2017-06-25T23:19:00Z"/>
              </w:rPr>
            </w:pPr>
            <w:ins w:id="1610" w:author="Rebeca de la Paz Gonzales" w:date="2017-06-25T23:19:00Z">
              <w:r>
                <w:t>DESCRIPCIÓN</w:t>
              </w:r>
            </w:ins>
          </w:p>
        </w:tc>
      </w:tr>
      <w:tr w:rsidR="00A6497F" w14:paraId="40DC582A" w14:textId="77777777" w:rsidTr="003F230A">
        <w:tblPrEx>
          <w:tblW w:w="9218" w:type="dxa"/>
          <w:tblInd w:w="-5" w:type="dxa"/>
          <w:tblPrExChange w:id="1611" w:author="Rebeca de la Paz Gonzales" w:date="2017-06-26T00:21: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612" w:author="Rebeca de la Paz Gonzales" w:date="2017-06-25T23:19:00Z"/>
          <w:trPrChange w:id="1613" w:author="Rebeca de la Paz Gonzales" w:date="2017-06-26T00:21: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614" w:author="Rebeca de la Paz Gonzales" w:date="2017-06-26T00:21:00Z">
              <w:tcPr>
                <w:tcW w:w="4399" w:type="dxa"/>
                <w:gridSpan w:val="2"/>
              </w:tcPr>
            </w:tcPrChange>
          </w:tcPr>
          <w:p w14:paraId="35E1F491"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15" w:author="Rebeca de la Paz Gonzales" w:date="2017-06-25T23:19:00Z"/>
              </w:rPr>
            </w:pPr>
            <w:proofErr w:type="spellStart"/>
            <w:ins w:id="1616" w:author="Rebeca de la Paz Gonzales" w:date="2017-06-25T23:19:00Z">
              <w:r>
                <w:t>equals</w:t>
              </w:r>
              <w:proofErr w:type="spellEnd"/>
            </w:ins>
          </w:p>
        </w:tc>
        <w:tc>
          <w:tcPr>
            <w:tcW w:w="4819" w:type="dxa"/>
            <w:tcPrChange w:id="1617" w:author="Rebeca de la Paz Gonzales" w:date="2017-06-26T00:21:00Z">
              <w:tcPr>
                <w:tcW w:w="4819" w:type="dxa"/>
                <w:gridSpan w:val="2"/>
              </w:tcPr>
            </w:tcPrChange>
          </w:tcPr>
          <w:p w14:paraId="38702230"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618" w:author="Rebeca de la Paz Gonzales" w:date="2017-06-25T23:19:00Z"/>
              </w:rPr>
            </w:pPr>
            <w:ins w:id="1619" w:author="Rebeca de la Paz Gonzales" w:date="2017-06-25T23:19:00Z">
              <w:r>
                <w:t xml:space="preserve">Comprueba los elementos de dos </w:t>
              </w:r>
            </w:ins>
            <w:proofErr w:type="spellStart"/>
            <w:ins w:id="1620" w:author="Rebeca de la Paz Gonzales" w:date="2017-06-25T23:20:00Z">
              <w:r>
                <w:t>tuplas</w:t>
              </w:r>
            </w:ins>
            <w:proofErr w:type="spellEnd"/>
            <w:ins w:id="1621" w:author="Rebeca de la Paz Gonzales" w:date="2017-06-25T23:19:00Z">
              <w:r>
                <w:t xml:space="preserve"> para ver si son iguales</w:t>
              </w:r>
            </w:ins>
          </w:p>
        </w:tc>
      </w:tr>
      <w:tr w:rsidR="00A6497F" w14:paraId="0A7C19C2" w14:textId="77777777" w:rsidTr="003F230A">
        <w:tblPrEx>
          <w:tblW w:w="9218" w:type="dxa"/>
          <w:tblInd w:w="-5" w:type="dxa"/>
          <w:tblPrExChange w:id="1622" w:author="Rebeca de la Paz Gonzales" w:date="2017-06-26T01:52:00Z">
            <w:tblPrEx>
              <w:tblW w:w="9360" w:type="dxa"/>
              <w:tblInd w:w="-5" w:type="dxa"/>
            </w:tblPrEx>
          </w:tblPrExChange>
        </w:tblPrEx>
        <w:trPr>
          <w:trHeight w:val="277"/>
          <w:ins w:id="1623" w:author="Rebeca de la Paz Gonzales" w:date="2017-06-25T23:52:00Z"/>
          <w:trPrChange w:id="1624" w:author="Rebeca de la Paz Gonzales" w:date="2017-06-26T01:52:00Z">
            <w:trPr>
              <w:gridBefore w:val="1"/>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25" w:author="Rebeca de la Paz Gonzales" w:date="2017-06-26T01:52:00Z">
              <w:tcPr>
                <w:tcW w:w="9360" w:type="dxa"/>
                <w:gridSpan w:val="5"/>
              </w:tcPr>
            </w:tcPrChange>
          </w:tcPr>
          <w:p w14:paraId="602F1D18" w14:textId="77777777" w:rsidR="00A6497F" w:rsidRDefault="00A6497F" w:rsidP="003F230A">
            <w:pPr>
              <w:jc w:val="center"/>
              <w:rPr>
                <w:ins w:id="1626" w:author="Rebeca de la Paz Gonzales" w:date="2017-06-25T23:52:00Z"/>
              </w:rPr>
              <w:pPrChange w:id="1627" w:author="Rebeca de la Paz Gonzales" w:date="2017-06-25T23:53:00Z">
                <w:pPr/>
              </w:pPrChange>
            </w:pPr>
            <w:ins w:id="1628" w:author="Rebeca de la Paz Gonzales" w:date="2017-06-25T23:53:00Z">
              <w:r>
                <w:t>COBERTURA</w:t>
              </w:r>
            </w:ins>
          </w:p>
        </w:tc>
      </w:tr>
      <w:tr w:rsidR="00A6497F" w14:paraId="22564127" w14:textId="77777777" w:rsidTr="003F230A">
        <w:tblPrEx>
          <w:tblW w:w="9218" w:type="dxa"/>
          <w:tblInd w:w="-5" w:type="dxa"/>
          <w:tblPrExChange w:id="1629" w:author="Rebeca de la Paz Gonzales" w:date="2017-06-26T00:21: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64"/>
          <w:ins w:id="1630" w:author="Rebeca de la Paz Gonzales" w:date="2017-06-25T23:52:00Z"/>
          <w:trPrChange w:id="1631" w:author="Rebeca de la Paz Gonzales" w:date="2017-06-26T00:21:00Z">
            <w:trPr>
              <w:gridBefore w:val="1"/>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32" w:author="Rebeca de la Paz Gonzales" w:date="2017-06-26T00:21:00Z">
              <w:tcPr>
                <w:tcW w:w="9360" w:type="dxa"/>
                <w:gridSpan w:val="5"/>
              </w:tcPr>
            </w:tcPrChange>
          </w:tcPr>
          <w:p w14:paraId="55F4DA8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33" w:author="Rebeca de la Paz Gonzales" w:date="2017-06-26T00:19:00Z"/>
              </w:rPr>
            </w:pPr>
          </w:p>
          <w:p w14:paraId="2D6F5517"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34" w:author="Rebeca de la Paz Gonzales" w:date="2017-06-26T00:19:00Z"/>
              </w:rPr>
              <w:pPrChange w:id="1635"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ins w:id="1636" w:author="Rebeca de la Paz Gonzales" w:date="2017-06-26T00:19:00Z">
              <w:r>
                <w:rPr>
                  <w:noProof/>
                </w:rPr>
                <w:drawing>
                  <wp:inline distT="0" distB="0" distL="0" distR="0" wp14:anchorId="620E2FAF" wp14:editId="55484775">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23201F1C"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37" w:author="Rebeca de la Paz Gonzales" w:date="2017-06-25T23:52:00Z"/>
              </w:rPr>
              <w:pPrChange w:id="1638"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p>
        </w:tc>
      </w:tr>
    </w:tbl>
    <w:p w14:paraId="3E5D44E4" w14:textId="77777777" w:rsidR="00A6497F" w:rsidRDefault="00A6497F" w:rsidP="00A6497F"/>
    <w:p w14:paraId="4807EAFA" w14:textId="77777777" w:rsidR="00A468EB" w:rsidRDefault="00A468EB" w:rsidP="00A6497F"/>
    <w:tbl>
      <w:tblPr>
        <w:tblStyle w:val="Tablanormal1"/>
        <w:tblW w:w="9218" w:type="dxa"/>
        <w:tblInd w:w="-5" w:type="dxa"/>
        <w:tblLook w:val="04A0" w:firstRow="1" w:lastRow="0" w:firstColumn="1" w:lastColumn="0" w:noHBand="0" w:noVBand="1"/>
        <w:tblPrChange w:id="1639" w:author="Rebeca de la Paz Gonzales" w:date="2017-06-26T00:20:00Z">
          <w:tblPr>
            <w:tblStyle w:val="Tablanormal1"/>
            <w:tblW w:w="9253" w:type="dxa"/>
            <w:tblInd w:w="-5" w:type="dxa"/>
            <w:tblLook w:val="04A0" w:firstRow="1" w:lastRow="0" w:firstColumn="1" w:lastColumn="0" w:noHBand="0" w:noVBand="1"/>
          </w:tblPr>
        </w:tblPrChange>
      </w:tblPr>
      <w:tblGrid>
        <w:gridCol w:w="4191"/>
        <w:gridCol w:w="5027"/>
        <w:tblGridChange w:id="1640">
          <w:tblGrid>
            <w:gridCol w:w="4191"/>
            <w:gridCol w:w="4885"/>
            <w:gridCol w:w="70"/>
            <w:gridCol w:w="107"/>
            <w:gridCol w:w="107"/>
          </w:tblGrid>
        </w:tblGridChange>
      </w:tblGrid>
      <w:tr w:rsidR="00A468EB" w14:paraId="45B0F09B" w14:textId="77777777" w:rsidTr="003F230A">
        <w:trPr>
          <w:cnfStyle w:val="100000000000" w:firstRow="1" w:lastRow="0" w:firstColumn="0" w:lastColumn="0" w:oddVBand="0" w:evenVBand="0" w:oddHBand="0" w:evenHBand="0" w:firstRowFirstColumn="0" w:firstRowLastColumn="0" w:lastRowFirstColumn="0" w:lastRowLastColumn="0"/>
          <w:trHeight w:val="249"/>
          <w:ins w:id="1641" w:author="Rebeca de la Paz Gonzales" w:date="2017-06-26T00:14:00Z"/>
          <w:trPrChange w:id="1642"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643" w:author="Rebeca de la Paz Gonzales" w:date="2017-06-26T00:20:00Z">
              <w:tcPr>
                <w:tcW w:w="4191" w:type="dxa"/>
              </w:tcPr>
            </w:tcPrChange>
          </w:tcPr>
          <w:p w14:paraId="6E7CE3A0" w14:textId="77777777" w:rsidR="00A468EB" w:rsidRDefault="00A468EB" w:rsidP="003F230A">
            <w:pPr>
              <w:cnfStyle w:val="101000000000" w:firstRow="1" w:lastRow="0" w:firstColumn="1" w:lastColumn="0" w:oddVBand="0" w:evenVBand="0" w:oddHBand="0" w:evenHBand="0" w:firstRowFirstColumn="0" w:firstRowLastColumn="0" w:lastRowFirstColumn="0" w:lastRowLastColumn="0"/>
              <w:rPr>
                <w:ins w:id="1644" w:author="Rebeca de la Paz Gonzales" w:date="2017-06-26T00:14:00Z"/>
              </w:rPr>
            </w:pPr>
            <w:ins w:id="1645" w:author="Rebeca de la Paz Gonzales" w:date="2017-06-26T00:14:00Z">
              <w:r>
                <w:t>MÉTODO</w:t>
              </w:r>
            </w:ins>
          </w:p>
        </w:tc>
        <w:tc>
          <w:tcPr>
            <w:tcW w:w="5027" w:type="dxa"/>
            <w:tcPrChange w:id="1646" w:author="Rebeca de la Paz Gonzales" w:date="2017-06-26T00:20:00Z">
              <w:tcPr>
                <w:tcW w:w="5062" w:type="dxa"/>
                <w:gridSpan w:val="3"/>
              </w:tcPr>
            </w:tcPrChange>
          </w:tcPr>
          <w:p w14:paraId="48357406"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647" w:author="Rebeca de la Paz Gonzales" w:date="2017-06-26T00:14:00Z"/>
              </w:rPr>
            </w:pPr>
            <w:ins w:id="1648" w:author="Rebeca de la Paz Gonzales" w:date="2017-06-26T00:14:00Z">
              <w:r>
                <w:t>DESCRIPCIÓN</w:t>
              </w:r>
            </w:ins>
          </w:p>
        </w:tc>
      </w:tr>
      <w:tr w:rsidR="00A468EB" w14:paraId="3AF939C3" w14:textId="77777777" w:rsidTr="003F230A">
        <w:tblPrEx>
          <w:tblPrExChange w:id="1649" w:author="Rebeca de la Paz Gonzales" w:date="2017-06-26T00:20:00Z">
            <w:tblPrEx>
              <w:tblW w:w="9360"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650" w:author="Rebeca de la Paz Gonzales" w:date="2017-06-26T00:14:00Z"/>
          <w:trPrChange w:id="1651"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652" w:author="Rebeca de la Paz Gonzales" w:date="2017-06-26T00:20:00Z">
              <w:tcPr>
                <w:tcW w:w="4191" w:type="dxa"/>
              </w:tcPr>
            </w:tcPrChange>
          </w:tcPr>
          <w:p w14:paraId="300B4FC3"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653" w:author="Rebeca de la Paz Gonzales" w:date="2017-06-26T00:14:00Z"/>
              </w:rPr>
            </w:pPr>
            <w:proofErr w:type="spellStart"/>
            <w:ins w:id="1654" w:author="Rebeca de la Paz Gonzales" w:date="2017-06-26T00:14:00Z">
              <w:r>
                <w:t>createRelation</w:t>
              </w:r>
              <w:proofErr w:type="spellEnd"/>
            </w:ins>
          </w:p>
        </w:tc>
        <w:tc>
          <w:tcPr>
            <w:tcW w:w="5027" w:type="dxa"/>
            <w:tcPrChange w:id="1655" w:author="Rebeca de la Paz Gonzales" w:date="2017-06-26T00:20:00Z">
              <w:tcPr>
                <w:tcW w:w="5169" w:type="dxa"/>
                <w:gridSpan w:val="4"/>
              </w:tcPr>
            </w:tcPrChange>
          </w:tcPr>
          <w:p w14:paraId="3CFFC36E"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656" w:author="Rebeca de la Paz Gonzales" w:date="2017-06-26T00:14:00Z"/>
              </w:rPr>
            </w:pPr>
            <w:ins w:id="1657" w:author="Rebeca de la Paz Gonzales" w:date="2017-06-26T00:14:00Z">
              <w:r>
                <w:t>Comprueba que se obtiene un listado de etiquetas a partir del fichero.</w:t>
              </w:r>
            </w:ins>
          </w:p>
        </w:tc>
      </w:tr>
      <w:tr w:rsidR="00A468EB" w14:paraId="6B9476AE" w14:textId="77777777" w:rsidTr="003F230A">
        <w:tblPrEx>
          <w:tblPrExChange w:id="1658" w:author="Rebeca de la Paz Gonzales" w:date="2017-06-26T00:20:00Z">
            <w:tblPrEx>
              <w:tblW w:w="9146" w:type="dxa"/>
            </w:tblPrEx>
          </w:tblPrExChange>
        </w:tblPrEx>
        <w:trPr>
          <w:trHeight w:val="629"/>
          <w:ins w:id="1659" w:author="Rebeca de la Paz Gonzales" w:date="2017-06-26T00:14:00Z"/>
          <w:trPrChange w:id="1660"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661" w:author="Rebeca de la Paz Gonzales" w:date="2017-06-26T00:20:00Z">
              <w:tcPr>
                <w:tcW w:w="4191" w:type="dxa"/>
              </w:tcPr>
            </w:tcPrChange>
          </w:tcPr>
          <w:p w14:paraId="0629CFC6" w14:textId="77777777" w:rsidR="00A468EB" w:rsidRDefault="00A468EB" w:rsidP="003F230A">
            <w:pPr>
              <w:rPr>
                <w:ins w:id="1662" w:author="Rebeca de la Paz Gonzales" w:date="2017-06-26T00:14:00Z"/>
              </w:rPr>
            </w:pPr>
            <w:proofErr w:type="spellStart"/>
            <w:ins w:id="1663" w:author="Rebeca de la Paz Gonzales" w:date="2017-06-26T00:14:00Z">
              <w:r>
                <w:t>findField</w:t>
              </w:r>
              <w:proofErr w:type="spellEnd"/>
            </w:ins>
          </w:p>
        </w:tc>
        <w:tc>
          <w:tcPr>
            <w:tcW w:w="5027" w:type="dxa"/>
            <w:tcPrChange w:id="1664" w:author="Rebeca de la Paz Gonzales" w:date="2017-06-26T00:20:00Z">
              <w:tcPr>
                <w:tcW w:w="4955" w:type="dxa"/>
                <w:gridSpan w:val="2"/>
              </w:tcPr>
            </w:tcPrChange>
          </w:tcPr>
          <w:p w14:paraId="0D14A1EB"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665" w:author="Rebeca de la Paz Gonzales" w:date="2017-06-26T00:14:00Z"/>
              </w:rPr>
            </w:pPr>
            <w:ins w:id="1666" w:author="Rebeca de la Paz Gonzales" w:date="2017-06-26T00:14:00Z">
              <w:r>
                <w:t>Comprueba si se encuentra una etiqueta asociada a dos elementos en un contexto determinado.</w:t>
              </w:r>
            </w:ins>
          </w:p>
        </w:tc>
      </w:tr>
      <w:tr w:rsidR="00A468EB" w14:paraId="3215D2FD" w14:textId="77777777" w:rsidTr="003F230A">
        <w:tblPrEx>
          <w:tblPrExChange w:id="1667" w:author="Rebeca de la Paz Gonzales" w:date="2017-06-26T00:20:00Z">
            <w:tblPrEx>
              <w:tblW w:w="9146"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668" w:author="Rebeca de la Paz Gonzales" w:date="2017-06-26T00:14:00Z"/>
          <w:trPrChange w:id="1669"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670" w:author="Rebeca de la Paz Gonzales" w:date="2017-06-26T00:20:00Z">
              <w:tcPr>
                <w:tcW w:w="4191" w:type="dxa"/>
              </w:tcPr>
            </w:tcPrChange>
          </w:tcPr>
          <w:p w14:paraId="3999E7E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671" w:author="Rebeca de la Paz Gonzales" w:date="2017-06-26T00:14:00Z"/>
              </w:rPr>
            </w:pPr>
            <w:proofErr w:type="spellStart"/>
            <w:ins w:id="1672" w:author="Rebeca de la Paz Gonzales" w:date="2017-06-26T00:14:00Z">
              <w:r>
                <w:t>getFieldRelation</w:t>
              </w:r>
              <w:proofErr w:type="spellEnd"/>
            </w:ins>
          </w:p>
        </w:tc>
        <w:tc>
          <w:tcPr>
            <w:tcW w:w="5027" w:type="dxa"/>
            <w:tcPrChange w:id="1673" w:author="Rebeca de la Paz Gonzales" w:date="2017-06-26T00:20:00Z">
              <w:tcPr>
                <w:tcW w:w="4955" w:type="dxa"/>
                <w:gridSpan w:val="2"/>
              </w:tcPr>
            </w:tcPrChange>
          </w:tcPr>
          <w:p w14:paraId="6062319A"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674" w:author="Rebeca de la Paz Gonzales" w:date="2017-06-26T00:14:00Z"/>
              </w:rPr>
            </w:pPr>
            <w:ins w:id="1675"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1F993460" w14:textId="77777777" w:rsidTr="003F230A">
        <w:tblPrEx>
          <w:tblPrExChange w:id="1676" w:author="Rebeca de la Paz Gonzales" w:date="2017-06-26T00:20:00Z">
            <w:tblPrEx>
              <w:tblW w:w="9146" w:type="dxa"/>
            </w:tblPrEx>
          </w:tblPrExChange>
        </w:tblPrEx>
        <w:trPr>
          <w:trHeight w:val="203"/>
          <w:ins w:id="1677" w:author="Rebeca de la Paz Gonzales" w:date="2017-06-26T00:14:00Z"/>
          <w:trPrChange w:id="1678"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79" w:author="Rebeca de la Paz Gonzales" w:date="2017-06-26T00:20:00Z">
              <w:tcPr>
                <w:tcW w:w="9146" w:type="dxa"/>
                <w:gridSpan w:val="3"/>
              </w:tcPr>
            </w:tcPrChange>
          </w:tcPr>
          <w:p w14:paraId="0A4BF8EC" w14:textId="77777777" w:rsidR="00A468EB" w:rsidRDefault="00A468EB" w:rsidP="003F230A">
            <w:pPr>
              <w:jc w:val="center"/>
              <w:rPr>
                <w:ins w:id="1680" w:author="Rebeca de la Paz Gonzales" w:date="2017-06-26T00:14:00Z"/>
              </w:rPr>
            </w:pPr>
            <w:ins w:id="1681" w:author="Rebeca de la Paz Gonzales" w:date="2017-06-26T00:14:00Z">
              <w:r>
                <w:t>COBERTURA</w:t>
              </w:r>
            </w:ins>
          </w:p>
        </w:tc>
      </w:tr>
      <w:tr w:rsidR="00A468EB" w14:paraId="2657DE88" w14:textId="77777777" w:rsidTr="003F230A">
        <w:tblPrEx>
          <w:tblPrExChange w:id="1682" w:author="Rebeca de la Paz Gonzales" w:date="2017-06-26T00:20:00Z">
            <w:tblPrEx>
              <w:tblW w:w="9076" w:type="dxa"/>
            </w:tblPrEx>
          </w:tblPrExChange>
        </w:tblPrEx>
        <w:trPr>
          <w:cnfStyle w:val="000000100000" w:firstRow="0" w:lastRow="0" w:firstColumn="0" w:lastColumn="0" w:oddVBand="0" w:evenVBand="0" w:oddHBand="1" w:evenHBand="0" w:firstRowFirstColumn="0" w:firstRowLastColumn="0" w:lastRowFirstColumn="0" w:lastRowLastColumn="0"/>
          <w:trHeight w:val="49"/>
          <w:ins w:id="1683" w:author="Rebeca de la Paz Gonzales" w:date="2017-06-26T00:14:00Z"/>
          <w:trPrChange w:id="1684"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685" w:author="Rebeca de la Paz Gonzales" w:date="2017-06-26T00:20:00Z">
              <w:tcPr>
                <w:tcW w:w="4191" w:type="dxa"/>
              </w:tcPr>
            </w:tcPrChange>
          </w:tcPr>
          <w:p w14:paraId="537B1B05"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6" w:author="Rebeca de la Paz Gonzales" w:date="2017-06-26T00:14:00Z"/>
              </w:rPr>
            </w:pPr>
          </w:p>
          <w:p w14:paraId="34C867FB"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7" w:author="Rebeca de la Paz Gonzales" w:date="2017-06-26T00:14:00Z"/>
              </w:rPr>
            </w:pPr>
            <w:ins w:id="1688" w:author="Rebeca de la Paz Gonzales" w:date="2017-06-26T00:17:00Z">
              <w:r>
                <w:rPr>
                  <w:noProof/>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9" w:author="Rebeca de la Paz Gonzales" w:date="2017-06-26T00:14:00Z"/>
              </w:rPr>
            </w:pPr>
          </w:p>
        </w:tc>
        <w:tc>
          <w:tcPr>
            <w:tcW w:w="5027" w:type="dxa"/>
            <w:tcPrChange w:id="1690" w:author="Rebeca de la Paz Gonzales" w:date="2017-06-26T00:20:00Z">
              <w:tcPr>
                <w:tcW w:w="4885" w:type="dxa"/>
              </w:tcPr>
            </w:tcPrChange>
          </w:tcPr>
          <w:p w14:paraId="395107C4"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1" w:author="Rebeca de la Paz Gonzales" w:date="2017-06-26T00:14:00Z"/>
              </w:rPr>
            </w:pPr>
          </w:p>
          <w:p w14:paraId="74A3B50E"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2" w:author="Rebeca de la Paz Gonzales" w:date="2017-06-26T00:14:00Z"/>
              </w:rPr>
            </w:pPr>
            <w:ins w:id="1693" w:author="Rebeca de la Paz Gonzales" w:date="2017-06-26T00:14:00Z">
              <w:r>
                <w:rPr>
                  <w:noProof/>
                </w:rPr>
                <w:lastRenderedPageBreak/>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4" w:author="Rebeca de la Paz Gonzales" w:date="2017-06-26T00:14:00Z"/>
              </w:rPr>
            </w:pPr>
          </w:p>
        </w:tc>
      </w:tr>
    </w:tbl>
    <w:p w14:paraId="72CE46BE" w14:textId="77777777" w:rsidR="00A468EB" w:rsidRDefault="00A468EB" w:rsidP="00A6497F"/>
    <w:p w14:paraId="5CC17AE6"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0840CC8A" w14:textId="77777777" w:rsidTr="003F230A">
        <w:trPr>
          <w:cnfStyle w:val="100000000000" w:firstRow="1" w:lastRow="0" w:firstColumn="0" w:lastColumn="0" w:oddVBand="0" w:evenVBand="0" w:oddHBand="0" w:evenHBand="0" w:firstRowFirstColumn="0" w:firstRowLastColumn="0" w:lastRowFirstColumn="0" w:lastRowLastColumn="0"/>
          <w:trHeight w:val="329"/>
          <w:ins w:id="169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56687AC" w14:textId="77777777" w:rsidR="00A468EB" w:rsidRDefault="00A468EB" w:rsidP="003F230A">
            <w:pPr>
              <w:rPr>
                <w:ins w:id="1696" w:author="Rebeca de la Paz Gonzales" w:date="2017-06-26T01:53:00Z"/>
              </w:rPr>
            </w:pPr>
            <w:ins w:id="1697" w:author="Rebeca de la Paz Gonzales" w:date="2017-06-26T01:53:00Z">
              <w:r>
                <w:t>MÉTODO</w:t>
              </w:r>
            </w:ins>
          </w:p>
        </w:tc>
        <w:tc>
          <w:tcPr>
            <w:tcW w:w="4677" w:type="dxa"/>
          </w:tcPr>
          <w:p w14:paraId="396F9200"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698" w:author="Rebeca de la Paz Gonzales" w:date="2017-06-26T01:53:00Z"/>
              </w:rPr>
            </w:pPr>
            <w:ins w:id="1699" w:author="Rebeca de la Paz Gonzales" w:date="2017-06-26T01:53:00Z">
              <w:r>
                <w:t>DESCRIPCIÓN</w:t>
              </w:r>
            </w:ins>
          </w:p>
        </w:tc>
      </w:tr>
      <w:tr w:rsidR="00A468EB" w14:paraId="0DF137BE" w14:textId="77777777" w:rsidTr="003F230A">
        <w:trPr>
          <w:cnfStyle w:val="000000100000" w:firstRow="0" w:lastRow="0" w:firstColumn="0" w:lastColumn="0" w:oddVBand="0" w:evenVBand="0" w:oddHBand="1" w:evenHBand="0" w:firstRowFirstColumn="0" w:firstRowLastColumn="0" w:lastRowFirstColumn="0" w:lastRowLastColumn="0"/>
          <w:ins w:id="170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F38900" w14:textId="77777777" w:rsidR="00A468EB" w:rsidRDefault="00A468EB" w:rsidP="003F230A">
            <w:pPr>
              <w:rPr>
                <w:ins w:id="1701" w:author="Rebeca de la Paz Gonzales" w:date="2017-06-26T01:53:00Z"/>
              </w:rPr>
            </w:pPr>
            <w:proofErr w:type="spellStart"/>
            <w:ins w:id="1702" w:author="Rebeca de la Paz Gonzales" w:date="2017-06-26T01:53:00Z">
              <w:r>
                <w:t>readLisp</w:t>
              </w:r>
              <w:proofErr w:type="spellEnd"/>
            </w:ins>
          </w:p>
        </w:tc>
        <w:tc>
          <w:tcPr>
            <w:tcW w:w="4677" w:type="dxa"/>
          </w:tcPr>
          <w:p w14:paraId="71DB87A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03" w:author="Rebeca de la Paz Gonzales" w:date="2017-06-26T01:53:00Z"/>
              </w:rPr>
            </w:pPr>
            <w:ins w:id="1704"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4E0BF218" w14:textId="77777777" w:rsidTr="003F230A">
        <w:trPr>
          <w:ins w:id="170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9F42E8A" w14:textId="77777777" w:rsidR="00A468EB" w:rsidRDefault="00A468EB" w:rsidP="003F230A">
            <w:pPr>
              <w:rPr>
                <w:ins w:id="1706" w:author="Rebeca de la Paz Gonzales" w:date="2017-06-26T01:53:00Z"/>
              </w:rPr>
            </w:pPr>
            <w:proofErr w:type="spellStart"/>
            <w:ins w:id="1707" w:author="Rebeca de la Paz Gonzales" w:date="2017-06-26T01:53:00Z">
              <w:r>
                <w:t>readExcel</w:t>
              </w:r>
              <w:proofErr w:type="spellEnd"/>
            </w:ins>
          </w:p>
        </w:tc>
        <w:tc>
          <w:tcPr>
            <w:tcW w:w="4677" w:type="dxa"/>
          </w:tcPr>
          <w:p w14:paraId="27AA5F04"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08" w:author="Rebeca de la Paz Gonzales" w:date="2017-06-26T01:53:00Z"/>
              </w:rPr>
            </w:pPr>
            <w:ins w:id="1709"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0B9C22E3" w14:textId="77777777" w:rsidTr="003F230A">
        <w:trPr>
          <w:cnfStyle w:val="000000100000" w:firstRow="0" w:lastRow="0" w:firstColumn="0" w:lastColumn="0" w:oddVBand="0" w:evenVBand="0" w:oddHBand="1" w:evenHBand="0" w:firstRowFirstColumn="0" w:firstRowLastColumn="0" w:lastRowFirstColumn="0" w:lastRowLastColumn="0"/>
          <w:ins w:id="171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3B537429" w14:textId="77777777" w:rsidR="00A468EB" w:rsidRDefault="00A468EB" w:rsidP="003F230A">
            <w:pPr>
              <w:jc w:val="center"/>
              <w:rPr>
                <w:ins w:id="1711" w:author="Rebeca de la Paz Gonzales" w:date="2017-06-26T01:53:00Z"/>
              </w:rPr>
            </w:pPr>
            <w:ins w:id="1712" w:author="Rebeca de la Paz Gonzales" w:date="2017-06-26T01:53:00Z">
              <w:r>
                <w:t>COBERTURA</w:t>
              </w:r>
            </w:ins>
          </w:p>
        </w:tc>
      </w:tr>
      <w:tr w:rsidR="00A468EB" w14:paraId="4F8ADCCA" w14:textId="77777777" w:rsidTr="003F230A">
        <w:trPr>
          <w:ins w:id="171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FF317B5" w14:textId="77777777" w:rsidR="00A468EB" w:rsidRDefault="00A468EB" w:rsidP="003F230A">
            <w:pPr>
              <w:rPr>
                <w:ins w:id="1714" w:author="Rebeca de la Paz Gonzales" w:date="2017-06-26T01:53:00Z"/>
              </w:rPr>
            </w:pPr>
          </w:p>
          <w:p w14:paraId="2BE17244" w14:textId="77777777" w:rsidR="00A468EB" w:rsidRDefault="00A468EB" w:rsidP="003F230A">
            <w:pPr>
              <w:jc w:val="center"/>
              <w:rPr>
                <w:ins w:id="1715" w:author="Rebeca de la Paz Gonzales" w:date="2017-06-26T01:53:00Z"/>
              </w:rPr>
            </w:pPr>
            <w:ins w:id="1716" w:author="Rebeca de la Paz Gonzales" w:date="2017-06-26T01:53:00Z">
              <w:r>
                <w:rPr>
                  <w:noProof/>
                </w:rPr>
                <w:drawing>
                  <wp:inline distT="0" distB="0" distL="0" distR="0" wp14:anchorId="1D451CC3" wp14:editId="7F6D141E">
                    <wp:extent cx="2096526" cy="1924098"/>
                    <wp:effectExtent l="0" t="0" r="12065" b="6350"/>
                    <wp:docPr id="41" name="Imagen 41"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02E969C2" w14:textId="77777777" w:rsidR="00A468EB" w:rsidRDefault="00A468EB" w:rsidP="003F230A">
            <w:pPr>
              <w:jc w:val="center"/>
              <w:rPr>
                <w:ins w:id="1717" w:author="Rebeca de la Paz Gonzales" w:date="2017-06-26T01:53:00Z"/>
              </w:rPr>
            </w:pPr>
          </w:p>
        </w:tc>
      </w:tr>
      <w:tr w:rsidR="00A468EB" w14:paraId="2C653192" w14:textId="77777777" w:rsidTr="003F230A">
        <w:trPr>
          <w:cnfStyle w:val="000000100000" w:firstRow="0" w:lastRow="0" w:firstColumn="0" w:lastColumn="0" w:oddVBand="0" w:evenVBand="0" w:oddHBand="1" w:evenHBand="0" w:firstRowFirstColumn="0" w:firstRowLastColumn="0" w:lastRowFirstColumn="0" w:lastRowLastColumn="0"/>
          <w:trHeight w:val="329"/>
          <w:ins w:id="171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6A9B458" w14:textId="77777777" w:rsidR="00A468EB" w:rsidRDefault="00A468EB" w:rsidP="003F230A">
            <w:pPr>
              <w:rPr>
                <w:ins w:id="1719" w:author="Rebeca de la Paz Gonzales" w:date="2017-06-26T01:53:00Z"/>
              </w:rPr>
            </w:pPr>
            <w:ins w:id="1720" w:author="Rebeca de la Paz Gonzales" w:date="2017-06-26T01:53:00Z">
              <w:r>
                <w:t>MÉTODO</w:t>
              </w:r>
            </w:ins>
          </w:p>
        </w:tc>
        <w:tc>
          <w:tcPr>
            <w:tcW w:w="4677" w:type="dxa"/>
          </w:tcPr>
          <w:p w14:paraId="077847B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21" w:author="Rebeca de la Paz Gonzales" w:date="2017-06-26T01:53:00Z"/>
              </w:rPr>
            </w:pPr>
            <w:ins w:id="1722" w:author="Rebeca de la Paz Gonzales" w:date="2017-06-26T01:53:00Z">
              <w:r>
                <w:t>DESCRIPCIÓN</w:t>
              </w:r>
            </w:ins>
          </w:p>
        </w:tc>
      </w:tr>
      <w:tr w:rsidR="00A468EB" w14:paraId="1008DE3F" w14:textId="77777777" w:rsidTr="003F230A">
        <w:trPr>
          <w:ins w:id="172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2B76F2" w14:textId="77777777" w:rsidR="00A468EB" w:rsidRDefault="00A468EB" w:rsidP="003F230A">
            <w:pPr>
              <w:rPr>
                <w:ins w:id="1724" w:author="Rebeca de la Paz Gonzales" w:date="2017-06-26T01:53:00Z"/>
              </w:rPr>
            </w:pPr>
            <w:proofErr w:type="spellStart"/>
            <w:ins w:id="1725" w:author="Rebeca de la Paz Gonzales" w:date="2017-06-26T01:53:00Z">
              <w:r>
                <w:t>readLisp</w:t>
              </w:r>
              <w:proofErr w:type="spellEnd"/>
            </w:ins>
          </w:p>
        </w:tc>
        <w:tc>
          <w:tcPr>
            <w:tcW w:w="4677" w:type="dxa"/>
          </w:tcPr>
          <w:p w14:paraId="3B7EF1A3"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26" w:author="Rebeca de la Paz Gonzales" w:date="2017-06-26T01:53:00Z"/>
              </w:rPr>
            </w:pPr>
            <w:ins w:id="1727"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3C18EB73" w14:textId="77777777" w:rsidTr="003F230A">
        <w:trPr>
          <w:cnfStyle w:val="000000100000" w:firstRow="0" w:lastRow="0" w:firstColumn="0" w:lastColumn="0" w:oddVBand="0" w:evenVBand="0" w:oddHBand="1" w:evenHBand="0" w:firstRowFirstColumn="0" w:firstRowLastColumn="0" w:lastRowFirstColumn="0" w:lastRowLastColumn="0"/>
          <w:ins w:id="172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F42DD2B" w14:textId="77777777" w:rsidR="00A468EB" w:rsidRDefault="00A468EB" w:rsidP="003F230A">
            <w:pPr>
              <w:rPr>
                <w:ins w:id="1729" w:author="Rebeca de la Paz Gonzales" w:date="2017-06-26T01:53:00Z"/>
              </w:rPr>
            </w:pPr>
            <w:proofErr w:type="spellStart"/>
            <w:ins w:id="1730" w:author="Rebeca de la Paz Gonzales" w:date="2017-06-26T01:53:00Z">
              <w:r>
                <w:t>readExcel</w:t>
              </w:r>
              <w:proofErr w:type="spellEnd"/>
            </w:ins>
          </w:p>
        </w:tc>
        <w:tc>
          <w:tcPr>
            <w:tcW w:w="4677" w:type="dxa"/>
          </w:tcPr>
          <w:p w14:paraId="032BA300"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31" w:author="Rebeca de la Paz Gonzales" w:date="2017-06-26T01:53:00Z"/>
              </w:rPr>
            </w:pPr>
            <w:ins w:id="1732" w:author="Rebeca de la Paz Gonzales" w:date="2017-06-26T01:53:00Z">
              <w:r>
                <w:t xml:space="preserve">Comprueba que la lectura de un fichero Excel, con las relaciones y etiquetas asociadas a estas, da lugar a un </w:t>
              </w:r>
              <w:r>
                <w:lastRenderedPageBreak/>
                <w:t xml:space="preserve">listado de etiquetas. Se hace uso de la clase </w:t>
              </w:r>
              <w:proofErr w:type="spellStart"/>
              <w:r w:rsidRPr="000716F5">
                <w:rPr>
                  <w:i/>
                </w:rPr>
                <w:t>FieldRelationTest</w:t>
              </w:r>
              <w:proofErr w:type="spellEnd"/>
              <w:r w:rsidRPr="000716F5">
                <w:t>.</w:t>
              </w:r>
            </w:ins>
          </w:p>
        </w:tc>
      </w:tr>
      <w:tr w:rsidR="00A468EB" w14:paraId="571A303E" w14:textId="77777777" w:rsidTr="003F230A">
        <w:trPr>
          <w:ins w:id="173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30D7A51" w14:textId="77777777" w:rsidR="00A468EB" w:rsidRDefault="00A468EB" w:rsidP="003F230A">
            <w:pPr>
              <w:jc w:val="center"/>
              <w:rPr>
                <w:ins w:id="1734" w:author="Rebeca de la Paz Gonzales" w:date="2017-06-26T01:53:00Z"/>
              </w:rPr>
            </w:pPr>
            <w:ins w:id="1735" w:author="Rebeca de la Paz Gonzales" w:date="2017-06-26T01:53:00Z">
              <w:r>
                <w:lastRenderedPageBreak/>
                <w:t>COBERTURA</w:t>
              </w:r>
            </w:ins>
          </w:p>
        </w:tc>
      </w:tr>
      <w:tr w:rsidR="00A468EB" w14:paraId="05171674" w14:textId="77777777" w:rsidTr="003F230A">
        <w:trPr>
          <w:cnfStyle w:val="000000100000" w:firstRow="0" w:lastRow="0" w:firstColumn="0" w:lastColumn="0" w:oddVBand="0" w:evenVBand="0" w:oddHBand="1" w:evenHBand="0" w:firstRowFirstColumn="0" w:firstRowLastColumn="0" w:lastRowFirstColumn="0" w:lastRowLastColumn="0"/>
          <w:ins w:id="173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2B9AAEB" w14:textId="77777777" w:rsidR="00A468EB" w:rsidRDefault="00A468EB" w:rsidP="003F230A">
            <w:pPr>
              <w:rPr>
                <w:ins w:id="1737" w:author="Rebeca de la Paz Gonzales" w:date="2017-06-26T01:53:00Z"/>
              </w:rPr>
            </w:pPr>
          </w:p>
          <w:p w14:paraId="47DEBE88" w14:textId="77777777" w:rsidR="00A468EB" w:rsidRDefault="00A468EB" w:rsidP="003F230A">
            <w:pPr>
              <w:jc w:val="center"/>
              <w:rPr>
                <w:ins w:id="1738" w:author="Rebeca de la Paz Gonzales" w:date="2017-06-26T01:53:00Z"/>
              </w:rPr>
            </w:pPr>
            <w:ins w:id="1739" w:author="Rebeca de la Paz Gonzales" w:date="2017-06-26T01:53:00Z">
              <w:r>
                <w:rPr>
                  <w:noProof/>
                </w:rPr>
                <w:drawing>
                  <wp:inline distT="0" distB="0" distL="0" distR="0" wp14:anchorId="61C513B1" wp14:editId="609145F0">
                    <wp:extent cx="2096526" cy="1924098"/>
                    <wp:effectExtent l="0" t="0" r="12065" b="6350"/>
                    <wp:docPr id="42" name="Imagen 42"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474033FC" w14:textId="77777777" w:rsidR="00A468EB" w:rsidRDefault="00A468EB" w:rsidP="003F230A">
            <w:pPr>
              <w:jc w:val="center"/>
              <w:rPr>
                <w:ins w:id="1740" w:author="Rebeca de la Paz Gonzales" w:date="2017-06-26T01:53:00Z"/>
              </w:rPr>
            </w:pPr>
          </w:p>
        </w:tc>
      </w:tr>
    </w:tbl>
    <w:p w14:paraId="0594B814" w14:textId="77777777" w:rsidR="00A468EB" w:rsidRDefault="00A468EB" w:rsidP="00A6497F"/>
    <w:p w14:paraId="1AD2683D" w14:textId="77777777" w:rsidR="00A468EB" w:rsidRDefault="00A468EB" w:rsidP="00A6497F"/>
    <w:p w14:paraId="238633C7" w14:textId="77777777" w:rsidR="00A468EB" w:rsidRDefault="00A468EB" w:rsidP="00A6497F"/>
    <w:p w14:paraId="6E7D21AC"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3F40205F" w14:textId="77777777" w:rsidTr="003F230A">
        <w:trPr>
          <w:cnfStyle w:val="100000000000" w:firstRow="1" w:lastRow="0" w:firstColumn="0" w:lastColumn="0" w:oddVBand="0" w:evenVBand="0" w:oddHBand="0" w:evenHBand="0" w:firstRowFirstColumn="0" w:firstRowLastColumn="0" w:lastRowFirstColumn="0" w:lastRowLastColumn="0"/>
          <w:trHeight w:val="329"/>
          <w:ins w:id="174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7296C1E" w14:textId="77777777" w:rsidR="00A468EB" w:rsidRDefault="00A468EB" w:rsidP="003F230A">
            <w:pPr>
              <w:rPr>
                <w:ins w:id="1742" w:author="Rebeca de la Paz Gonzales" w:date="2017-06-26T01:53:00Z"/>
              </w:rPr>
            </w:pPr>
            <w:ins w:id="1743" w:author="Rebeca de la Paz Gonzales" w:date="2017-06-26T01:53:00Z">
              <w:r>
                <w:t>MÉTODO</w:t>
              </w:r>
            </w:ins>
          </w:p>
        </w:tc>
        <w:tc>
          <w:tcPr>
            <w:tcW w:w="4677" w:type="dxa"/>
          </w:tcPr>
          <w:p w14:paraId="0B25ABE5"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744" w:author="Rebeca de la Paz Gonzales" w:date="2017-06-26T01:53:00Z"/>
              </w:rPr>
            </w:pPr>
            <w:ins w:id="1745" w:author="Rebeca de la Paz Gonzales" w:date="2017-06-26T01:53:00Z">
              <w:r>
                <w:t>DESCRIPCIÓN</w:t>
              </w:r>
            </w:ins>
          </w:p>
        </w:tc>
      </w:tr>
      <w:tr w:rsidR="00A468EB" w14:paraId="071EBD06" w14:textId="77777777" w:rsidTr="003F230A">
        <w:trPr>
          <w:cnfStyle w:val="000000100000" w:firstRow="0" w:lastRow="0" w:firstColumn="0" w:lastColumn="0" w:oddVBand="0" w:evenVBand="0" w:oddHBand="1" w:evenHBand="0" w:firstRowFirstColumn="0" w:firstRowLastColumn="0" w:lastRowFirstColumn="0" w:lastRowLastColumn="0"/>
          <w:ins w:id="174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A26AE7C" w14:textId="77777777" w:rsidR="00A468EB" w:rsidRDefault="00A468EB" w:rsidP="003F230A">
            <w:pPr>
              <w:rPr>
                <w:ins w:id="1747" w:author="Rebeca de la Paz Gonzales" w:date="2017-06-26T01:53:00Z"/>
              </w:rPr>
            </w:pPr>
            <w:proofErr w:type="spellStart"/>
            <w:ins w:id="1748" w:author="Rebeca de la Paz Gonzales" w:date="2017-06-26T01:53:00Z">
              <w:r>
                <w:t>readLisp</w:t>
              </w:r>
              <w:proofErr w:type="spellEnd"/>
            </w:ins>
          </w:p>
        </w:tc>
        <w:tc>
          <w:tcPr>
            <w:tcW w:w="4677" w:type="dxa"/>
          </w:tcPr>
          <w:p w14:paraId="590099F2"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49" w:author="Rebeca de la Paz Gonzales" w:date="2017-06-26T01:53:00Z"/>
              </w:rPr>
            </w:pPr>
            <w:ins w:id="1750"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1A576D27" w14:textId="77777777" w:rsidTr="003F230A">
        <w:trPr>
          <w:ins w:id="175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463611" w14:textId="77777777" w:rsidR="00A468EB" w:rsidRDefault="00A468EB" w:rsidP="003F230A">
            <w:pPr>
              <w:rPr>
                <w:ins w:id="1752" w:author="Rebeca de la Paz Gonzales" w:date="2017-06-26T01:53:00Z"/>
              </w:rPr>
            </w:pPr>
            <w:proofErr w:type="spellStart"/>
            <w:ins w:id="1753" w:author="Rebeca de la Paz Gonzales" w:date="2017-06-26T01:53:00Z">
              <w:r>
                <w:t>readExcel</w:t>
              </w:r>
              <w:proofErr w:type="spellEnd"/>
            </w:ins>
          </w:p>
        </w:tc>
        <w:tc>
          <w:tcPr>
            <w:tcW w:w="4677" w:type="dxa"/>
          </w:tcPr>
          <w:p w14:paraId="3D950E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54" w:author="Rebeca de la Paz Gonzales" w:date="2017-06-26T01:53:00Z"/>
              </w:rPr>
            </w:pPr>
            <w:ins w:id="1755"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3EF4FBDD" w14:textId="77777777" w:rsidTr="003F230A">
        <w:trPr>
          <w:cnfStyle w:val="000000100000" w:firstRow="0" w:lastRow="0" w:firstColumn="0" w:lastColumn="0" w:oddVBand="0" w:evenVBand="0" w:oddHBand="1" w:evenHBand="0" w:firstRowFirstColumn="0" w:firstRowLastColumn="0" w:lastRowFirstColumn="0" w:lastRowLastColumn="0"/>
          <w:ins w:id="175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70326D2" w14:textId="77777777" w:rsidR="00A468EB" w:rsidRDefault="00A468EB" w:rsidP="003F230A">
            <w:pPr>
              <w:jc w:val="center"/>
              <w:rPr>
                <w:ins w:id="1757" w:author="Rebeca de la Paz Gonzales" w:date="2017-06-26T01:53:00Z"/>
              </w:rPr>
            </w:pPr>
            <w:ins w:id="1758" w:author="Rebeca de la Paz Gonzales" w:date="2017-06-26T01:53:00Z">
              <w:r>
                <w:t>COBERTURA</w:t>
              </w:r>
            </w:ins>
          </w:p>
        </w:tc>
      </w:tr>
      <w:tr w:rsidR="00A468EB" w14:paraId="4AE9A20C" w14:textId="77777777" w:rsidTr="003F230A">
        <w:trPr>
          <w:ins w:id="175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576F2241" w14:textId="77777777" w:rsidR="00A468EB" w:rsidRDefault="00A468EB" w:rsidP="003F230A">
            <w:pPr>
              <w:rPr>
                <w:ins w:id="1760" w:author="Rebeca de la Paz Gonzales" w:date="2017-06-26T01:53:00Z"/>
              </w:rPr>
            </w:pPr>
          </w:p>
          <w:p w14:paraId="5D81F0B4" w14:textId="77777777" w:rsidR="00A468EB" w:rsidRDefault="00A468EB" w:rsidP="003F230A">
            <w:pPr>
              <w:jc w:val="center"/>
              <w:rPr>
                <w:ins w:id="1761" w:author="Rebeca de la Paz Gonzales" w:date="2017-06-26T01:53:00Z"/>
              </w:rPr>
            </w:pPr>
            <w:ins w:id="1762" w:author="Rebeca de la Paz Gonzales" w:date="2017-06-26T01:53:00Z">
              <w:r>
                <w:rPr>
                  <w:noProof/>
                </w:rPr>
                <w:drawing>
                  <wp:inline distT="0" distB="0" distL="0" distR="0" wp14:anchorId="7FFA70D6" wp14:editId="45C7B0B6">
                    <wp:extent cx="2096526" cy="1924098"/>
                    <wp:effectExtent l="0" t="0" r="12065" b="6350"/>
                    <wp:docPr id="44" name="Imagen 44"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FC021B" w14:textId="77777777" w:rsidR="00A468EB" w:rsidRDefault="00A468EB" w:rsidP="003F230A">
            <w:pPr>
              <w:jc w:val="center"/>
              <w:rPr>
                <w:ins w:id="1763" w:author="Rebeca de la Paz Gonzales" w:date="2017-06-26T01:53:00Z"/>
              </w:rPr>
            </w:pPr>
          </w:p>
        </w:tc>
      </w:tr>
    </w:tbl>
    <w:p w14:paraId="5181AF28" w14:textId="77777777" w:rsidR="00A468EB" w:rsidRPr="00A6497F" w:rsidRDefault="00A468EB" w:rsidP="00A6497F"/>
    <w:sectPr w:rsidR="00A468EB" w:rsidRPr="00A6497F"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Pablo Haya" w:date="2017-06-07T22:41:00Z" w:initials="PH">
    <w:p w14:paraId="50505C7B" w14:textId="77777777" w:rsidR="007C2B13" w:rsidRDefault="007C2B13">
      <w:pPr>
        <w:pStyle w:val="Textocomentario"/>
      </w:pPr>
      <w:r>
        <w:rPr>
          <w:rStyle w:val="Refdecomentario"/>
        </w:rPr>
        <w:annotationRef/>
      </w:r>
      <w:r>
        <w:t xml:space="preserve">Uno / </w:t>
      </w:r>
      <w:proofErr w:type="gramStart"/>
      <w:r>
        <w:t>dos párrafo</w:t>
      </w:r>
      <w:proofErr w:type="gramEnd"/>
      <w:r>
        <w:t xml:space="preserve"> explicando que es el análisis sintáctico, que es uno de los análisis fundamentales para poder resolver tareas relacionadas con </w:t>
      </w:r>
      <w:proofErr w:type="spellStart"/>
      <w:r>
        <w:t>semática</w:t>
      </w:r>
      <w:proofErr w:type="spellEnd"/>
      <w:r>
        <w:t xml:space="preserve"> dentro del PLN. Actualmente la representación predominante para realizar un análisis de sintáctico son las gramáticas de constituyentes. </w:t>
      </w:r>
    </w:p>
  </w:comment>
  <w:comment w:id="15" w:author="Pablo Haya" w:date="2017-06-07T22:37:00Z" w:initials="PH">
    <w:p w14:paraId="35F8BFC3" w14:textId="77777777" w:rsidR="007C2B13" w:rsidRDefault="007C2B13">
      <w:pPr>
        <w:pStyle w:val="Textocomentario"/>
      </w:pPr>
      <w:r>
        <w:rPr>
          <w:rStyle w:val="Refdecomentario"/>
        </w:rPr>
        <w:annotationRef/>
      </w:r>
      <w:r>
        <w:t xml:space="preserve">Introducir que </w:t>
      </w:r>
      <w:proofErr w:type="gramStart"/>
      <w:r>
        <w:t>la gramáticas</w:t>
      </w:r>
      <w:proofErr w:type="gramEnd"/>
      <w:r>
        <w:t xml:space="preserve"> de constituyentes han sido el mecanismo dominante a la hora de realizar una análisis sintáctico desde que Chomsky las introdujo.</w:t>
      </w:r>
    </w:p>
    <w:p w14:paraId="22E176F4" w14:textId="77777777" w:rsidR="007C2B13" w:rsidRDefault="007C2B13">
      <w:pPr>
        <w:pStyle w:val="Textocomentario"/>
      </w:pPr>
    </w:p>
    <w:p w14:paraId="3E9D43AF" w14:textId="77777777" w:rsidR="007C2B13" w:rsidRDefault="007C2B13">
      <w:pPr>
        <w:pStyle w:val="Textocomentario"/>
      </w:pPr>
      <w:proofErr w:type="gramStart"/>
      <w:r>
        <w:t>Esta gramáticas</w:t>
      </w:r>
      <w:proofErr w:type="gramEnd"/>
      <w:r>
        <w:t xml:space="preserve"> se han mantenido porque la mayor parte de los trabajos se han realizado en inglés, y en el resto de los idiomas se ha adaptado. </w:t>
      </w:r>
    </w:p>
    <w:p w14:paraId="323A70A2" w14:textId="77777777" w:rsidR="007C2B13" w:rsidRDefault="007C2B13">
      <w:pPr>
        <w:pStyle w:val="Textocomentario"/>
      </w:pPr>
    </w:p>
    <w:p w14:paraId="06FFCB73" w14:textId="77777777" w:rsidR="007C2B13" w:rsidRDefault="007C2B13">
      <w:pPr>
        <w:pStyle w:val="Textocomentario"/>
      </w:pPr>
      <w:r>
        <w:t>Luego viene que en inglés funciona bien por los motivos que indicas, mientras que la gramática de dependencias se adapta mejor a la estructura más variopinta de otras lenguas.</w:t>
      </w:r>
    </w:p>
  </w:comment>
  <w:comment w:id="16" w:author="Pablo Haya" w:date="2017-06-07T22:51:00Z" w:initials="PH">
    <w:p w14:paraId="1E2CB107" w14:textId="77777777" w:rsidR="007C2B13" w:rsidRDefault="007C2B13">
      <w:pPr>
        <w:pStyle w:val="Textocomentario"/>
      </w:pPr>
      <w:r>
        <w:rPr>
          <w:rStyle w:val="Refdecomentario"/>
        </w:rPr>
        <w:annotationRef/>
      </w:r>
      <w:proofErr w:type="spellStart"/>
      <w:r>
        <w:t>Un</w:t>
      </w:r>
      <w:proofErr w:type="spellEnd"/>
      <w:r>
        <w:t xml:space="preserve"> o dos párrafos explicando que es un </w:t>
      </w:r>
      <w:proofErr w:type="spellStart"/>
      <w:r>
        <w:t>trrebank</w:t>
      </w:r>
      <w:proofErr w:type="spellEnd"/>
      <w:r>
        <w:t xml:space="preserve">, y la necesidad de este </w:t>
      </w:r>
      <w:proofErr w:type="gramStart"/>
      <w:r>
        <w:t>recursos lingüístico</w:t>
      </w:r>
      <w:proofErr w:type="gramEnd"/>
      <w:r>
        <w:t xml:space="preserve"> para construir un analizador sintáctico estadísticos mediante aprendizaje automático</w:t>
      </w:r>
    </w:p>
  </w:comment>
  <w:comment w:id="18" w:author="Pablo Haya" w:date="2017-06-07T22:42:00Z" w:initials="PH">
    <w:p w14:paraId="33902080" w14:textId="77777777" w:rsidR="007C2B13" w:rsidRDefault="007C2B13">
      <w:pPr>
        <w:pStyle w:val="Textocomentario"/>
      </w:pPr>
      <w:r>
        <w:rPr>
          <w:rStyle w:val="Refdecomentario"/>
        </w:rPr>
        <w:annotationRef/>
      </w:r>
      <w:r>
        <w:t>Incluir Referencia</w:t>
      </w:r>
    </w:p>
  </w:comment>
  <w:comment w:id="25" w:author="Pablo Haya" w:date="2017-06-07T22:44:00Z" w:initials="PH">
    <w:p w14:paraId="3B3BA8DD" w14:textId="77777777" w:rsidR="007C2B13" w:rsidRDefault="007C2B13">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7C2B13" w:rsidRDefault="007C2B13">
      <w:pPr>
        <w:pStyle w:val="Textocomentario"/>
      </w:pPr>
    </w:p>
    <w:p w14:paraId="32C9D96B" w14:textId="77777777" w:rsidR="007C2B13" w:rsidRDefault="007C2B13">
      <w:pPr>
        <w:pStyle w:val="Textocomentario"/>
      </w:pPr>
      <w:r>
        <w:t xml:space="preserve">Esto sería como el primer párrafo de la </w:t>
      </w:r>
      <w:proofErr w:type="gramStart"/>
      <w:r>
        <w:t>motivación</w:t>
      </w:r>
      <w:proofErr w:type="gramEnd"/>
      <w:r>
        <w:t xml:space="preserve"> pero extendido</w:t>
      </w:r>
    </w:p>
  </w:comment>
  <w:comment w:id="26" w:author="Pablo Haya" w:date="2017-06-07T23:13:00Z" w:initials="PH">
    <w:p w14:paraId="04A6AEB9" w14:textId="77777777" w:rsidR="007C2B13" w:rsidRDefault="007C2B13" w:rsidP="00857AAB">
      <w:pPr>
        <w:pStyle w:val="Textocomentario"/>
      </w:pPr>
      <w:r>
        <w:rPr>
          <w:rStyle w:val="Refdecomentario"/>
        </w:rPr>
        <w:annotationRef/>
      </w:r>
      <w:r>
        <w:t>Revisar gramática</w:t>
      </w:r>
    </w:p>
    <w:p w14:paraId="0989A250" w14:textId="77777777" w:rsidR="007C2B13" w:rsidRDefault="007C2B13" w:rsidP="00857AAB">
      <w:pPr>
        <w:pStyle w:val="Textocomentario"/>
      </w:pPr>
    </w:p>
    <w:p w14:paraId="002485E6" w14:textId="77777777" w:rsidR="007C2B13" w:rsidRDefault="007C2B13"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8" w:author="Pablo Haya" w:date="2017-06-07T23:14:00Z" w:initials="PH">
    <w:p w14:paraId="143169D3" w14:textId="77777777" w:rsidR="007C2B13" w:rsidRDefault="007C2B13" w:rsidP="000A4622">
      <w:pPr>
        <w:pStyle w:val="Textocomentario"/>
      </w:pPr>
      <w:r>
        <w:rPr>
          <w:rStyle w:val="Refdecomentario"/>
        </w:rPr>
        <w:annotationRef/>
      </w:r>
      <w:r>
        <w:t>Este párrafo y el siguiente son lo que ponía en mi comentario anterior</w:t>
      </w:r>
    </w:p>
  </w:comment>
  <w:comment w:id="44" w:author="Pablo Haya" w:date="2017-06-07T23:15:00Z" w:initials="PH">
    <w:p w14:paraId="46B59001" w14:textId="77777777" w:rsidR="007C2B13" w:rsidRDefault="007C2B13" w:rsidP="000A4622">
      <w:pPr>
        <w:pStyle w:val="Textocomentario"/>
      </w:pPr>
      <w:r>
        <w:rPr>
          <w:rStyle w:val="Refdecomentario"/>
        </w:rPr>
        <w:annotationRef/>
      </w:r>
      <w:r>
        <w:t>Incluir ejemplo</w:t>
      </w:r>
    </w:p>
  </w:comment>
  <w:comment w:id="47" w:author="Pablo Haya" w:date="2017-06-07T22:56:00Z" w:initials="PH">
    <w:p w14:paraId="3E626218" w14:textId="77777777" w:rsidR="007C2B13" w:rsidRDefault="007C2B13">
      <w:pPr>
        <w:pStyle w:val="Textocomentario"/>
      </w:pPr>
      <w:r>
        <w:rPr>
          <w:rStyle w:val="Refdecomentario"/>
        </w:rPr>
        <w:annotationRef/>
      </w:r>
      <w:r>
        <w:t>No exactamente dado que el primer nivel puede tener más de dos ramas, quizás una representación basada o que se asemeja</w:t>
      </w:r>
    </w:p>
  </w:comment>
  <w:comment w:id="71" w:author="Pablo Haya" w:date="2017-06-07T22:45:00Z" w:initials="PH">
    <w:p w14:paraId="5F59F5B4" w14:textId="77777777" w:rsidR="007C2B13" w:rsidRDefault="007C2B13">
      <w:pPr>
        <w:pStyle w:val="Textocomentario"/>
      </w:pPr>
      <w:r>
        <w:rPr>
          <w:rStyle w:val="Refdecomentario"/>
        </w:rPr>
        <w:annotationRef/>
      </w:r>
      <w:r>
        <w:t>, como puede ser el ruso o el chino,</w:t>
      </w:r>
    </w:p>
  </w:comment>
  <w:comment w:id="100" w:author="Pablo Haya" w:date="2017-06-07T22:54:00Z" w:initials="PH">
    <w:p w14:paraId="1933E311" w14:textId="77777777" w:rsidR="007C2B13" w:rsidRDefault="007C2B13" w:rsidP="00DD5F57">
      <w:pPr>
        <w:pStyle w:val="Textocomentario"/>
      </w:pPr>
      <w:r>
        <w:rPr>
          <w:rStyle w:val="Refdecomentario"/>
        </w:rPr>
        <w:annotationRef/>
      </w:r>
      <w:r>
        <w:t>Este podría ser el primer ejemplo. Se podría explicar con cierto detalle para que entendiera bien.</w:t>
      </w:r>
    </w:p>
  </w:comment>
  <w:comment w:id="107" w:author="Pablo Haya" w:date="2017-06-07T22:52:00Z" w:initials="PH">
    <w:p w14:paraId="769AD37F" w14:textId="77777777" w:rsidR="007C2B13" w:rsidRDefault="007C2B13">
      <w:pPr>
        <w:pStyle w:val="Textocomentario"/>
      </w:pPr>
      <w:r>
        <w:rPr>
          <w:rStyle w:val="Refdecomentario"/>
        </w:rPr>
        <w:annotationRef/>
      </w:r>
      <w:r>
        <w:t xml:space="preserve">Este como segundo ejemplo está bien ya que muestra </w:t>
      </w:r>
      <w:proofErr w:type="gramStart"/>
      <w:r>
        <w:t>un oración más complicada</w:t>
      </w:r>
      <w:proofErr w:type="gramEnd"/>
      <w:r>
        <w:t>, y caso difícil de abordar</w:t>
      </w:r>
    </w:p>
  </w:comment>
  <w:comment w:id="119" w:author="Pablo Haya" w:date="2017-06-07T22:57:00Z" w:initials="PH">
    <w:p w14:paraId="2CB0A48D" w14:textId="77777777" w:rsidR="007C2B13" w:rsidRDefault="007C2B13">
      <w:pPr>
        <w:pStyle w:val="Textocomentario"/>
      </w:pPr>
      <w:r>
        <w:rPr>
          <w:rStyle w:val="Refdecomentario"/>
        </w:rPr>
        <w:annotationRef/>
      </w:r>
      <w:r>
        <w:t>Como puede ser el …</w:t>
      </w:r>
    </w:p>
  </w:comment>
  <w:comment w:id="122" w:author="Pablo Haya" w:date="2017-06-07T23:01:00Z" w:initials="PH">
    <w:p w14:paraId="0FA580FA" w14:textId="77777777" w:rsidR="007C2B13" w:rsidRDefault="007C2B13">
      <w:pPr>
        <w:pStyle w:val="Textocomentario"/>
      </w:pPr>
      <w:r>
        <w:rPr>
          <w:rStyle w:val="Refdecomentario"/>
        </w:rPr>
        <w:annotationRef/>
      </w:r>
      <w:r>
        <w:t>Los tres siguientes apartados los agruparía dentro de uno: Implementaciones de gramática de dependencias</w:t>
      </w:r>
    </w:p>
  </w:comment>
  <w:comment w:id="125" w:author="Pablo Haya" w:date="2017-06-07T23:02:00Z" w:initials="PH">
    <w:p w14:paraId="5B51C2CC" w14:textId="77777777" w:rsidR="007C2B13" w:rsidRDefault="007C2B13">
      <w:pPr>
        <w:pStyle w:val="Textocomentario"/>
      </w:pPr>
      <w:r>
        <w:rPr>
          <w:rStyle w:val="Refdecomentario"/>
        </w:rPr>
        <w:annotationRef/>
      </w:r>
      <w:r>
        <w:t xml:space="preserve">Introducir que es el Stanford </w:t>
      </w:r>
      <w:proofErr w:type="spellStart"/>
      <w:r>
        <w:t>Dependicies</w:t>
      </w:r>
      <w:proofErr w:type="spellEnd"/>
      <w:r>
        <w:t xml:space="preserve"> en un </w:t>
      </w:r>
      <w:proofErr w:type="spellStart"/>
      <w:r>
        <w:t>parrafo</w:t>
      </w:r>
      <w:proofErr w:type="spellEnd"/>
    </w:p>
  </w:comment>
  <w:comment w:id="128" w:author="Pablo Haya" w:date="2017-06-07T23:05:00Z" w:initials="PH">
    <w:p w14:paraId="6AAAECFD" w14:textId="77777777" w:rsidR="007C2B13" w:rsidRDefault="007C2B13">
      <w:pPr>
        <w:pStyle w:val="Textocomentario"/>
      </w:pPr>
      <w:r>
        <w:rPr>
          <w:rStyle w:val="Refdecomentario"/>
        </w:rPr>
        <w:annotationRef/>
      </w:r>
      <w:r>
        <w:t xml:space="preserve">No se pueden meter figuras sin referenciar en el texto. </w:t>
      </w:r>
    </w:p>
  </w:comment>
  <w:comment w:id="129" w:author="Pablo Haya" w:date="2017-06-07T23:06:00Z" w:initials="PH">
    <w:p w14:paraId="3A52A0CB" w14:textId="77777777" w:rsidR="007C2B13" w:rsidRDefault="007C2B13">
      <w:pPr>
        <w:pStyle w:val="Textocomentario"/>
      </w:pPr>
      <w:r>
        <w:rPr>
          <w:rStyle w:val="Refdecomentario"/>
        </w:rPr>
        <w:annotationRef/>
      </w:r>
      <w:r>
        <w:t>Revisar y releer ya que no queda muy natural parece traducción</w:t>
      </w:r>
    </w:p>
  </w:comment>
  <w:comment w:id="131" w:author="Pablo Haya" w:date="2017-06-07T23:08:00Z" w:initials="PH">
    <w:p w14:paraId="0EEF6164" w14:textId="77777777" w:rsidR="007C2B13" w:rsidRDefault="007C2B13">
      <w:pPr>
        <w:pStyle w:val="Textocomentario"/>
      </w:pPr>
      <w:r>
        <w:rPr>
          <w:rStyle w:val="Refdecomentario"/>
        </w:rPr>
        <w:annotationRef/>
      </w:r>
      <w:r>
        <w:t>Revisar la redacción de la frase</w:t>
      </w:r>
    </w:p>
  </w:comment>
  <w:comment w:id="134" w:author="Pablo Haya" w:date="2017-06-07T23:09:00Z" w:initials="PH">
    <w:p w14:paraId="10780469" w14:textId="77777777" w:rsidR="007C2B13" w:rsidRDefault="007C2B13">
      <w:pPr>
        <w:pStyle w:val="Textocomentario"/>
      </w:pPr>
      <w:r>
        <w:rPr>
          <w:rStyle w:val="Refdecomentario"/>
        </w:rPr>
        <w:annotationRef/>
      </w:r>
      <w:r>
        <w:t>Revisar gramática</w:t>
      </w:r>
    </w:p>
  </w:comment>
  <w:comment w:id="144" w:author="Pablo Haya" w:date="2017-06-07T23:21:00Z" w:initials="PH">
    <w:p w14:paraId="3E367B7F" w14:textId="77777777" w:rsidR="007C2B13" w:rsidRDefault="007C2B13">
      <w:pPr>
        <w:pStyle w:val="Textocomentario"/>
      </w:pPr>
      <w:r>
        <w:rPr>
          <w:rStyle w:val="Refdecomentario"/>
        </w:rPr>
        <w:annotationRef/>
      </w:r>
      <w:r>
        <w:t>Explicar un poco más en detalle tomando como ejemplo la primera relación</w:t>
      </w:r>
    </w:p>
    <w:p w14:paraId="4B2C861C" w14:textId="77777777" w:rsidR="007C2B13" w:rsidRDefault="007C2B13">
      <w:pPr>
        <w:pStyle w:val="Textocomentario"/>
      </w:pPr>
    </w:p>
    <w:p w14:paraId="0621CB40" w14:textId="77777777" w:rsidR="007C2B13" w:rsidRDefault="007C2B13">
      <w:pPr>
        <w:pStyle w:val="Textocomentario"/>
      </w:pPr>
      <w:r>
        <w:t xml:space="preserve">Explicar que </w:t>
      </w:r>
      <w:proofErr w:type="spellStart"/>
      <w:r>
        <w:t>makes</w:t>
      </w:r>
      <w:proofErr w:type="spellEnd"/>
      <w:r>
        <w:t xml:space="preserve"> ocupa la posición 11 por que se cuentan las comas</w:t>
      </w:r>
    </w:p>
  </w:comment>
  <w:comment w:id="145" w:author="Pablo Haya" w:date="2017-06-07T23:23:00Z" w:initials="PH">
    <w:p w14:paraId="597EF904" w14:textId="77777777" w:rsidR="007C2B13" w:rsidRDefault="007C2B13">
      <w:pPr>
        <w:pStyle w:val="Textocomentario"/>
      </w:pPr>
      <w:r>
        <w:rPr>
          <w:rStyle w:val="Refdecomentario"/>
        </w:rPr>
        <w:annotationRef/>
      </w:r>
      <w:r>
        <w:t>Estaría bien incluir también la representación gráfica para ver más claro las dependencias</w:t>
      </w:r>
    </w:p>
  </w:comment>
  <w:comment w:id="148" w:author="Pablo Haya" w:date="2017-06-07T23:23:00Z" w:initials="PH">
    <w:p w14:paraId="7723F314" w14:textId="77777777" w:rsidR="007C2B13" w:rsidRDefault="007C2B13">
      <w:pPr>
        <w:pStyle w:val="Textocomentario"/>
      </w:pPr>
      <w:r>
        <w:rPr>
          <w:rStyle w:val="Refdecomentario"/>
        </w:rPr>
        <w:annotationRef/>
      </w:r>
      <w:r>
        <w:t xml:space="preserve">La </w:t>
      </w:r>
      <w:proofErr w:type="spellStart"/>
      <w:r>
        <w:t>reoresentación</w:t>
      </w:r>
      <w:proofErr w:type="spellEnd"/>
      <w:r>
        <w:t xml:space="preserve"> árbol ayudaría</w:t>
      </w:r>
    </w:p>
  </w:comment>
  <w:comment w:id="192" w:author="Pablo Haya" w:date="2017-06-20T23:20:00Z" w:initials="PH">
    <w:p w14:paraId="3931444C" w14:textId="77777777" w:rsidR="007C2B13" w:rsidRDefault="007C2B13">
      <w:pPr>
        <w:pStyle w:val="Textocomentario"/>
      </w:pPr>
      <w:r>
        <w:rPr>
          <w:rStyle w:val="Refdecomentario"/>
        </w:rPr>
        <w:annotationRef/>
      </w:r>
      <w:r>
        <w:t xml:space="preserve">Insertar salto de página impar para que los capítulos </w:t>
      </w:r>
      <w:proofErr w:type="spellStart"/>
      <w:r>
        <w:t>empiezen</w:t>
      </w:r>
      <w:proofErr w:type="spellEnd"/>
      <w:r>
        <w:t xml:space="preserve"> siempre en página impar</w:t>
      </w:r>
    </w:p>
  </w:comment>
  <w:comment w:id="194" w:author="Pablo Haya" w:date="2017-06-20T23:22:00Z" w:initials="PH">
    <w:p w14:paraId="3215DF2B" w14:textId="77777777" w:rsidR="007C2B13" w:rsidRDefault="007C2B13">
      <w:pPr>
        <w:pStyle w:val="Textocomentario"/>
      </w:pPr>
      <w:r>
        <w:rPr>
          <w:rStyle w:val="Refdecomentario"/>
        </w:rPr>
        <w:annotationRef/>
      </w:r>
      <w:r>
        <w:t xml:space="preserve">También ha sido necesario adquirir solido conocimiento de lingüística para poder interpretar las distintas etiquetas y la diversidad de </w:t>
      </w:r>
      <w:proofErr w:type="spellStart"/>
      <w:r>
        <w:t>composión</w:t>
      </w:r>
      <w:proofErr w:type="spellEnd"/>
      <w:r>
        <w:t xml:space="preserve"> de los árboles.</w:t>
      </w:r>
    </w:p>
  </w:comment>
  <w:comment w:id="200" w:author="Pablo Haya" w:date="2017-06-20T23:21:00Z" w:initials="PH">
    <w:p w14:paraId="0C1F3A02" w14:textId="77777777" w:rsidR="007C2B13" w:rsidRDefault="007C2B13">
      <w:pPr>
        <w:pStyle w:val="Textocomentario"/>
      </w:pPr>
      <w:r>
        <w:rPr>
          <w:rStyle w:val="Refdecomentario"/>
        </w:rPr>
        <w:annotationRef/>
      </w:r>
      <w:r>
        <w:t>¿a qué te refieres con el arreglo del árbol?</w:t>
      </w:r>
    </w:p>
  </w:comment>
  <w:comment w:id="205" w:author="Pablo Haya" w:date="2017-06-20T23:24:00Z" w:initials="PH">
    <w:p w14:paraId="250119D9" w14:textId="77777777" w:rsidR="007C2B13" w:rsidRDefault="007C2B13">
      <w:pPr>
        <w:pStyle w:val="Textocomentario"/>
      </w:pPr>
      <w:r>
        <w:rPr>
          <w:rStyle w:val="Refdecomentario"/>
        </w:rPr>
        <w:annotationRef/>
      </w:r>
      <w:r>
        <w:t xml:space="preserve">Lo que se denomina </w:t>
      </w:r>
    </w:p>
  </w:comment>
  <w:comment w:id="208" w:author="Pablo Haya" w:date="2017-06-20T23:25:00Z" w:initials="PH">
    <w:p w14:paraId="3649595F" w14:textId="77777777" w:rsidR="007C2B13" w:rsidRDefault="007C2B13">
      <w:pPr>
        <w:pStyle w:val="Textocomentario"/>
      </w:pPr>
      <w:r>
        <w:rPr>
          <w:rStyle w:val="Refdecomentario"/>
        </w:rPr>
        <w:annotationRef/>
      </w:r>
      <w:r>
        <w:t xml:space="preserve">Creo que es necesario primero explicar </w:t>
      </w:r>
      <w:proofErr w:type="spellStart"/>
      <w:r>
        <w:t>cual</w:t>
      </w:r>
      <w:proofErr w:type="spellEnd"/>
      <w:r>
        <w:t xml:space="preserve"> sería el resultado esperado dando el equivalente en dependencias</w:t>
      </w:r>
    </w:p>
  </w:comment>
  <w:comment w:id="214" w:author="Pablo Haya" w:date="2017-06-20T23:27:00Z" w:initials="PH">
    <w:p w14:paraId="36F66C8D" w14:textId="77777777" w:rsidR="007C2B13" w:rsidRDefault="007C2B13">
      <w:pPr>
        <w:pStyle w:val="Textocomentario"/>
      </w:pPr>
      <w:r>
        <w:rPr>
          <w:rStyle w:val="Refdecomentario"/>
        </w:rPr>
        <w:annotationRef/>
      </w:r>
      <w:r>
        <w:t>Tanto la teoría como la experiencia después de haber revisado… nos dice</w:t>
      </w:r>
    </w:p>
  </w:comment>
  <w:comment w:id="229" w:author="Pablo Haya" w:date="2017-06-20T23:30:00Z" w:initials="PH">
    <w:p w14:paraId="26AF2B4D" w14:textId="77777777" w:rsidR="007C2B13" w:rsidRDefault="007C2B13">
      <w:pPr>
        <w:pStyle w:val="Textocomentario"/>
      </w:pPr>
      <w:r>
        <w:rPr>
          <w:rStyle w:val="Refdecomentario"/>
        </w:rPr>
        <w:annotationRef/>
      </w:r>
      <w:r>
        <w:t xml:space="preserve">Me ha gustado mucho que hayas comenzado con un ejemplo. </w:t>
      </w:r>
      <w:proofErr w:type="gramStart"/>
      <w:r>
        <w:t>Muy ilustrativo!</w:t>
      </w:r>
      <w:proofErr w:type="gramEnd"/>
      <w:r>
        <w:t xml:space="preserve"> </w:t>
      </w:r>
    </w:p>
    <w:p w14:paraId="291CE6CA" w14:textId="77777777" w:rsidR="007C2B13" w:rsidRDefault="007C2B13">
      <w:pPr>
        <w:pStyle w:val="Textocomentario"/>
      </w:pPr>
    </w:p>
    <w:p w14:paraId="54CEA79A" w14:textId="77777777" w:rsidR="007C2B13" w:rsidRDefault="007C2B13">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7C2B13" w:rsidRDefault="007C2B13">
      <w:pPr>
        <w:pStyle w:val="Textocomentario"/>
      </w:pPr>
    </w:p>
    <w:p w14:paraId="0DE39DD5" w14:textId="77777777" w:rsidR="007C2B13" w:rsidRDefault="007C2B13">
      <w:pPr>
        <w:pStyle w:val="Textocomentario"/>
      </w:pPr>
      <w:r>
        <w:t xml:space="preserve">En esta subsección tendrían que aparecer todas las etiquetas, y ayudaría tener una tabla que las resuma. </w:t>
      </w:r>
    </w:p>
  </w:comment>
  <w:comment w:id="730" w:author="Pablo Haya" w:date="2017-06-20T23:32:00Z" w:initials="PH">
    <w:p w14:paraId="702AA681" w14:textId="77777777" w:rsidR="007C2B13" w:rsidRDefault="007C2B13">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742" w:author="Pablo Haya" w:date="2017-06-20T23:33:00Z" w:initials="PH">
    <w:p w14:paraId="2F42908F" w14:textId="77777777" w:rsidR="007C2B13" w:rsidRDefault="007C2B13">
      <w:pPr>
        <w:pStyle w:val="Textocomentario"/>
      </w:pPr>
      <w:r>
        <w:rPr>
          <w:rStyle w:val="Refdecomentario"/>
        </w:rPr>
        <w:annotationRef/>
      </w:r>
      <w:r>
        <w:t xml:space="preserve">Hay que explicar </w:t>
      </w:r>
      <w:proofErr w:type="spellStart"/>
      <w:r>
        <w:t>el porqué</w:t>
      </w:r>
      <w:proofErr w:type="spellEnd"/>
      <w:r>
        <w:t xml:space="preserve"> dado que es un convencionalismo</w:t>
      </w:r>
    </w:p>
  </w:comment>
  <w:comment w:id="745" w:author="Pablo Haya" w:date="2017-06-20T23:42:00Z" w:initials="PH">
    <w:p w14:paraId="3C48F73A" w14:textId="77777777" w:rsidR="007C2B13" w:rsidRDefault="007C2B13">
      <w:pPr>
        <w:pStyle w:val="Textocomentario"/>
      </w:pPr>
      <w:r>
        <w:rPr>
          <w:rStyle w:val="Refdecomentario"/>
        </w:rPr>
        <w:annotationRef/>
      </w:r>
      <w:r>
        <w:t>lo marco en cursivas y negrita como he visto más adelante</w:t>
      </w:r>
    </w:p>
  </w:comment>
  <w:comment w:id="755" w:author="Pablo Haya" w:date="2017-06-20T23:39:00Z" w:initials="PH">
    <w:p w14:paraId="22C77A70" w14:textId="77777777" w:rsidR="007C2B13" w:rsidRDefault="007C2B13">
      <w:pPr>
        <w:pStyle w:val="Textocomentario"/>
      </w:pPr>
      <w:r>
        <w:rPr>
          <w:rStyle w:val="Refdecomentario"/>
        </w:rPr>
        <w:annotationRef/>
      </w:r>
      <w:r>
        <w:t xml:space="preserve">En </w:t>
      </w:r>
      <w:proofErr w:type="gramStart"/>
      <w:r>
        <w:t>la algún punto</w:t>
      </w:r>
      <w:proofErr w:type="gramEnd"/>
      <w:r>
        <w:t xml:space="preserve"> hay que incluir tabla que permita extraer cuales son las etiquetas que requieren contexto como la que nos enseñaste</w:t>
      </w:r>
    </w:p>
  </w:comment>
  <w:comment w:id="769" w:author="Pablo Haya" w:date="2017-06-20T23:47:00Z" w:initials="PH">
    <w:p w14:paraId="59B0D9DA" w14:textId="77777777" w:rsidR="007C2B13" w:rsidRDefault="007C2B13">
      <w:pPr>
        <w:pStyle w:val="Textocomentario"/>
      </w:pPr>
      <w:r>
        <w:rPr>
          <w:rStyle w:val="Refdecomentario"/>
        </w:rPr>
        <w:annotationRef/>
      </w:r>
      <w:r>
        <w:t xml:space="preserve">La figura es un poco complicada de interpretar ya que muestra todos los pasos de una sola vez. De momento no tengo sugerencia de cómo </w:t>
      </w:r>
      <w:proofErr w:type="gramStart"/>
      <w:r>
        <w:t>mejorarla</w:t>
      </w:r>
      <w:proofErr w:type="gramEnd"/>
      <w:r>
        <w:t xml:space="preserve"> pero pensando en ello</w:t>
      </w:r>
    </w:p>
    <w:p w14:paraId="70A25EC1" w14:textId="77777777" w:rsidR="007C2B13" w:rsidRDefault="007C2B13">
      <w:pPr>
        <w:pStyle w:val="Textocomentario"/>
      </w:pPr>
    </w:p>
    <w:p w14:paraId="2019F4CC" w14:textId="77777777" w:rsidR="007C2B13" w:rsidRDefault="007C2B13">
      <w:pPr>
        <w:pStyle w:val="Textocomentario"/>
      </w:pPr>
      <w:r>
        <w:t>Una posible opción, pero tiene su curro es:</w:t>
      </w:r>
    </w:p>
    <w:p w14:paraId="1ED0F221" w14:textId="77777777" w:rsidR="007C2B13" w:rsidRDefault="007C2B13">
      <w:pPr>
        <w:pStyle w:val="Textocomentario"/>
      </w:pPr>
    </w:p>
    <w:p w14:paraId="50E5A26C" w14:textId="77777777" w:rsidR="007C2B13" w:rsidRDefault="007C2B13">
      <w:pPr>
        <w:pStyle w:val="Textocomentario"/>
      </w:pPr>
      <w:r>
        <w:t xml:space="preserve">De cara a explicar el proceso se podría realizar </w:t>
      </w:r>
      <w:proofErr w:type="gramStart"/>
      <w:r>
        <w:t>un imagen compuesta</w:t>
      </w:r>
      <w:proofErr w:type="gramEnd"/>
      <w:r>
        <w:t xml:space="preserve"> con varios </w:t>
      </w:r>
      <w:proofErr w:type="spellStart"/>
      <w:r>
        <w:t>subimágenes</w:t>
      </w:r>
      <w:proofErr w:type="spellEnd"/>
      <w:r>
        <w:t xml:space="preserve"> donde cada una mostrará el árbol original marcando en </w:t>
      </w:r>
      <w:proofErr w:type="spellStart"/>
      <w:r>
        <w:t>que</w:t>
      </w:r>
      <w:proofErr w:type="spellEnd"/>
      <w:r>
        <w:t xml:space="preserve"> punto del recorrido está (</w:t>
      </w:r>
      <w:proofErr w:type="spellStart"/>
      <w:r>
        <w:t>ej</w:t>
      </w:r>
      <w:proofErr w:type="spellEnd"/>
      <w:r>
        <w:t xml:space="preserve"> con negrita), el árbol de dependencias que se va construyendo, y el contenido de la pila de contexto</w:t>
      </w:r>
    </w:p>
  </w:comment>
  <w:comment w:id="771" w:author="Pablo Haya" w:date="2017-06-20T23:46:00Z" w:initials="PH">
    <w:p w14:paraId="1494D930" w14:textId="77777777" w:rsidR="007C2B13" w:rsidRDefault="007C2B13">
      <w:pPr>
        <w:pStyle w:val="Textocomentario"/>
      </w:pPr>
      <w:r>
        <w:rPr>
          <w:rStyle w:val="Refdecomentario"/>
        </w:rPr>
        <w:annotationRef/>
      </w:r>
      <w:r>
        <w:t xml:space="preserve">Estaría bien incluir el pseudocódigo del algoritmo. </w:t>
      </w:r>
    </w:p>
    <w:p w14:paraId="2D5CB2A6" w14:textId="77777777" w:rsidR="007C2B13" w:rsidRDefault="007C2B13">
      <w:pPr>
        <w:pStyle w:val="Textocomentario"/>
      </w:pPr>
    </w:p>
    <w:p w14:paraId="583E4439" w14:textId="77777777" w:rsidR="007C2B13" w:rsidRDefault="007C2B13">
      <w:pPr>
        <w:pStyle w:val="Textocomentario"/>
      </w:pPr>
    </w:p>
  </w:comment>
  <w:comment w:id="783" w:author="Pablo Haya" w:date="2017-06-20T23:48:00Z" w:initials="PH">
    <w:p w14:paraId="67CC2834" w14:textId="77777777" w:rsidR="007C2B13" w:rsidRDefault="007C2B13">
      <w:pPr>
        <w:pStyle w:val="Textocomentario"/>
      </w:pPr>
      <w:r>
        <w:rPr>
          <w:rStyle w:val="Refdecomentario"/>
        </w:rPr>
        <w:annotationRef/>
      </w:r>
      <w:r>
        <w:t>¿?????</w:t>
      </w:r>
    </w:p>
  </w:comment>
  <w:comment w:id="781" w:author="Pablo Haya" w:date="2017-06-20T23:48:00Z" w:initials="PH">
    <w:p w14:paraId="1E2F4981" w14:textId="77777777" w:rsidR="007C2B13" w:rsidRDefault="007C2B13">
      <w:pPr>
        <w:pStyle w:val="Textocomentario"/>
      </w:pPr>
      <w:r>
        <w:rPr>
          <w:rStyle w:val="Refdecomentario"/>
        </w:rPr>
        <w:annotationRef/>
      </w:r>
      <w:r>
        <w:t>Revisar la redacción de este párrafo</w:t>
      </w:r>
    </w:p>
  </w:comment>
  <w:comment w:id="820" w:author="Pablo Haya" w:date="2017-06-20T23:54:00Z" w:initials="PH">
    <w:p w14:paraId="6F600E32" w14:textId="77777777" w:rsidR="007C2B13" w:rsidRDefault="007C2B13">
      <w:pPr>
        <w:pStyle w:val="Textocomentario"/>
      </w:pPr>
      <w:r>
        <w:rPr>
          <w:rStyle w:val="Refdecomentario"/>
        </w:rPr>
        <w:annotationRef/>
      </w:r>
      <w:r>
        <w:t>Salto de página impar</w:t>
      </w:r>
    </w:p>
  </w:comment>
  <w:comment w:id="829" w:author="Rebeca" w:date="2017-06-19T15:25:00Z" w:initials="R">
    <w:p w14:paraId="530D91D1" w14:textId="77777777" w:rsidR="007C2B13" w:rsidRDefault="007C2B13">
      <w:pPr>
        <w:pStyle w:val="Textocomentario"/>
      </w:pPr>
      <w:r>
        <w:rPr>
          <w:rStyle w:val="Refdecomentario"/>
        </w:rPr>
        <w:annotationRef/>
      </w:r>
    </w:p>
    <w:p w14:paraId="4A9FF04B" w14:textId="77777777" w:rsidR="007C2B13" w:rsidRDefault="007C2B13">
      <w:pPr>
        <w:pStyle w:val="Textocomentario"/>
      </w:pPr>
      <w:proofErr w:type="gramStart"/>
      <w:r>
        <w:t>Incluyo en esta parte el código desarrollado para la escritura de ficheros???</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6D1B30" w14:textId="77777777" w:rsidR="000321DF" w:rsidRDefault="000321DF">
      <w:r>
        <w:separator/>
      </w:r>
    </w:p>
  </w:endnote>
  <w:endnote w:type="continuationSeparator" w:id="0">
    <w:p w14:paraId="44F6FA59" w14:textId="77777777" w:rsidR="000321DF" w:rsidRDefault="0003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 w:name="NimbusRomNo9L-Medi">
    <w:altName w:val="Cambria"/>
    <w:panose1 w:val="00000000000000000000"/>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7C2B13" w:rsidRDefault="007C2B1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F2F097" w14:textId="77777777" w:rsidR="007C2B13" w:rsidRDefault="007C2B13"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7C2B13" w:rsidRPr="009704D8" w:rsidRDefault="007C2B13"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7C2B13" w:rsidRPr="003337E3" w:rsidRDefault="007C2B13"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7C2B13" w:rsidRPr="003337E3" w:rsidRDefault="007C2B1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8B58EF">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7C2B13" w:rsidRPr="003337E3" w:rsidRDefault="007C2B1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8B58EF">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7C2B13" w:rsidRDefault="007C2B13"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B58EF">
      <w:rPr>
        <w:rStyle w:val="Nmerodepgina"/>
        <w:noProof/>
      </w:rPr>
      <w:t>2</w:t>
    </w:r>
    <w:r>
      <w:rPr>
        <w:rStyle w:val="Nmerodepgina"/>
      </w:rPr>
      <w:fldChar w:fldCharType="end"/>
    </w:r>
  </w:p>
  <w:p w14:paraId="63C1B1FE" w14:textId="77777777" w:rsidR="007C2B13" w:rsidRPr="003337E3" w:rsidRDefault="007C2B13"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7C2B13" w:rsidRDefault="007C2B1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C50FE">
      <w:rPr>
        <w:rStyle w:val="Nmerodepgina"/>
        <w:noProof/>
      </w:rPr>
      <w:t>I</w:t>
    </w:r>
    <w:r>
      <w:rPr>
        <w:rStyle w:val="Nmerodepgina"/>
      </w:rPr>
      <w:fldChar w:fldCharType="end"/>
    </w:r>
  </w:p>
  <w:p w14:paraId="45BD4AD9" w14:textId="77777777" w:rsidR="007C2B13" w:rsidRDefault="007C2B13">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CEFF4" w14:textId="77777777" w:rsidR="000321DF" w:rsidRDefault="000321DF">
      <w:r>
        <w:separator/>
      </w:r>
    </w:p>
  </w:footnote>
  <w:footnote w:type="continuationSeparator" w:id="0">
    <w:p w14:paraId="40896F82" w14:textId="77777777" w:rsidR="000321DF" w:rsidRDefault="000321DF">
      <w:r>
        <w:continuationSeparator/>
      </w:r>
    </w:p>
  </w:footnote>
  <w:footnote w:id="1">
    <w:p w14:paraId="05B596E9" w14:textId="019A21B6" w:rsidR="007C2B13" w:rsidRPr="009C5443" w:rsidRDefault="007C2B13">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7C2B13" w:rsidRDefault="007C2B13">
      <w:pPr>
        <w:pStyle w:val="Textonotapie"/>
      </w:pPr>
      <w:r>
        <w:rPr>
          <w:rStyle w:val="Refdenotaalpie"/>
        </w:rPr>
        <w:footnoteRef/>
      </w:r>
      <w:r>
        <w:t xml:space="preserve"> Universal </w:t>
      </w:r>
      <w:proofErr w:type="spellStart"/>
      <w:r>
        <w:t>Dependencies</w:t>
      </w:r>
      <w:proofErr w:type="spellEnd"/>
      <w:r>
        <w:t xml:space="preserve">: </w:t>
      </w:r>
      <w:r w:rsidRPr="009C5443">
        <w:t>http://universaldependencies.org</w:t>
      </w:r>
    </w:p>
  </w:footnote>
  <w:footnote w:id="3">
    <w:p w14:paraId="3999D799" w14:textId="60685966" w:rsidR="007C2B13" w:rsidRDefault="007C2B13">
      <w:pPr>
        <w:pStyle w:val="Textonotapie"/>
      </w:pPr>
      <w:r>
        <w:rPr>
          <w:rStyle w:val="Refdenotaalpie"/>
        </w:rPr>
        <w:footnoteRef/>
      </w:r>
      <w:r>
        <w:t xml:space="preserve"> Declinaciones del ruso: </w:t>
      </w:r>
      <w:r w:rsidRPr="001524C7">
        <w:t>http://masterrussian.com/aa052000a.shtml</w:t>
      </w:r>
    </w:p>
  </w:footnote>
  <w:footnote w:id="4">
    <w:p w14:paraId="43B4A9D6" w14:textId="4891F7AB" w:rsidR="007C2B13" w:rsidRPr="00C22EBF" w:rsidRDefault="007C2B13">
      <w:pPr>
        <w:pStyle w:val="Textonotapie"/>
        <w:rPr>
          <w:lang w:val="en"/>
        </w:rPr>
      </w:pPr>
      <w:ins w:id="89" w:author="Rebeca de la Paz Gonzales" w:date="2017-06-24T10:37:00Z">
        <w:r>
          <w:rPr>
            <w:rStyle w:val="Refdenotaalpie"/>
          </w:rPr>
          <w:footnoteRef/>
        </w:r>
        <w:r w:rsidRPr="00C22EBF">
          <w:rPr>
            <w:lang w:val="en"/>
          </w:rPr>
          <w:t xml:space="preserve"> </w:t>
        </w:r>
      </w:ins>
    </w:p>
  </w:footnote>
  <w:footnote w:id="5">
    <w:p w14:paraId="7FE3BCCC" w14:textId="2C6D7124" w:rsidR="007C2B13" w:rsidRPr="00C22EBF" w:rsidRDefault="007C2B13">
      <w:pPr>
        <w:pStyle w:val="Textonotapie"/>
        <w:rPr>
          <w:lang w:val="en"/>
        </w:rPr>
      </w:pPr>
      <w:r>
        <w:rPr>
          <w:rStyle w:val="Refdenotaalpie"/>
        </w:rPr>
        <w:footnoteRef/>
      </w:r>
      <w:r w:rsidRPr="00C22EBF">
        <w:rPr>
          <w:lang w:val="en"/>
        </w:rPr>
        <w:t xml:space="preserve"> </w:t>
      </w:r>
      <w:r w:rsidRPr="00C22EBF">
        <w:rPr>
          <w:lang w:val="en"/>
        </w:rPr>
        <w:t>Red neuronal de Dependency Parser Stanford: https://nlp.stanford.edu/software/nndep.shtml</w:t>
      </w:r>
    </w:p>
  </w:footnote>
  <w:footnote w:id="6">
    <w:p w14:paraId="5ECECA14" w14:textId="2245A449" w:rsidR="007C2B13" w:rsidRPr="00F32F6C" w:rsidRDefault="007C2B13">
      <w:pPr>
        <w:pStyle w:val="Textonotapie"/>
        <w:rPr>
          <w:lang w:val="en"/>
        </w:rPr>
      </w:pPr>
      <w:r>
        <w:rPr>
          <w:rStyle w:val="Refdenotaalpie"/>
        </w:rPr>
        <w:footnoteRef/>
      </w:r>
      <w:r w:rsidRPr="00F32F6C">
        <w:rPr>
          <w:lang w:val="en"/>
        </w:rPr>
        <w:t xml:space="preserve"> </w:t>
      </w:r>
      <w:r w:rsidRPr="00F32F6C">
        <w:rPr>
          <w:lang w:val="en"/>
        </w:rPr>
        <w:t>Goo</w:t>
      </w:r>
      <w:r>
        <w:rPr>
          <w:lang w:val="en"/>
        </w:rPr>
        <w:t>g</w:t>
      </w:r>
      <w:r w:rsidRPr="00F32F6C">
        <w:rPr>
          <w:lang w:val="en"/>
        </w:rPr>
        <w:t>le Research Blog: https://research.googleblog.com/2016/05/announcing-syntaxnet-worlds-most.html</w:t>
      </w:r>
    </w:p>
  </w:footnote>
  <w:footnote w:id="7">
    <w:p w14:paraId="3E2B57BA" w14:textId="410F31AF" w:rsidR="007C2B13" w:rsidRPr="00D406E8" w:rsidRDefault="007C2B13">
      <w:pPr>
        <w:pStyle w:val="Textonotapie"/>
        <w:rPr>
          <w:lang w:val="en"/>
        </w:rPr>
      </w:pPr>
      <w:r>
        <w:rPr>
          <w:rStyle w:val="Refdenotaalpie"/>
        </w:rPr>
        <w:footnoteRef/>
      </w:r>
      <w:r w:rsidRPr="00D406E8">
        <w:rPr>
          <w:lang w:val="en"/>
        </w:rPr>
        <w:t xml:space="preserve"> </w:t>
      </w:r>
      <w:r w:rsidRPr="00D406E8">
        <w:rPr>
          <w:lang w:val="en"/>
        </w:rPr>
        <w:t>Manual Stanford Dependencies: https://nlp.stanford.edu/software/dependencies_manual.pdf</w:t>
      </w:r>
    </w:p>
  </w:footnote>
  <w:footnote w:id="8">
    <w:p w14:paraId="1FD15B15" w14:textId="77777777" w:rsidR="007C2B13" w:rsidRPr="00C22EBF" w:rsidRDefault="007C2B13">
      <w:pPr>
        <w:pStyle w:val="Textonotapie"/>
        <w:rPr>
          <w:lang w:val="en"/>
        </w:rPr>
      </w:pPr>
      <w:r>
        <w:rPr>
          <w:rStyle w:val="Refdenotaalpie"/>
        </w:rPr>
        <w:footnoteRef/>
      </w:r>
      <w:r w:rsidRPr="00C22EBF">
        <w:rPr>
          <w:lang w:val="en"/>
        </w:rPr>
        <w:t xml:space="preserve"> </w:t>
      </w:r>
    </w:p>
  </w:footnote>
  <w:footnote w:id="9">
    <w:p w14:paraId="235B9032" w14:textId="0F431C7C" w:rsidR="007C2B13" w:rsidRPr="00C22EBF" w:rsidRDefault="007C2B13">
      <w:pPr>
        <w:pStyle w:val="Textonotapie"/>
        <w:rPr>
          <w:lang w:val="en"/>
        </w:rPr>
      </w:pPr>
      <w:ins w:id="153" w:author="Rebeca de la Paz Gonzales" w:date="2017-06-24T10:56:00Z">
        <w:r>
          <w:rPr>
            <w:rStyle w:val="Refdenotaalpie"/>
          </w:rPr>
          <w:footnoteRef/>
        </w:r>
        <w:r w:rsidRPr="00C22EBF">
          <w:rPr>
            <w:lang w:val="en"/>
          </w:rPr>
          <w:t xml:space="preserve"> </w:t>
        </w:r>
      </w:ins>
      <w:proofErr w:type="spellStart"/>
      <w:r w:rsidRPr="00C22EBF">
        <w:rPr>
          <w:lang w:val="en"/>
        </w:rPr>
        <w:t>Formato</w:t>
      </w:r>
      <w:proofErr w:type="spellEnd"/>
      <w:r w:rsidRPr="00C22EBF">
        <w:rPr>
          <w:lang w:val="en"/>
        </w:rPr>
        <w:t xml:space="preserve"> Universal </w:t>
      </w:r>
      <w:proofErr w:type="spellStart"/>
      <w:r w:rsidRPr="00C22EBF">
        <w:rPr>
          <w:lang w:val="en"/>
        </w:rPr>
        <w:t>Dependenies</w:t>
      </w:r>
      <w:proofErr w:type="spellEnd"/>
      <w:r w:rsidRPr="00C22EBF">
        <w:rPr>
          <w:lang w:val="en"/>
        </w:rPr>
        <w:t>: http://universaldependencies.org/format.html</w:t>
      </w:r>
    </w:p>
  </w:footnote>
  <w:footnote w:id="10">
    <w:p w14:paraId="3D9FE64F" w14:textId="77777777" w:rsidR="007C2B13" w:rsidRPr="003C7A92" w:rsidRDefault="007C2B13">
      <w:pPr>
        <w:pStyle w:val="Textonotapie"/>
        <w:rPr>
          <w:i/>
        </w:rPr>
      </w:pPr>
      <w:r>
        <w:rPr>
          <w:rStyle w:val="Refdenotaalpie"/>
        </w:rPr>
        <w:footnoteRef/>
      </w:r>
      <w:r w:rsidRPr="003C7A92">
        <w:t xml:space="preserve"> Definición dada por David </w:t>
      </w:r>
      <w:proofErr w:type="spellStart"/>
      <w:r w:rsidRPr="003C7A92">
        <w:t>Crystal</w:t>
      </w:r>
      <w:proofErr w:type="spellEnd"/>
      <w:r w:rsidRPr="003C7A92">
        <w:t xml:space="preserve"> en el libro </w:t>
      </w:r>
      <w:proofErr w:type="spellStart"/>
      <w:r w:rsidRPr="003C7A92">
        <w:rPr>
          <w:i/>
        </w:rPr>
        <w:t>Dictionary</w:t>
      </w:r>
      <w:proofErr w:type="spellEnd"/>
      <w:r w:rsidRPr="003C7A92">
        <w:rPr>
          <w:i/>
        </w:rPr>
        <w:t xml:space="preserve"> of </w:t>
      </w:r>
      <w:proofErr w:type="spellStart"/>
      <w:r w:rsidRPr="003C7A92">
        <w:rPr>
          <w:i/>
        </w:rPr>
        <w:t>Linguistics</w:t>
      </w:r>
      <w:proofErr w:type="spellEnd"/>
      <w:r w:rsidRPr="003C7A92">
        <w:rPr>
          <w:i/>
        </w:rPr>
        <w:t xml:space="preserve"> and </w:t>
      </w:r>
      <w:proofErr w:type="spellStart"/>
      <w:r w:rsidRPr="003C7A92">
        <w:rPr>
          <w:i/>
        </w:rPr>
        <w:t>Phonetics</w:t>
      </w:r>
      <w:proofErr w:type="spellEnd"/>
      <w:r w:rsidRPr="003C7A92">
        <w:rPr>
          <w:i/>
        </w:rPr>
        <w:t>, 2008</w:t>
      </w:r>
    </w:p>
  </w:footnote>
  <w:footnote w:id="11">
    <w:p w14:paraId="76B8E0ED" w14:textId="2315594C" w:rsidR="007C2B13" w:rsidRPr="00E84476" w:rsidRDefault="007C2B13">
      <w:pPr>
        <w:pStyle w:val="Textonotapie"/>
        <w:rPr>
          <w:ins w:id="1161" w:author="Rebeca de la Paz Gonzales" w:date="2017-06-25T17:27:00Z"/>
        </w:rPr>
      </w:pPr>
      <w:ins w:id="1162" w:author="Rebeca de la Paz Gonzales" w:date="2017-06-25T17:27:00Z">
        <w:r>
          <w:rPr>
            <w:rStyle w:val="Refdenotaalpie"/>
          </w:rPr>
          <w:footnoteRef/>
        </w:r>
        <w:r w:rsidRPr="00E84476">
          <w:t xml:space="preserve"> </w:t>
        </w:r>
      </w:ins>
      <w:r w:rsidRPr="00E84476">
        <w:t xml:space="preserve">Guía de estilo de Google: </w:t>
      </w:r>
      <w:ins w:id="1163" w:author="Rebeca de la Paz Gonzales" w:date="2017-06-25T17:27:00Z">
        <w:r w:rsidRPr="00E84476">
          <w:t>https://google.github.io/styleguide/javaguide.html</w:t>
        </w:r>
      </w:ins>
    </w:p>
    <w:p w14:paraId="63E65288" w14:textId="77777777" w:rsidR="007C2B13" w:rsidRPr="00E84476" w:rsidRDefault="007C2B13">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7C2B13" w:rsidRDefault="007C2B1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7C2B13" w:rsidRDefault="007C2B13">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7C2B13" w:rsidRDefault="007C2B13">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7C2B13" w:rsidRDefault="007C2B13">
    <w:pPr>
      <w:pStyle w:val="Encabezado"/>
      <w:jc w:val="right"/>
      <w:rPr>
        <w:u w:val="single"/>
      </w:rPr>
    </w:pPr>
  </w:p>
  <w:p w14:paraId="70817C3F" w14:textId="77777777" w:rsidR="007C2B13" w:rsidRDefault="007C2B13">
    <w:pPr>
      <w:pStyle w:val="Encabezado"/>
      <w:rPr>
        <w:u w:val="single"/>
      </w:rPr>
    </w:pPr>
  </w:p>
  <w:p w14:paraId="32886FC1" w14:textId="77777777" w:rsidR="007C2B13" w:rsidRDefault="007C2B13">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1BABD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321DF"/>
    <w:rsid w:val="00034A8A"/>
    <w:rsid w:val="00035D72"/>
    <w:rsid w:val="00035F2A"/>
    <w:rsid w:val="000374FF"/>
    <w:rsid w:val="000444E9"/>
    <w:rsid w:val="00044CF4"/>
    <w:rsid w:val="000464B1"/>
    <w:rsid w:val="0004672A"/>
    <w:rsid w:val="00046D87"/>
    <w:rsid w:val="00047EBB"/>
    <w:rsid w:val="00062DFE"/>
    <w:rsid w:val="00063492"/>
    <w:rsid w:val="00065100"/>
    <w:rsid w:val="0007210F"/>
    <w:rsid w:val="00073C1D"/>
    <w:rsid w:val="00073F2F"/>
    <w:rsid w:val="00080CFB"/>
    <w:rsid w:val="00081DF4"/>
    <w:rsid w:val="000833E6"/>
    <w:rsid w:val="00083E95"/>
    <w:rsid w:val="00084B0C"/>
    <w:rsid w:val="0008670D"/>
    <w:rsid w:val="00091AB5"/>
    <w:rsid w:val="00094278"/>
    <w:rsid w:val="000949DA"/>
    <w:rsid w:val="00094A1A"/>
    <w:rsid w:val="00095783"/>
    <w:rsid w:val="00097450"/>
    <w:rsid w:val="000A281F"/>
    <w:rsid w:val="000A42FC"/>
    <w:rsid w:val="000A4622"/>
    <w:rsid w:val="000A4BF9"/>
    <w:rsid w:val="000A7C6B"/>
    <w:rsid w:val="000B0675"/>
    <w:rsid w:val="000B0724"/>
    <w:rsid w:val="000B4B98"/>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3606"/>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D27"/>
    <w:rsid w:val="0012216C"/>
    <w:rsid w:val="001335DE"/>
    <w:rsid w:val="00137CA0"/>
    <w:rsid w:val="00140005"/>
    <w:rsid w:val="00140BE8"/>
    <w:rsid w:val="00141238"/>
    <w:rsid w:val="00144028"/>
    <w:rsid w:val="0014501A"/>
    <w:rsid w:val="00151B18"/>
    <w:rsid w:val="001524C7"/>
    <w:rsid w:val="00155127"/>
    <w:rsid w:val="00155699"/>
    <w:rsid w:val="0015697F"/>
    <w:rsid w:val="00163A0E"/>
    <w:rsid w:val="00164756"/>
    <w:rsid w:val="00164935"/>
    <w:rsid w:val="00165944"/>
    <w:rsid w:val="001659FC"/>
    <w:rsid w:val="00166D35"/>
    <w:rsid w:val="0017136F"/>
    <w:rsid w:val="00172083"/>
    <w:rsid w:val="00172BC1"/>
    <w:rsid w:val="00180BAC"/>
    <w:rsid w:val="001828F4"/>
    <w:rsid w:val="00184DCB"/>
    <w:rsid w:val="00184FF9"/>
    <w:rsid w:val="0018570B"/>
    <w:rsid w:val="00187DAB"/>
    <w:rsid w:val="001907BF"/>
    <w:rsid w:val="0019444B"/>
    <w:rsid w:val="0019537D"/>
    <w:rsid w:val="00197AC6"/>
    <w:rsid w:val="001A0EF1"/>
    <w:rsid w:val="001A20AF"/>
    <w:rsid w:val="001A2BCD"/>
    <w:rsid w:val="001A5AB6"/>
    <w:rsid w:val="001B0248"/>
    <w:rsid w:val="001B4840"/>
    <w:rsid w:val="001B60C4"/>
    <w:rsid w:val="001C18E8"/>
    <w:rsid w:val="001C56C9"/>
    <w:rsid w:val="001C6892"/>
    <w:rsid w:val="001C756B"/>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2020F0"/>
    <w:rsid w:val="002037A3"/>
    <w:rsid w:val="00207EB1"/>
    <w:rsid w:val="002105C3"/>
    <w:rsid w:val="00214A60"/>
    <w:rsid w:val="00214CC2"/>
    <w:rsid w:val="002150BE"/>
    <w:rsid w:val="00215CBA"/>
    <w:rsid w:val="002201AC"/>
    <w:rsid w:val="00221448"/>
    <w:rsid w:val="0022386D"/>
    <w:rsid w:val="0022475E"/>
    <w:rsid w:val="00226780"/>
    <w:rsid w:val="0023091D"/>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75B8"/>
    <w:rsid w:val="00287B17"/>
    <w:rsid w:val="0029189D"/>
    <w:rsid w:val="00292674"/>
    <w:rsid w:val="00296FB3"/>
    <w:rsid w:val="002978E8"/>
    <w:rsid w:val="002A2593"/>
    <w:rsid w:val="002A3F59"/>
    <w:rsid w:val="002A4BD0"/>
    <w:rsid w:val="002A60E6"/>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300CE1"/>
    <w:rsid w:val="003013BA"/>
    <w:rsid w:val="0030216B"/>
    <w:rsid w:val="00303453"/>
    <w:rsid w:val="00311741"/>
    <w:rsid w:val="003130DA"/>
    <w:rsid w:val="00313428"/>
    <w:rsid w:val="00313828"/>
    <w:rsid w:val="003160FC"/>
    <w:rsid w:val="00317964"/>
    <w:rsid w:val="0032701D"/>
    <w:rsid w:val="003300E8"/>
    <w:rsid w:val="00330987"/>
    <w:rsid w:val="00333751"/>
    <w:rsid w:val="003337E3"/>
    <w:rsid w:val="0033431C"/>
    <w:rsid w:val="003345B4"/>
    <w:rsid w:val="003350C7"/>
    <w:rsid w:val="00335A6B"/>
    <w:rsid w:val="00337635"/>
    <w:rsid w:val="0034125E"/>
    <w:rsid w:val="00342D18"/>
    <w:rsid w:val="00343CA1"/>
    <w:rsid w:val="00343E50"/>
    <w:rsid w:val="00347BED"/>
    <w:rsid w:val="00347E60"/>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63DA"/>
    <w:rsid w:val="00430870"/>
    <w:rsid w:val="00431F5E"/>
    <w:rsid w:val="004325E3"/>
    <w:rsid w:val="004334CF"/>
    <w:rsid w:val="00433795"/>
    <w:rsid w:val="00434E51"/>
    <w:rsid w:val="00435220"/>
    <w:rsid w:val="00436D11"/>
    <w:rsid w:val="0044326B"/>
    <w:rsid w:val="00443BD4"/>
    <w:rsid w:val="00444185"/>
    <w:rsid w:val="0045255B"/>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6EE5"/>
    <w:rsid w:val="004A7077"/>
    <w:rsid w:val="004B22D8"/>
    <w:rsid w:val="004B3B90"/>
    <w:rsid w:val="004B61B7"/>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C4D"/>
    <w:rsid w:val="00551F2F"/>
    <w:rsid w:val="005544BA"/>
    <w:rsid w:val="005558C5"/>
    <w:rsid w:val="005564B3"/>
    <w:rsid w:val="00561333"/>
    <w:rsid w:val="00563E81"/>
    <w:rsid w:val="00564DED"/>
    <w:rsid w:val="00565759"/>
    <w:rsid w:val="00566B72"/>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7F59"/>
    <w:rsid w:val="00650ED5"/>
    <w:rsid w:val="00653473"/>
    <w:rsid w:val="0065397A"/>
    <w:rsid w:val="00654751"/>
    <w:rsid w:val="006563FE"/>
    <w:rsid w:val="006575EA"/>
    <w:rsid w:val="00662D76"/>
    <w:rsid w:val="00664616"/>
    <w:rsid w:val="0066477C"/>
    <w:rsid w:val="0066493F"/>
    <w:rsid w:val="00670847"/>
    <w:rsid w:val="00672CD7"/>
    <w:rsid w:val="00674F1B"/>
    <w:rsid w:val="00676EEE"/>
    <w:rsid w:val="006805DD"/>
    <w:rsid w:val="006827A2"/>
    <w:rsid w:val="00691BA2"/>
    <w:rsid w:val="006937EC"/>
    <w:rsid w:val="00694AAB"/>
    <w:rsid w:val="00697B99"/>
    <w:rsid w:val="006A100B"/>
    <w:rsid w:val="006A3AE3"/>
    <w:rsid w:val="006A64E7"/>
    <w:rsid w:val="006A6A08"/>
    <w:rsid w:val="006B18BA"/>
    <w:rsid w:val="006B3E9E"/>
    <w:rsid w:val="006B54A7"/>
    <w:rsid w:val="006B6C5A"/>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C9C"/>
    <w:rsid w:val="00735CDB"/>
    <w:rsid w:val="00735E90"/>
    <w:rsid w:val="007371ED"/>
    <w:rsid w:val="007459A8"/>
    <w:rsid w:val="00745B82"/>
    <w:rsid w:val="007524DC"/>
    <w:rsid w:val="007533C0"/>
    <w:rsid w:val="00754804"/>
    <w:rsid w:val="007606E7"/>
    <w:rsid w:val="00760BCA"/>
    <w:rsid w:val="00760BCC"/>
    <w:rsid w:val="00762A39"/>
    <w:rsid w:val="00762F73"/>
    <w:rsid w:val="00763878"/>
    <w:rsid w:val="00764D17"/>
    <w:rsid w:val="007653D2"/>
    <w:rsid w:val="0077051A"/>
    <w:rsid w:val="00772C4A"/>
    <w:rsid w:val="00776D8C"/>
    <w:rsid w:val="00780F50"/>
    <w:rsid w:val="007827C6"/>
    <w:rsid w:val="00784F17"/>
    <w:rsid w:val="00787364"/>
    <w:rsid w:val="00787C03"/>
    <w:rsid w:val="007900C1"/>
    <w:rsid w:val="00793037"/>
    <w:rsid w:val="00793867"/>
    <w:rsid w:val="00793D45"/>
    <w:rsid w:val="00794532"/>
    <w:rsid w:val="00794720"/>
    <w:rsid w:val="007958ED"/>
    <w:rsid w:val="00796728"/>
    <w:rsid w:val="007A034D"/>
    <w:rsid w:val="007A6F49"/>
    <w:rsid w:val="007A7BCF"/>
    <w:rsid w:val="007A7C5E"/>
    <w:rsid w:val="007B26ED"/>
    <w:rsid w:val="007B3F7C"/>
    <w:rsid w:val="007C2B13"/>
    <w:rsid w:val="007C3D8F"/>
    <w:rsid w:val="007C5DB5"/>
    <w:rsid w:val="007C75FF"/>
    <w:rsid w:val="007D4633"/>
    <w:rsid w:val="007E56E1"/>
    <w:rsid w:val="007E6CDE"/>
    <w:rsid w:val="007E7ED9"/>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89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58EF"/>
    <w:rsid w:val="008B694A"/>
    <w:rsid w:val="008C1738"/>
    <w:rsid w:val="008C6621"/>
    <w:rsid w:val="008D2FA6"/>
    <w:rsid w:val="008D5F00"/>
    <w:rsid w:val="008D6F8B"/>
    <w:rsid w:val="008D7B29"/>
    <w:rsid w:val="008E095C"/>
    <w:rsid w:val="008E299C"/>
    <w:rsid w:val="008E363B"/>
    <w:rsid w:val="008E3FF4"/>
    <w:rsid w:val="008E77F6"/>
    <w:rsid w:val="008F0C8A"/>
    <w:rsid w:val="008F6F52"/>
    <w:rsid w:val="00903725"/>
    <w:rsid w:val="00904A11"/>
    <w:rsid w:val="00904BFF"/>
    <w:rsid w:val="009060BA"/>
    <w:rsid w:val="00907519"/>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217"/>
    <w:rsid w:val="00960F1D"/>
    <w:rsid w:val="00963DF1"/>
    <w:rsid w:val="00966367"/>
    <w:rsid w:val="009704D8"/>
    <w:rsid w:val="00970C9D"/>
    <w:rsid w:val="00971716"/>
    <w:rsid w:val="00972135"/>
    <w:rsid w:val="00972C85"/>
    <w:rsid w:val="009758E9"/>
    <w:rsid w:val="009761D6"/>
    <w:rsid w:val="009761FD"/>
    <w:rsid w:val="00977AAF"/>
    <w:rsid w:val="00982898"/>
    <w:rsid w:val="00984E19"/>
    <w:rsid w:val="00985606"/>
    <w:rsid w:val="00996CCC"/>
    <w:rsid w:val="0099775B"/>
    <w:rsid w:val="00997908"/>
    <w:rsid w:val="009A0B1F"/>
    <w:rsid w:val="009A1E09"/>
    <w:rsid w:val="009A550E"/>
    <w:rsid w:val="009B328D"/>
    <w:rsid w:val="009C1C29"/>
    <w:rsid w:val="009C47A2"/>
    <w:rsid w:val="009C5443"/>
    <w:rsid w:val="009C6F70"/>
    <w:rsid w:val="009D339E"/>
    <w:rsid w:val="009D64F8"/>
    <w:rsid w:val="009E0C00"/>
    <w:rsid w:val="009E1010"/>
    <w:rsid w:val="009E2211"/>
    <w:rsid w:val="009E2C18"/>
    <w:rsid w:val="009E4EC1"/>
    <w:rsid w:val="009E637C"/>
    <w:rsid w:val="009F195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D5E"/>
    <w:rsid w:val="00A55049"/>
    <w:rsid w:val="00A55C1A"/>
    <w:rsid w:val="00A60D46"/>
    <w:rsid w:val="00A6497F"/>
    <w:rsid w:val="00A65625"/>
    <w:rsid w:val="00A66F7F"/>
    <w:rsid w:val="00A716FC"/>
    <w:rsid w:val="00A71BB8"/>
    <w:rsid w:val="00A72B3A"/>
    <w:rsid w:val="00A73678"/>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7C9"/>
    <w:rsid w:val="00AC26A8"/>
    <w:rsid w:val="00AC2A69"/>
    <w:rsid w:val="00AC3A0E"/>
    <w:rsid w:val="00AC6CE6"/>
    <w:rsid w:val="00AD18C3"/>
    <w:rsid w:val="00AD2AD9"/>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2FFB"/>
    <w:rsid w:val="00B236D2"/>
    <w:rsid w:val="00B24C7C"/>
    <w:rsid w:val="00B25078"/>
    <w:rsid w:val="00B26F84"/>
    <w:rsid w:val="00B3013B"/>
    <w:rsid w:val="00B32A16"/>
    <w:rsid w:val="00B34394"/>
    <w:rsid w:val="00B406D2"/>
    <w:rsid w:val="00B41373"/>
    <w:rsid w:val="00B4284A"/>
    <w:rsid w:val="00B440B8"/>
    <w:rsid w:val="00B4487C"/>
    <w:rsid w:val="00B44E51"/>
    <w:rsid w:val="00B47D5F"/>
    <w:rsid w:val="00B51160"/>
    <w:rsid w:val="00B53B0E"/>
    <w:rsid w:val="00B54DB0"/>
    <w:rsid w:val="00B56078"/>
    <w:rsid w:val="00B608E5"/>
    <w:rsid w:val="00B62405"/>
    <w:rsid w:val="00B62D92"/>
    <w:rsid w:val="00B6338E"/>
    <w:rsid w:val="00B639BF"/>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1DC3"/>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2766"/>
    <w:rsid w:val="00C43994"/>
    <w:rsid w:val="00C445C4"/>
    <w:rsid w:val="00C456C7"/>
    <w:rsid w:val="00C46753"/>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A2C54"/>
    <w:rsid w:val="00CA3794"/>
    <w:rsid w:val="00CA54F6"/>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CAE"/>
    <w:rsid w:val="00D6773C"/>
    <w:rsid w:val="00D74691"/>
    <w:rsid w:val="00D756FA"/>
    <w:rsid w:val="00D75F60"/>
    <w:rsid w:val="00D76C69"/>
    <w:rsid w:val="00D77250"/>
    <w:rsid w:val="00D7760A"/>
    <w:rsid w:val="00D858FC"/>
    <w:rsid w:val="00D85909"/>
    <w:rsid w:val="00D92ADD"/>
    <w:rsid w:val="00D97761"/>
    <w:rsid w:val="00DA4F6B"/>
    <w:rsid w:val="00DA614B"/>
    <w:rsid w:val="00DB005A"/>
    <w:rsid w:val="00DB1224"/>
    <w:rsid w:val="00DB1C6E"/>
    <w:rsid w:val="00DB3797"/>
    <w:rsid w:val="00DB6951"/>
    <w:rsid w:val="00DC144C"/>
    <w:rsid w:val="00DC3A9E"/>
    <w:rsid w:val="00DC53E2"/>
    <w:rsid w:val="00DD43FE"/>
    <w:rsid w:val="00DD5295"/>
    <w:rsid w:val="00DD5F57"/>
    <w:rsid w:val="00DD642B"/>
    <w:rsid w:val="00DD6D3D"/>
    <w:rsid w:val="00DE1F13"/>
    <w:rsid w:val="00DE38CF"/>
    <w:rsid w:val="00DE6B78"/>
    <w:rsid w:val="00DE71CB"/>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918AD"/>
    <w:rsid w:val="00E93405"/>
    <w:rsid w:val="00EA0B1D"/>
    <w:rsid w:val="00EA0CB1"/>
    <w:rsid w:val="00EA19C7"/>
    <w:rsid w:val="00EA1C31"/>
    <w:rsid w:val="00EA35E7"/>
    <w:rsid w:val="00EB291D"/>
    <w:rsid w:val="00EB45CD"/>
    <w:rsid w:val="00EC0D4E"/>
    <w:rsid w:val="00EC15E0"/>
    <w:rsid w:val="00EC35E3"/>
    <w:rsid w:val="00EC5830"/>
    <w:rsid w:val="00EC6C26"/>
    <w:rsid w:val="00ED1334"/>
    <w:rsid w:val="00ED35E2"/>
    <w:rsid w:val="00ED4A34"/>
    <w:rsid w:val="00ED72E8"/>
    <w:rsid w:val="00EE0756"/>
    <w:rsid w:val="00EE12D4"/>
    <w:rsid w:val="00EE6E8B"/>
    <w:rsid w:val="00EE78A6"/>
    <w:rsid w:val="00EF0687"/>
    <w:rsid w:val="00EF130C"/>
    <w:rsid w:val="00EF2E03"/>
    <w:rsid w:val="00EF30A5"/>
    <w:rsid w:val="00EF3A63"/>
    <w:rsid w:val="00EF7397"/>
    <w:rsid w:val="00EF7C37"/>
    <w:rsid w:val="00F01671"/>
    <w:rsid w:val="00F06ADB"/>
    <w:rsid w:val="00F112DB"/>
    <w:rsid w:val="00F1192A"/>
    <w:rsid w:val="00F12CC1"/>
    <w:rsid w:val="00F247BD"/>
    <w:rsid w:val="00F26EFE"/>
    <w:rsid w:val="00F31F4D"/>
    <w:rsid w:val="00F32F6C"/>
    <w:rsid w:val="00F353E2"/>
    <w:rsid w:val="00F3559E"/>
    <w:rsid w:val="00F368AE"/>
    <w:rsid w:val="00F37D10"/>
    <w:rsid w:val="00F4025D"/>
    <w:rsid w:val="00F42D4C"/>
    <w:rsid w:val="00F43FB5"/>
    <w:rsid w:val="00F53721"/>
    <w:rsid w:val="00F54100"/>
    <w:rsid w:val="00F54EAF"/>
    <w:rsid w:val="00F610A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833"/>
    <w:rsid w:val="00FA2B60"/>
    <w:rsid w:val="00FA2B7A"/>
    <w:rsid w:val="00FA2E0E"/>
    <w:rsid w:val="00FA5F73"/>
    <w:rsid w:val="00FB19B5"/>
    <w:rsid w:val="00FB4D52"/>
    <w:rsid w:val="00FB6858"/>
    <w:rsid w:val="00FB6A84"/>
    <w:rsid w:val="00FB7C61"/>
    <w:rsid w:val="00FC2310"/>
    <w:rsid w:val="00FC3226"/>
    <w:rsid w:val="00FC3818"/>
    <w:rsid w:val="00FC3C74"/>
    <w:rsid w:val="00FC50FE"/>
    <w:rsid w:val="00FC7A36"/>
    <w:rsid w:val="00FD0257"/>
    <w:rsid w:val="00FD07AB"/>
    <w:rsid w:val="00FD13D0"/>
    <w:rsid w:val="00FD31AC"/>
    <w:rsid w:val="00FD3243"/>
    <w:rsid w:val="00FD78EA"/>
    <w:rsid w:val="00FD7B16"/>
    <w:rsid w:val="00FE0066"/>
    <w:rsid w:val="00FE24D4"/>
    <w:rsid w:val="00FE444E"/>
    <w:rsid w:val="00FE56D6"/>
    <w:rsid w:val="00FF2A73"/>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F42D4C"/>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Estilo1">
    <w:name w:val="Estilo1"/>
    <w:basedOn w:val="Normal"/>
    <w:rsid w:val="0022386D"/>
    <w:pPr>
      <w:spacing w:before="160" w:after="120"/>
    </w:pPr>
    <w:rPr>
      <w:rFonts w:ascii="Arial" w:hAnsi="Arial"/>
      <w:b/>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rPr>
  </w:style>
  <w:style w:type="paragraph" w:customStyle="1" w:styleId="Titulo2PFC">
    <w:name w:val="Titulo2PFC"/>
    <w:basedOn w:val="Normal"/>
    <w:next w:val="NormalPFC"/>
    <w:rsid w:val="00CA54F6"/>
    <w:pPr>
      <w:keepNext/>
      <w:spacing w:before="360" w:after="240" w:line="360" w:lineRule="auto"/>
      <w:jc w:val="left"/>
      <w:outlineLvl w:val="1"/>
    </w:pPr>
    <w:rPr>
      <w:b/>
      <w:sz w:val="4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rPr>
  </w:style>
  <w:style w:type="character" w:customStyle="1" w:styleId="s1">
    <w:name w:val="s1"/>
    <w:basedOn w:val="Fuentedeprrafopredeter"/>
    <w:rsid w:val="004D0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28.emf"/><Relationship Id="rId51" Type="http://schemas.openxmlformats.org/officeDocument/2006/relationships/image" Target="media/image29.png"/><Relationship Id="rId52" Type="http://schemas.openxmlformats.org/officeDocument/2006/relationships/hyperlink" Target="https://research.googleblog.com/2016/05/announcing-syntaxnet-worlds-most.html" TargetMode="External"/><Relationship Id="rId53" Type="http://schemas.openxmlformats.org/officeDocument/2006/relationships/hyperlink" Target="https://research.googleblog.com/2016/08/meet-parseys-cousins-syntax-for-40.html" TargetMode="External"/><Relationship Id="rId54" Type="http://schemas.openxmlformats.org/officeDocument/2006/relationships/hyperlink" Target="http://universaldependencies.org/format.html" TargetMode="External"/><Relationship Id="rId55" Type="http://schemas.openxmlformats.org/officeDocument/2006/relationships/hyperlink" Target="http://universaldependencies.org" TargetMode="External"/><Relationship Id="rId56" Type="http://schemas.openxmlformats.org/officeDocument/2006/relationships/hyperlink" Target="http://masterrussian.com/aa052000a.shtml" TargetMode="External"/><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7.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35418-7E77-5648-9986-E13C9DE8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13795</Words>
  <Characters>75873</Characters>
  <Application>Microsoft Macintosh Word</Application>
  <DocSecurity>0</DocSecurity>
  <Lines>632</Lines>
  <Paragraphs>178</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89490</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2</cp:revision>
  <cp:lastPrinted>2017-06-26T16:45:00Z</cp:lastPrinted>
  <dcterms:created xsi:type="dcterms:W3CDTF">2017-06-26T17:07:00Z</dcterms:created>
  <dcterms:modified xsi:type="dcterms:W3CDTF">2017-06-26T17:07:00Z</dcterms:modified>
</cp:coreProperties>
</file>