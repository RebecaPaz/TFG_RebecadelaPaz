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BF75A2" w14:textId="77777777" w:rsidR="007C3D8F" w:rsidRPr="00E513E8" w:rsidRDefault="007C3D8F" w:rsidP="006B18BA">
      <w:pPr>
        <w:pStyle w:val="Textodecuerpo"/>
        <w:jc w:val="both"/>
      </w:pPr>
    </w:p>
    <w:p w14:paraId="1710ABBC" w14:textId="77777777" w:rsidR="007C3D8F" w:rsidRDefault="007C3D8F" w:rsidP="00A019DF">
      <w:pPr>
        <w:pStyle w:val="Textodecuerpo"/>
        <w:jc w:val="both"/>
        <w:rPr>
          <w:color w:val="FF6600"/>
          <w:sz w:val="24"/>
        </w:rPr>
      </w:pPr>
      <w:bookmarkStart w:id="0" w:name="_Ref141604213"/>
      <w:bookmarkEnd w:id="0"/>
    </w:p>
    <w:p w14:paraId="759903A4" w14:textId="77777777" w:rsidR="00F54EAF" w:rsidRPr="00E513E8" w:rsidRDefault="00F54EAF" w:rsidP="00A019DF">
      <w:pPr>
        <w:pStyle w:val="Textodecuerpo"/>
        <w:jc w:val="both"/>
      </w:pPr>
    </w:p>
    <w:p w14:paraId="0A2D9B33" w14:textId="77777777" w:rsidR="007C3D8F" w:rsidRPr="00E513E8" w:rsidRDefault="007C3D8F" w:rsidP="001828F4">
      <w:pPr>
        <w:pStyle w:val="Textodecuerpo"/>
      </w:pPr>
    </w:p>
    <w:p w14:paraId="12A7A74E" w14:textId="77777777" w:rsidR="00465D1C" w:rsidRPr="00E513E8" w:rsidRDefault="00465D1C" w:rsidP="001F55FF">
      <w:pPr>
        <w:jc w:val="center"/>
        <w:outlineLvl w:val="0"/>
        <w:rPr>
          <w:b/>
          <w:bCs/>
          <w:sz w:val="36"/>
        </w:rPr>
      </w:pPr>
      <w:r w:rsidRPr="00E513E8">
        <w:rPr>
          <w:b/>
          <w:bCs/>
          <w:sz w:val="36"/>
        </w:rPr>
        <w:t>UNIVERSIDAD AUTONOMA DE MADRID</w:t>
      </w:r>
    </w:p>
    <w:p w14:paraId="44CA2285" w14:textId="77777777" w:rsidR="00465D1C" w:rsidRPr="00E513E8" w:rsidRDefault="00465D1C" w:rsidP="001828F4">
      <w:pPr>
        <w:jc w:val="center"/>
      </w:pPr>
    </w:p>
    <w:p w14:paraId="199B1139" w14:textId="77777777" w:rsidR="00465D1C" w:rsidRPr="00E513E8" w:rsidRDefault="00465D1C" w:rsidP="001F55FF">
      <w:pPr>
        <w:jc w:val="center"/>
        <w:outlineLvl w:val="0"/>
      </w:pPr>
      <w:r w:rsidRPr="00E513E8">
        <w:rPr>
          <w:b/>
          <w:bCs/>
          <w:sz w:val="28"/>
        </w:rPr>
        <w:t>ESCUELA POLITECNICA SUPERIOR</w:t>
      </w:r>
    </w:p>
    <w:p w14:paraId="6CF0876E" w14:textId="77777777" w:rsidR="00465D1C" w:rsidRDefault="00465D1C" w:rsidP="001828F4">
      <w:pPr>
        <w:jc w:val="center"/>
        <w:rPr>
          <w:b/>
        </w:rPr>
      </w:pPr>
    </w:p>
    <w:p w14:paraId="62886AFD" w14:textId="77777777" w:rsidR="00465D1C" w:rsidRDefault="00465D1C" w:rsidP="001828F4">
      <w:pPr>
        <w:jc w:val="center"/>
        <w:rPr>
          <w:b/>
        </w:rPr>
      </w:pPr>
    </w:p>
    <w:p w14:paraId="267D58A2" w14:textId="77777777" w:rsidR="00465D1C" w:rsidRPr="00E513E8" w:rsidRDefault="00465D1C" w:rsidP="001828F4">
      <w:pPr>
        <w:jc w:val="center"/>
        <w:rPr>
          <w:b/>
        </w:rPr>
      </w:pPr>
    </w:p>
    <w:p w14:paraId="31BE07D5" w14:textId="77777777" w:rsidR="00465D1C" w:rsidRPr="00E513E8" w:rsidRDefault="00B32A16" w:rsidP="001828F4">
      <w:pPr>
        <w:jc w:val="center"/>
        <w:rPr>
          <w:b/>
        </w:rPr>
      </w:pPr>
      <w:r w:rsidRPr="00465D1C">
        <w:rPr>
          <w:b/>
          <w:noProof/>
        </w:rPr>
        <w:drawing>
          <wp:inline distT="0" distB="0" distL="0" distR="0" wp14:anchorId="2D8C4336" wp14:editId="78FB362C">
            <wp:extent cx="975995" cy="85280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5995" cy="852805"/>
                    </a:xfrm>
                    <a:prstGeom prst="rect">
                      <a:avLst/>
                    </a:prstGeom>
                    <a:noFill/>
                    <a:ln>
                      <a:noFill/>
                    </a:ln>
                  </pic:spPr>
                </pic:pic>
              </a:graphicData>
            </a:graphic>
          </wp:inline>
        </w:drawing>
      </w:r>
      <w:r w:rsidR="00465D1C" w:rsidRPr="00E513E8">
        <w:rPr>
          <w:b/>
        </w:rPr>
        <w:t xml:space="preserve">        </w:t>
      </w:r>
      <w:r w:rsidRPr="00465D1C">
        <w:rPr>
          <w:b/>
          <w:noProof/>
        </w:rPr>
        <w:drawing>
          <wp:inline distT="0" distB="0" distL="0" distR="0" wp14:anchorId="585A21BB" wp14:editId="14CCE491">
            <wp:extent cx="152082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0825" cy="914400"/>
                    </a:xfrm>
                    <a:prstGeom prst="rect">
                      <a:avLst/>
                    </a:prstGeom>
                    <a:noFill/>
                    <a:ln>
                      <a:noFill/>
                    </a:ln>
                  </pic:spPr>
                </pic:pic>
              </a:graphicData>
            </a:graphic>
          </wp:inline>
        </w:drawing>
      </w:r>
    </w:p>
    <w:p w14:paraId="623F4D12" w14:textId="77777777" w:rsidR="00465D1C" w:rsidRPr="00E513E8" w:rsidRDefault="00465D1C" w:rsidP="001828F4">
      <w:pPr>
        <w:jc w:val="center"/>
        <w:rPr>
          <w:b/>
        </w:rPr>
      </w:pPr>
    </w:p>
    <w:p w14:paraId="317C8B73" w14:textId="77777777" w:rsidR="00465D1C" w:rsidRDefault="00465D1C" w:rsidP="001828F4">
      <w:pPr>
        <w:jc w:val="center"/>
        <w:rPr>
          <w:b/>
        </w:rPr>
      </w:pPr>
    </w:p>
    <w:p w14:paraId="11FE8170" w14:textId="77777777" w:rsidR="00465D1C" w:rsidRDefault="00465D1C" w:rsidP="001828F4">
      <w:pPr>
        <w:jc w:val="center"/>
        <w:rPr>
          <w:b/>
        </w:rPr>
      </w:pPr>
    </w:p>
    <w:p w14:paraId="6BB8642D" w14:textId="77777777" w:rsidR="00465D1C" w:rsidRDefault="00465D1C" w:rsidP="001828F4">
      <w:pPr>
        <w:jc w:val="center"/>
        <w:rPr>
          <w:b/>
        </w:rPr>
      </w:pPr>
    </w:p>
    <w:p w14:paraId="1BE7FEEC" w14:textId="77777777" w:rsidR="00465D1C" w:rsidRPr="00E1716D" w:rsidRDefault="00465D1C" w:rsidP="001F55FF">
      <w:pPr>
        <w:jc w:val="center"/>
        <w:outlineLvl w:val="0"/>
        <w:rPr>
          <w:b/>
          <w:sz w:val="32"/>
        </w:rPr>
      </w:pPr>
      <w:r w:rsidRPr="00E1716D">
        <w:rPr>
          <w:b/>
          <w:sz w:val="32"/>
        </w:rPr>
        <w:t xml:space="preserve">Grado en </w:t>
      </w:r>
      <w:r w:rsidR="00AB65A2" w:rsidRPr="00E1716D">
        <w:rPr>
          <w:b/>
          <w:sz w:val="32"/>
        </w:rPr>
        <w:t>Ingeniería Informática</w:t>
      </w:r>
    </w:p>
    <w:p w14:paraId="2E2B5EDB" w14:textId="77777777" w:rsidR="00465D1C" w:rsidRDefault="00465D1C" w:rsidP="001828F4">
      <w:pPr>
        <w:jc w:val="center"/>
        <w:rPr>
          <w:b/>
        </w:rPr>
      </w:pPr>
    </w:p>
    <w:p w14:paraId="50E2B719" w14:textId="77777777" w:rsidR="00465D1C" w:rsidRPr="00E513E8" w:rsidRDefault="00465D1C" w:rsidP="001828F4">
      <w:pPr>
        <w:jc w:val="center"/>
        <w:rPr>
          <w:b/>
        </w:rPr>
      </w:pPr>
    </w:p>
    <w:p w14:paraId="2497151F" w14:textId="77777777" w:rsidR="00465D1C" w:rsidRPr="00E513E8" w:rsidRDefault="00465D1C" w:rsidP="001F55FF">
      <w:pPr>
        <w:jc w:val="center"/>
        <w:outlineLvl w:val="0"/>
        <w:rPr>
          <w:b/>
          <w:bCs/>
          <w:sz w:val="48"/>
        </w:rPr>
      </w:pPr>
      <w:r>
        <w:rPr>
          <w:b/>
          <w:bCs/>
          <w:sz w:val="48"/>
        </w:rPr>
        <w:t>TRABAJO FIN DE GRADO</w:t>
      </w:r>
    </w:p>
    <w:p w14:paraId="53121456" w14:textId="77777777" w:rsidR="00465D1C" w:rsidRPr="00E513E8" w:rsidRDefault="00465D1C" w:rsidP="001828F4">
      <w:pPr>
        <w:jc w:val="center"/>
      </w:pPr>
    </w:p>
    <w:p w14:paraId="77A30B6B" w14:textId="77777777" w:rsidR="00465D1C" w:rsidRPr="00E513E8" w:rsidRDefault="00465D1C" w:rsidP="001828F4">
      <w:pPr>
        <w:jc w:val="center"/>
      </w:pPr>
    </w:p>
    <w:p w14:paraId="44FA0274" w14:textId="77777777" w:rsidR="00465D1C" w:rsidRPr="00E513E8" w:rsidRDefault="00465D1C" w:rsidP="001828F4">
      <w:pPr>
        <w:jc w:val="center"/>
      </w:pPr>
    </w:p>
    <w:p w14:paraId="463CFC46" w14:textId="77777777" w:rsidR="00465D1C" w:rsidRPr="00E513E8" w:rsidRDefault="00465D1C" w:rsidP="001828F4">
      <w:pPr>
        <w:jc w:val="center"/>
      </w:pPr>
    </w:p>
    <w:p w14:paraId="2CA6E4FE" w14:textId="5416CB19" w:rsidR="001E3F65" w:rsidRPr="0066493F" w:rsidRDefault="001E3F65" w:rsidP="001828F4">
      <w:pPr>
        <w:jc w:val="center"/>
        <w:rPr>
          <w:b/>
          <w:sz w:val="32"/>
        </w:rPr>
      </w:pPr>
      <w:r w:rsidRPr="0066493F">
        <w:rPr>
          <w:b/>
          <w:sz w:val="32"/>
        </w:rPr>
        <w:t>Modelado de gramáticas basadas en dependencias a partir d</w:t>
      </w:r>
      <w:r w:rsidR="001166CA">
        <w:rPr>
          <w:b/>
          <w:sz w:val="32"/>
        </w:rPr>
        <w:t>e un treebank de constituyentes</w:t>
      </w:r>
    </w:p>
    <w:p w14:paraId="19ABBCC4" w14:textId="77777777" w:rsidR="00465D1C" w:rsidRPr="0066493F" w:rsidRDefault="00465D1C" w:rsidP="001828F4">
      <w:pPr>
        <w:jc w:val="center"/>
      </w:pPr>
    </w:p>
    <w:p w14:paraId="6C757288" w14:textId="77777777" w:rsidR="00465D1C" w:rsidRPr="0066493F" w:rsidRDefault="00465D1C" w:rsidP="001828F4">
      <w:pPr>
        <w:jc w:val="center"/>
      </w:pPr>
    </w:p>
    <w:p w14:paraId="70B7C89C" w14:textId="77777777" w:rsidR="00465D1C" w:rsidRPr="0066493F" w:rsidRDefault="00465D1C" w:rsidP="001828F4">
      <w:pPr>
        <w:jc w:val="center"/>
        <w:rPr>
          <w:b/>
          <w:sz w:val="32"/>
        </w:rPr>
      </w:pPr>
    </w:p>
    <w:p w14:paraId="5597F697" w14:textId="77777777" w:rsidR="00465D1C" w:rsidRPr="0066493F" w:rsidRDefault="00465D1C" w:rsidP="001828F4">
      <w:pPr>
        <w:jc w:val="center"/>
        <w:rPr>
          <w:b/>
          <w:sz w:val="32"/>
        </w:rPr>
      </w:pPr>
    </w:p>
    <w:p w14:paraId="41DBEAAD" w14:textId="77777777" w:rsidR="00465D1C" w:rsidRPr="0066493F" w:rsidRDefault="00465D1C" w:rsidP="001828F4">
      <w:pPr>
        <w:jc w:val="center"/>
        <w:rPr>
          <w:b/>
          <w:sz w:val="32"/>
        </w:rPr>
      </w:pPr>
    </w:p>
    <w:p w14:paraId="2CC6D74D" w14:textId="77777777" w:rsidR="00465D1C" w:rsidRPr="0066493F" w:rsidRDefault="00465D1C" w:rsidP="001828F4">
      <w:pPr>
        <w:jc w:val="center"/>
        <w:rPr>
          <w:b/>
          <w:sz w:val="32"/>
        </w:rPr>
      </w:pPr>
    </w:p>
    <w:p w14:paraId="633E6064" w14:textId="77777777" w:rsidR="00465D1C" w:rsidRPr="0066493F" w:rsidRDefault="00465D1C" w:rsidP="001828F4">
      <w:pPr>
        <w:jc w:val="center"/>
        <w:rPr>
          <w:b/>
          <w:sz w:val="32"/>
        </w:rPr>
      </w:pPr>
    </w:p>
    <w:p w14:paraId="6B04B7BD" w14:textId="77777777" w:rsidR="00465D1C" w:rsidRPr="0066493F" w:rsidRDefault="00465D1C" w:rsidP="001828F4">
      <w:pPr>
        <w:jc w:val="center"/>
        <w:rPr>
          <w:b/>
          <w:sz w:val="32"/>
        </w:rPr>
      </w:pPr>
    </w:p>
    <w:p w14:paraId="2F09BE94" w14:textId="77777777" w:rsidR="00465D1C" w:rsidRPr="0066493F" w:rsidRDefault="00AB65A2" w:rsidP="001F55FF">
      <w:pPr>
        <w:jc w:val="center"/>
        <w:outlineLvl w:val="0"/>
        <w:rPr>
          <w:b/>
          <w:sz w:val="32"/>
        </w:rPr>
      </w:pPr>
      <w:r w:rsidRPr="0066493F">
        <w:rPr>
          <w:b/>
          <w:sz w:val="32"/>
        </w:rPr>
        <w:t>Rebeca de la Paz González</w:t>
      </w:r>
    </w:p>
    <w:p w14:paraId="23E1036B" w14:textId="77777777" w:rsidR="00465D1C" w:rsidRDefault="00465D1C" w:rsidP="001828F4">
      <w:pPr>
        <w:jc w:val="center"/>
        <w:rPr>
          <w:b/>
          <w:sz w:val="32"/>
        </w:rPr>
      </w:pPr>
      <w:r w:rsidRPr="0066493F">
        <w:rPr>
          <w:b/>
          <w:sz w:val="32"/>
        </w:rPr>
        <w:t xml:space="preserve">Tutor: </w:t>
      </w:r>
      <w:r w:rsidR="00AB65A2" w:rsidRPr="0066493F">
        <w:rPr>
          <w:b/>
          <w:sz w:val="32"/>
        </w:rPr>
        <w:t>Pablo Alfonso Haya Coll</w:t>
      </w:r>
    </w:p>
    <w:p w14:paraId="0A4CD693" w14:textId="77777777" w:rsidR="00292674" w:rsidRPr="0066493F" w:rsidRDefault="00292674" w:rsidP="001828F4">
      <w:pPr>
        <w:jc w:val="center"/>
        <w:rPr>
          <w:b/>
          <w:sz w:val="32"/>
        </w:rPr>
      </w:pPr>
    </w:p>
    <w:p w14:paraId="40D06971" w14:textId="77777777" w:rsidR="00465D1C" w:rsidRPr="0066493F" w:rsidRDefault="00465D1C" w:rsidP="001828F4">
      <w:pPr>
        <w:jc w:val="center"/>
        <w:rPr>
          <w:b/>
          <w:sz w:val="32"/>
        </w:rPr>
      </w:pPr>
    </w:p>
    <w:p w14:paraId="1669FC0E" w14:textId="77777777" w:rsidR="00465D1C" w:rsidRPr="003D3539" w:rsidRDefault="00AB65A2" w:rsidP="001828F4">
      <w:pPr>
        <w:tabs>
          <w:tab w:val="left" w:pos="1509"/>
          <w:tab w:val="center" w:pos="4252"/>
        </w:tabs>
        <w:jc w:val="center"/>
        <w:rPr>
          <w:b/>
          <w:sz w:val="32"/>
        </w:rPr>
      </w:pPr>
      <w:r w:rsidRPr="0066493F">
        <w:rPr>
          <w:b/>
          <w:sz w:val="32"/>
        </w:rPr>
        <w:t>Julio</w:t>
      </w:r>
      <w:r w:rsidR="00465D1C" w:rsidRPr="0066493F">
        <w:rPr>
          <w:b/>
          <w:sz w:val="32"/>
        </w:rPr>
        <w:t xml:space="preserve"> 20</w:t>
      </w:r>
      <w:r w:rsidRPr="0066493F">
        <w:rPr>
          <w:b/>
          <w:sz w:val="32"/>
        </w:rPr>
        <w:t>17</w:t>
      </w:r>
    </w:p>
    <w:p w14:paraId="7AF75D0E" w14:textId="77777777" w:rsidR="007C3D8F" w:rsidRPr="00E513E8" w:rsidRDefault="007C3D8F" w:rsidP="006B18BA">
      <w:pPr>
        <w:pStyle w:val="Textodecuerpo"/>
        <w:jc w:val="both"/>
      </w:pPr>
    </w:p>
    <w:p w14:paraId="7EB9D639" w14:textId="77777777" w:rsidR="007C3D8F" w:rsidRPr="00E513E8" w:rsidRDefault="007C3D8F" w:rsidP="006B18BA">
      <w:pPr>
        <w:rPr>
          <w:sz w:val="36"/>
        </w:rPr>
      </w:pPr>
    </w:p>
    <w:p w14:paraId="3A5C3787" w14:textId="77777777" w:rsidR="009C1C29" w:rsidRDefault="009C1C29" w:rsidP="006B18BA">
      <w:pP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14:paraId="7ECB0264" w14:textId="77777777" w:rsidR="007C3D8F" w:rsidRPr="00E513E8" w:rsidRDefault="007C3D8F" w:rsidP="00A019DF"/>
    <w:p w14:paraId="4D27BA0D" w14:textId="77777777" w:rsidR="00831755" w:rsidRPr="00E513E8" w:rsidRDefault="00831755" w:rsidP="00A019DF"/>
    <w:p w14:paraId="08196B27" w14:textId="77777777" w:rsidR="00831755" w:rsidRPr="00E513E8" w:rsidRDefault="00831755" w:rsidP="00A019DF"/>
    <w:p w14:paraId="52307642" w14:textId="77777777" w:rsidR="00831755" w:rsidRPr="00E513E8" w:rsidRDefault="00831755" w:rsidP="00A019DF"/>
    <w:p w14:paraId="28359992" w14:textId="77777777" w:rsidR="003856C0" w:rsidRPr="00E513E8" w:rsidRDefault="003856C0" w:rsidP="00A019DF"/>
    <w:p w14:paraId="2B51367B" w14:textId="77777777" w:rsidR="003856C0" w:rsidRPr="00E513E8" w:rsidRDefault="003856C0" w:rsidP="00A019DF"/>
    <w:p w14:paraId="65A3C840" w14:textId="77777777" w:rsidR="003856C0" w:rsidRPr="00E513E8" w:rsidRDefault="003856C0" w:rsidP="00A019DF"/>
    <w:p w14:paraId="57462899" w14:textId="77777777" w:rsidR="003856C0" w:rsidRPr="00E513E8" w:rsidRDefault="003856C0" w:rsidP="001828F4">
      <w:pPr>
        <w:jc w:val="center"/>
      </w:pPr>
    </w:p>
    <w:p w14:paraId="39905E42" w14:textId="77777777" w:rsidR="003856C0" w:rsidRPr="00E513E8" w:rsidRDefault="003856C0" w:rsidP="001828F4">
      <w:pPr>
        <w:jc w:val="center"/>
      </w:pPr>
    </w:p>
    <w:p w14:paraId="727CDA4C" w14:textId="77777777" w:rsidR="003856C0" w:rsidRPr="00E513E8" w:rsidRDefault="003856C0" w:rsidP="001828F4">
      <w:pPr>
        <w:jc w:val="center"/>
      </w:pPr>
    </w:p>
    <w:p w14:paraId="3ACF8B06" w14:textId="77777777" w:rsidR="003856C0" w:rsidRPr="00E513E8" w:rsidRDefault="003856C0" w:rsidP="001828F4">
      <w:pPr>
        <w:jc w:val="center"/>
      </w:pPr>
    </w:p>
    <w:p w14:paraId="471530EF" w14:textId="77777777" w:rsidR="003856C0" w:rsidRPr="00E513E8" w:rsidRDefault="003856C0" w:rsidP="001828F4">
      <w:pPr>
        <w:jc w:val="center"/>
      </w:pPr>
    </w:p>
    <w:p w14:paraId="13030CCE" w14:textId="5F343912" w:rsidR="001E3F65" w:rsidRPr="00E513E8" w:rsidRDefault="001E3F65" w:rsidP="001828F4">
      <w:pPr>
        <w:jc w:val="center"/>
        <w:rPr>
          <w:b/>
          <w:sz w:val="32"/>
        </w:rPr>
      </w:pPr>
      <w:r w:rsidRPr="00B4487C">
        <w:rPr>
          <w:b/>
          <w:sz w:val="32"/>
        </w:rPr>
        <w:t>Modelado de gramáticas basadas en dependencias a partir de un treebank de constituyentes</w:t>
      </w:r>
      <w:bookmarkStart w:id="1" w:name="_GoBack"/>
      <w:bookmarkEnd w:id="1"/>
    </w:p>
    <w:p w14:paraId="770EF55A" w14:textId="77777777" w:rsidR="00831755" w:rsidRPr="00E513E8" w:rsidRDefault="00831755" w:rsidP="001828F4">
      <w:pPr>
        <w:jc w:val="center"/>
      </w:pPr>
    </w:p>
    <w:p w14:paraId="13E77895" w14:textId="77777777" w:rsidR="00831755" w:rsidRPr="00E513E8" w:rsidRDefault="00831755" w:rsidP="001828F4">
      <w:pPr>
        <w:jc w:val="center"/>
      </w:pPr>
    </w:p>
    <w:p w14:paraId="32099B69" w14:textId="77777777" w:rsidR="00831755" w:rsidRPr="00E513E8" w:rsidRDefault="00831755" w:rsidP="001F55FF">
      <w:pPr>
        <w:jc w:val="center"/>
        <w:outlineLvl w:val="0"/>
        <w:rPr>
          <w:b/>
        </w:rPr>
      </w:pPr>
      <w:r w:rsidRPr="00E513E8">
        <w:rPr>
          <w:b/>
        </w:rPr>
        <w:t xml:space="preserve">AUTOR: </w:t>
      </w:r>
      <w:r w:rsidR="00AB65A2">
        <w:rPr>
          <w:b/>
        </w:rPr>
        <w:t>Rebeca de la Paz González</w:t>
      </w:r>
    </w:p>
    <w:p w14:paraId="359BD639" w14:textId="77777777" w:rsidR="00831755" w:rsidRPr="00E513E8" w:rsidRDefault="00831755" w:rsidP="001828F4">
      <w:pPr>
        <w:jc w:val="center"/>
        <w:rPr>
          <w:b/>
        </w:rPr>
      </w:pPr>
      <w:r w:rsidRPr="00E513E8">
        <w:rPr>
          <w:b/>
        </w:rPr>
        <w:t xml:space="preserve">TUTOR: </w:t>
      </w:r>
      <w:r w:rsidR="00AB65A2">
        <w:rPr>
          <w:b/>
        </w:rPr>
        <w:t>Pablo Alfonso Haya Coll</w:t>
      </w:r>
    </w:p>
    <w:p w14:paraId="367622B2" w14:textId="77777777" w:rsidR="00831755" w:rsidRPr="00E513E8" w:rsidRDefault="00831755" w:rsidP="001828F4">
      <w:pPr>
        <w:jc w:val="center"/>
        <w:rPr>
          <w:b/>
        </w:rPr>
      </w:pPr>
    </w:p>
    <w:p w14:paraId="6D1DE645" w14:textId="77777777" w:rsidR="00831755" w:rsidRPr="00E513E8" w:rsidRDefault="00831755" w:rsidP="001828F4">
      <w:pPr>
        <w:jc w:val="center"/>
        <w:rPr>
          <w:b/>
        </w:rPr>
      </w:pPr>
    </w:p>
    <w:p w14:paraId="2F17DC94" w14:textId="77777777" w:rsidR="00831755" w:rsidRPr="00E513E8" w:rsidRDefault="00831755" w:rsidP="001828F4">
      <w:pPr>
        <w:jc w:val="center"/>
        <w:rPr>
          <w:b/>
        </w:rPr>
      </w:pPr>
    </w:p>
    <w:p w14:paraId="4175E8D1" w14:textId="77777777" w:rsidR="00831755" w:rsidRPr="00E513E8" w:rsidRDefault="00831755" w:rsidP="001828F4">
      <w:pPr>
        <w:jc w:val="center"/>
        <w:rPr>
          <w:b/>
        </w:rPr>
      </w:pPr>
    </w:p>
    <w:p w14:paraId="6371659A" w14:textId="77777777" w:rsidR="00831755" w:rsidRPr="00E513E8" w:rsidRDefault="00831755" w:rsidP="001F55FF">
      <w:pPr>
        <w:jc w:val="center"/>
        <w:outlineLvl w:val="0"/>
        <w:rPr>
          <w:b/>
        </w:rPr>
      </w:pPr>
      <w:r w:rsidRPr="00E513E8">
        <w:rPr>
          <w:b/>
        </w:rPr>
        <w:t xml:space="preserve">Dpto. </w:t>
      </w:r>
      <w:r w:rsidR="00292674">
        <w:rPr>
          <w:b/>
        </w:rPr>
        <w:t>Ingeniería Informática</w:t>
      </w:r>
    </w:p>
    <w:p w14:paraId="1053B052" w14:textId="77777777" w:rsidR="00831755" w:rsidRPr="00E513E8" w:rsidRDefault="00831755" w:rsidP="001828F4">
      <w:pPr>
        <w:jc w:val="center"/>
        <w:rPr>
          <w:b/>
        </w:rPr>
      </w:pPr>
      <w:r w:rsidRPr="00E513E8">
        <w:rPr>
          <w:b/>
        </w:rPr>
        <w:t>Escuela Politécnica Superior</w:t>
      </w:r>
    </w:p>
    <w:p w14:paraId="759FF86D" w14:textId="77777777" w:rsidR="00831755" w:rsidRPr="00E513E8" w:rsidRDefault="00831755" w:rsidP="001828F4">
      <w:pPr>
        <w:jc w:val="center"/>
      </w:pPr>
      <w:r w:rsidRPr="00E513E8">
        <w:rPr>
          <w:b/>
        </w:rPr>
        <w:t>Universidad Autónoma de Madrid</w:t>
      </w:r>
    </w:p>
    <w:p w14:paraId="150A681C" w14:textId="77777777" w:rsidR="00831755" w:rsidRPr="00E513E8" w:rsidRDefault="001E3F65" w:rsidP="001828F4">
      <w:pPr>
        <w:jc w:val="center"/>
        <w:rPr>
          <w:b/>
        </w:rPr>
      </w:pPr>
      <w:r w:rsidRPr="00B4487C">
        <w:rPr>
          <w:b/>
        </w:rPr>
        <w:t>Julio</w:t>
      </w:r>
      <w:r w:rsidR="002556F8" w:rsidRPr="00B4487C">
        <w:rPr>
          <w:b/>
        </w:rPr>
        <w:t xml:space="preserve"> </w:t>
      </w:r>
      <w:r w:rsidR="00831755" w:rsidRPr="00B4487C">
        <w:rPr>
          <w:b/>
        </w:rPr>
        <w:t xml:space="preserve">de </w:t>
      </w:r>
      <w:r w:rsidRPr="00B4487C">
        <w:rPr>
          <w:b/>
        </w:rPr>
        <w:t>2017</w:t>
      </w:r>
    </w:p>
    <w:p w14:paraId="4B48AD0C" w14:textId="77777777" w:rsidR="009C1C29" w:rsidRDefault="009C1C29" w:rsidP="001828F4">
      <w:pPr>
        <w:spacing w:before="800"/>
        <w:jc w:val="center"/>
      </w:pPr>
    </w:p>
    <w:p w14:paraId="3E238C03" w14:textId="77777777" w:rsidR="009C1C29" w:rsidRDefault="009C1C29" w:rsidP="00A019DF">
      <w:pPr>
        <w:spacing w:before="800"/>
        <w:sectPr w:rsidR="009C1C29" w:rsidSect="00491726">
          <w:type w:val="oddPage"/>
          <w:pgSz w:w="11906" w:h="16838" w:code="9"/>
          <w:pgMar w:top="1418" w:right="1418" w:bottom="1418" w:left="1701" w:header="708" w:footer="708" w:gutter="0"/>
          <w:cols w:space="708"/>
          <w:titlePg/>
          <w:docGrid w:linePitch="360"/>
        </w:sectPr>
      </w:pPr>
    </w:p>
    <w:p w14:paraId="74BF2315" w14:textId="77777777" w:rsidR="0084289B" w:rsidRPr="0084289B" w:rsidRDefault="009358D0" w:rsidP="001F55FF">
      <w:pPr>
        <w:spacing w:before="120"/>
        <w:outlineLvl w:val="0"/>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14:paraId="32D5ACD0" w14:textId="77777777" w:rsidR="00FE0150" w:rsidRDefault="00FE0150" w:rsidP="00A019DF">
      <w:pPr>
        <w:spacing w:before="120"/>
      </w:pPr>
    </w:p>
    <w:p w14:paraId="36CB49AC" w14:textId="77777777" w:rsidR="00F25417" w:rsidRPr="00F25417" w:rsidRDefault="00F25417" w:rsidP="00F25417">
      <w:pPr>
        <w:spacing w:before="120"/>
        <w:rPr>
          <w:sz w:val="22"/>
          <w:szCs w:val="22"/>
        </w:rPr>
      </w:pPr>
      <w:r w:rsidRPr="00F25417">
        <w:rPr>
          <w:sz w:val="22"/>
          <w:szCs w:val="22"/>
        </w:rPr>
        <w:t>Este Trabajo Fin de Grado tiene como objetivo iniciar la transformación del modelo gramatical utilizado actualmente, conocido como modelo de constituyentes, a un modelo de dependencias. La transformación llevada a cabo se realiza sobre un conjunto de oraciones en formato de constituyentes, denominado treebank, el cual ha sido desarrollado por el departamento de lingüística de la Universidad Autónoma de Madrid, a lo largo de muchos años.</w:t>
      </w:r>
    </w:p>
    <w:p w14:paraId="7C4C9FE2" w14:textId="77777777" w:rsidR="00F25417" w:rsidRPr="00F25417" w:rsidRDefault="00F25417" w:rsidP="00F25417">
      <w:pPr>
        <w:spacing w:before="120"/>
        <w:rPr>
          <w:sz w:val="22"/>
          <w:szCs w:val="22"/>
        </w:rPr>
      </w:pPr>
      <w:r w:rsidRPr="00F25417">
        <w:rPr>
          <w:sz w:val="22"/>
          <w:szCs w:val="22"/>
        </w:rPr>
        <w:br/>
        <w:t>En el documento se explica a qué se debe la transformación de constituyentes a dependencias, haciendo referencia a proyectos reales llevados a cabo por importantes instituciones como son Google o la Universidad de Stanford en Estados Unidos, y de los cuales se ha realizado un estudio previo para poder llegar a obtener un resultado lo más fiable posible, acorde a lo que existe actualmente.</w:t>
      </w:r>
    </w:p>
    <w:p w14:paraId="374C255D" w14:textId="77777777" w:rsidR="00F25417" w:rsidRPr="00F25417" w:rsidRDefault="00F25417" w:rsidP="00F25417">
      <w:pPr>
        <w:spacing w:before="120"/>
        <w:rPr>
          <w:sz w:val="22"/>
          <w:szCs w:val="22"/>
        </w:rPr>
      </w:pPr>
      <w:r w:rsidRPr="00F25417">
        <w:rPr>
          <w:sz w:val="22"/>
          <w:szCs w:val="22"/>
        </w:rPr>
        <w:br/>
        <w:t>La finalidad de este proyecto es desarrollar un algoritmo, en lenguaje Java, que permita llevar a cabo las transformaciones necesarias para generar el nuevo treebank de dependencias.</w:t>
      </w:r>
    </w:p>
    <w:p w14:paraId="2A9EFFFF" w14:textId="77777777" w:rsidR="00F25417" w:rsidRPr="00F25417" w:rsidRDefault="00F25417" w:rsidP="00F25417">
      <w:pPr>
        <w:spacing w:before="120"/>
        <w:rPr>
          <w:sz w:val="22"/>
          <w:szCs w:val="22"/>
        </w:rPr>
      </w:pPr>
      <w:r w:rsidRPr="00F25417">
        <w:rPr>
          <w:sz w:val="22"/>
          <w:szCs w:val="22"/>
        </w:rPr>
        <w:br/>
        <w:t>Para poder llegar a construir el treebank de dependencias deseado, ha sido necesario llevar a estudio los trabajos realizados por la Universidad de Stanford y el proyecto de Universal Dependencies. Para este estudio se ha necesitado la ayuda de los lingüistas de la Universidad Autónoma debido a que, antes de poder desarrollar el código, era necesario tomar decisiones de importancia sobre el tratamiento de algunos elementos y se necesitaba entender completamente como se realiza la transformación de forma teórica.</w:t>
      </w:r>
    </w:p>
    <w:p w14:paraId="22410279" w14:textId="30CFAC6F" w:rsidR="00F25417" w:rsidRPr="00F25417" w:rsidRDefault="00F25417" w:rsidP="00F25417">
      <w:pPr>
        <w:spacing w:before="120"/>
        <w:rPr>
          <w:sz w:val="22"/>
          <w:szCs w:val="22"/>
        </w:rPr>
      </w:pPr>
      <w:r w:rsidRPr="00F25417">
        <w:rPr>
          <w:sz w:val="22"/>
          <w:szCs w:val="22"/>
        </w:rPr>
        <w:br/>
        <w:t>Debido a limitaciones de carácter lingüístico que se han encontrado durante el desarrollo de este proyecto, no todos los elementos de constituyentes tienen una equivalencia correcta a dependencias. Estas limitaciones se deben a que es difícil designar una regla genérica a la transformación, puesto que existen diferentes formas de transformación y dependiendo del contexto estas pueden ser válidas o no. Teniendo esto en cuenta, es necesario realizar una profunda reflexión para tomar la mejor decisión.</w:t>
      </w:r>
    </w:p>
    <w:p w14:paraId="21794AEE" w14:textId="77777777" w:rsidR="0084289B" w:rsidRDefault="0084289B" w:rsidP="00A019DF">
      <w:pPr>
        <w:spacing w:before="120"/>
      </w:pPr>
    </w:p>
    <w:p w14:paraId="453C4DE0" w14:textId="77777777" w:rsidR="0084289B" w:rsidRDefault="0084289B" w:rsidP="00A019DF">
      <w:pPr>
        <w:spacing w:before="120"/>
      </w:pPr>
    </w:p>
    <w:p w14:paraId="358453CE" w14:textId="77777777" w:rsidR="0084289B" w:rsidRDefault="0084289B" w:rsidP="001F55FF">
      <w:pPr>
        <w:spacing w:before="120"/>
        <w:outlineLvl w:val="0"/>
        <w:rPr>
          <w:rFonts w:ascii="Arial" w:hAnsi="Arial" w:cs="Arial"/>
          <w:b/>
          <w:iCs/>
          <w:sz w:val="40"/>
          <w:szCs w:val="40"/>
        </w:rPr>
      </w:pPr>
      <w:r>
        <w:rPr>
          <w:rFonts w:ascii="Arial" w:hAnsi="Arial" w:cs="Arial"/>
          <w:b/>
          <w:iCs/>
          <w:sz w:val="40"/>
          <w:szCs w:val="40"/>
        </w:rPr>
        <w:t>Palabras clave</w:t>
      </w:r>
      <w:r w:rsidR="00BA141F">
        <w:rPr>
          <w:rFonts w:ascii="Arial" w:hAnsi="Arial" w:cs="Arial"/>
          <w:b/>
          <w:iCs/>
          <w:sz w:val="40"/>
          <w:szCs w:val="40"/>
        </w:rPr>
        <w:t xml:space="preserve"> (castellano)</w:t>
      </w:r>
    </w:p>
    <w:p w14:paraId="308FDFFA" w14:textId="7EABBF34" w:rsidR="00AD78A7" w:rsidRPr="004B4CC0" w:rsidRDefault="000949DA" w:rsidP="001F55FF">
      <w:pPr>
        <w:spacing w:before="120"/>
        <w:outlineLvl w:val="0"/>
        <w:rPr>
          <w:sz w:val="22"/>
          <w:szCs w:val="22"/>
        </w:rPr>
      </w:pPr>
      <w:r w:rsidRPr="004B4CC0">
        <w:rPr>
          <w:sz w:val="22"/>
          <w:szCs w:val="22"/>
        </w:rPr>
        <w:t>Treebank, dependencias, constituyentes, analizador</w:t>
      </w:r>
      <w:r w:rsidR="001D0762" w:rsidRPr="004B4CC0">
        <w:rPr>
          <w:sz w:val="22"/>
          <w:szCs w:val="22"/>
        </w:rPr>
        <w:t>, root</w:t>
      </w:r>
    </w:p>
    <w:p w14:paraId="1A904101" w14:textId="10209E1B" w:rsidR="00F25417" w:rsidRDefault="00F25417">
      <w:pPr>
        <w:jc w:val="left"/>
        <w:rPr>
          <w:rFonts w:ascii="Arial" w:hAnsi="Arial" w:cs="Arial"/>
          <w:b/>
          <w:iCs/>
          <w:sz w:val="40"/>
          <w:szCs w:val="40"/>
        </w:rPr>
      </w:pPr>
      <w:r>
        <w:rPr>
          <w:rFonts w:ascii="Arial" w:hAnsi="Arial" w:cs="Arial"/>
          <w:b/>
          <w:iCs/>
          <w:sz w:val="40"/>
          <w:szCs w:val="40"/>
        </w:rPr>
        <w:br w:type="page"/>
      </w:r>
    </w:p>
    <w:p w14:paraId="265921C4" w14:textId="77777777" w:rsidR="00F25417" w:rsidRPr="006D3C16" w:rsidRDefault="00F25417" w:rsidP="001F55FF">
      <w:pPr>
        <w:spacing w:before="120"/>
        <w:outlineLvl w:val="0"/>
        <w:rPr>
          <w:rFonts w:ascii="Arial" w:hAnsi="Arial" w:cs="Arial"/>
          <w:b/>
          <w:iCs/>
          <w:sz w:val="40"/>
          <w:szCs w:val="40"/>
          <w:lang w:val="en"/>
        </w:rPr>
      </w:pPr>
      <w:r w:rsidRPr="006D3C16">
        <w:rPr>
          <w:rFonts w:ascii="Arial" w:hAnsi="Arial" w:cs="Arial"/>
          <w:b/>
          <w:iCs/>
          <w:sz w:val="40"/>
          <w:szCs w:val="40"/>
          <w:lang w:val="en"/>
        </w:rPr>
        <w:lastRenderedPageBreak/>
        <w:t>Abstract (English)</w:t>
      </w:r>
    </w:p>
    <w:p w14:paraId="7E48AA9A" w14:textId="77777777" w:rsidR="00F25417" w:rsidRDefault="00F25417" w:rsidP="00A019DF">
      <w:pPr>
        <w:spacing w:before="120"/>
        <w:rPr>
          <w:lang w:val="en"/>
        </w:rPr>
      </w:pPr>
    </w:p>
    <w:p w14:paraId="30940C38" w14:textId="77777777" w:rsidR="00F25417" w:rsidRPr="0029353A" w:rsidRDefault="00F25417" w:rsidP="004B4CC0">
      <w:pPr>
        <w:spacing w:before="120"/>
        <w:rPr>
          <w:sz w:val="22"/>
          <w:szCs w:val="22"/>
          <w:lang w:val="en"/>
        </w:rPr>
      </w:pPr>
      <w:r w:rsidRPr="0029353A">
        <w:rPr>
          <w:sz w:val="22"/>
          <w:szCs w:val="22"/>
          <w:lang w:val="en"/>
        </w:rPr>
        <w:t>The current bachelor's thesis aims to initiate the transformation of the currently used grammatical model, known as constituent grammar model, to a dependency grammar model. The applied transformation is carried out on a set of constituent format sentences, called treebank, which has been developed by the linguistics department of Universidad Autónoma de Madrid over many years.</w:t>
      </w:r>
    </w:p>
    <w:p w14:paraId="091EAAEA" w14:textId="77777777" w:rsidR="00F25417" w:rsidRPr="0029353A" w:rsidRDefault="00F25417" w:rsidP="004B4CC0">
      <w:pPr>
        <w:spacing w:before="120"/>
        <w:rPr>
          <w:sz w:val="22"/>
          <w:szCs w:val="22"/>
          <w:lang w:val="en"/>
        </w:rPr>
      </w:pPr>
      <w:r w:rsidRPr="0029353A">
        <w:rPr>
          <w:sz w:val="22"/>
          <w:szCs w:val="22"/>
          <w:lang w:val="en"/>
        </w:rPr>
        <w:br/>
        <w:t>The document explains the reasons for the transformation of constituents to dependencies, referring to real projects carried out by important institutions such as Google or Stanford University in the United States. A previous research has been made to these projects in order to obtain a result as reliable as possible, according to what currently exists.</w:t>
      </w:r>
    </w:p>
    <w:p w14:paraId="34B9D9A2" w14:textId="77777777" w:rsidR="00F25417" w:rsidRPr="0029353A" w:rsidRDefault="00F25417" w:rsidP="004B4CC0">
      <w:pPr>
        <w:spacing w:before="120"/>
        <w:rPr>
          <w:sz w:val="22"/>
          <w:szCs w:val="22"/>
          <w:lang w:val="en"/>
        </w:rPr>
      </w:pPr>
      <w:r w:rsidRPr="0029353A">
        <w:rPr>
          <w:sz w:val="22"/>
          <w:szCs w:val="22"/>
          <w:lang w:val="en"/>
        </w:rPr>
        <w:br/>
        <w:t>The purpose of this project is to develop an algorithm using the Java programming language. The algorithm will carry out the proper transformations to obtain a new dependency treebank.</w:t>
      </w:r>
    </w:p>
    <w:p w14:paraId="7E3D05E8" w14:textId="77777777" w:rsidR="00F25417" w:rsidRPr="0029353A" w:rsidRDefault="00F25417" w:rsidP="004B4CC0">
      <w:pPr>
        <w:spacing w:before="120"/>
        <w:rPr>
          <w:sz w:val="22"/>
          <w:szCs w:val="22"/>
          <w:lang w:val="en"/>
        </w:rPr>
      </w:pPr>
      <w:r w:rsidRPr="0029353A">
        <w:rPr>
          <w:sz w:val="22"/>
          <w:szCs w:val="22"/>
          <w:lang w:val="en"/>
        </w:rPr>
        <w:br/>
        <w:t>In order to be able to build the desired dependency treebank, it has been necessary to analyse the works realised by the Stanford University and the Universal Dependencies project related to this subject. To conduct the analysis the help of the linguists of Universidad Autónoma has been required because, before being able to develop the code, it was needed to take decisions on important matters about how to treat some elements and fully understand how to realize the transformations theoretically.</w:t>
      </w:r>
    </w:p>
    <w:p w14:paraId="005DB675" w14:textId="06189770" w:rsidR="00F25417" w:rsidRPr="0029353A" w:rsidRDefault="00F25417" w:rsidP="004B4CC0">
      <w:pPr>
        <w:spacing w:before="120"/>
        <w:rPr>
          <w:sz w:val="22"/>
          <w:szCs w:val="22"/>
          <w:lang w:val="en"/>
        </w:rPr>
      </w:pPr>
      <w:r w:rsidRPr="0029353A">
        <w:rPr>
          <w:sz w:val="22"/>
          <w:szCs w:val="22"/>
          <w:lang w:val="en"/>
        </w:rPr>
        <w:br/>
        <w:t>Due to linguistic limitations that have been encountered during the development of this project, not all elements of constituents have a correct equivalence to dependencies. These limitations are due to the fact that it is difficult to designate a generic rule for transformation since there are different forms of transformation and depending on the context they may be valid or not. With this in mind, it is necessary to make a deep reflection to make the best decision.</w:t>
      </w:r>
    </w:p>
    <w:p w14:paraId="70E0DD15" w14:textId="77777777" w:rsidR="00F25417" w:rsidRPr="0029353A" w:rsidRDefault="00F25417" w:rsidP="00A019DF">
      <w:pPr>
        <w:spacing w:before="120"/>
        <w:rPr>
          <w:sz w:val="22"/>
          <w:szCs w:val="22"/>
          <w:lang w:val="en"/>
        </w:rPr>
      </w:pPr>
    </w:p>
    <w:p w14:paraId="2B1A8C45" w14:textId="77777777" w:rsidR="00BA141F" w:rsidRPr="00F25417" w:rsidRDefault="00BA141F" w:rsidP="001F55FF">
      <w:pPr>
        <w:spacing w:before="120"/>
        <w:outlineLvl w:val="0"/>
        <w:rPr>
          <w:rFonts w:ascii="Arial" w:hAnsi="Arial" w:cs="Arial"/>
          <w:b/>
          <w:iCs/>
          <w:sz w:val="40"/>
          <w:szCs w:val="40"/>
          <w:lang w:val="en"/>
        </w:rPr>
      </w:pPr>
      <w:r w:rsidRPr="00F25417">
        <w:rPr>
          <w:rFonts w:ascii="Arial" w:hAnsi="Arial" w:cs="Arial"/>
          <w:b/>
          <w:iCs/>
          <w:sz w:val="40"/>
          <w:szCs w:val="40"/>
          <w:lang w:val="en"/>
        </w:rPr>
        <w:t>Keywords (inglés)</w:t>
      </w:r>
    </w:p>
    <w:p w14:paraId="348402CB" w14:textId="1DD32B19" w:rsidR="00AD78A7" w:rsidRPr="0029353A" w:rsidRDefault="000949DA" w:rsidP="001F55FF">
      <w:pPr>
        <w:spacing w:before="120"/>
        <w:outlineLvl w:val="0"/>
        <w:rPr>
          <w:sz w:val="22"/>
          <w:szCs w:val="22"/>
          <w:lang w:val="en"/>
        </w:rPr>
      </w:pPr>
      <w:r w:rsidRPr="0029353A">
        <w:rPr>
          <w:sz w:val="22"/>
          <w:szCs w:val="22"/>
          <w:lang w:val="en"/>
        </w:rPr>
        <w:t>Treebank, dependencies, constituencies, parser</w:t>
      </w:r>
      <w:r w:rsidR="001D0762" w:rsidRPr="0029353A">
        <w:rPr>
          <w:sz w:val="22"/>
          <w:szCs w:val="22"/>
          <w:lang w:val="en"/>
        </w:rPr>
        <w:t>, root</w:t>
      </w:r>
    </w:p>
    <w:p w14:paraId="476BE369" w14:textId="77777777" w:rsidR="0084289B" w:rsidRPr="00F25417" w:rsidRDefault="0084289B" w:rsidP="00A019DF">
      <w:pPr>
        <w:spacing w:before="120"/>
        <w:rPr>
          <w:lang w:val="en"/>
        </w:rPr>
      </w:pPr>
    </w:p>
    <w:p w14:paraId="11001FCB" w14:textId="77777777" w:rsidR="009358D0" w:rsidRDefault="0084289B" w:rsidP="001F55FF">
      <w:pPr>
        <w:spacing w:before="800"/>
        <w:outlineLvl w:val="0"/>
        <w:rPr>
          <w:b/>
          <w:i/>
          <w:iCs/>
          <w:sz w:val="32"/>
          <w:szCs w:val="32"/>
        </w:rPr>
      </w:pPr>
      <w:r w:rsidRPr="001F55FF">
        <w:rPr>
          <w:b/>
          <w:sz w:val="28"/>
        </w:rPr>
        <w:br w:type="page"/>
      </w:r>
      <w:r w:rsidRPr="001F55FF">
        <w:rPr>
          <w:b/>
          <w:sz w:val="28"/>
        </w:rPr>
        <w:lastRenderedPageBreak/>
        <w:br w:type="page"/>
      </w:r>
      <w:r w:rsidR="009C1C29" w:rsidRPr="001F55FF" w:rsidDel="009C1C29">
        <w:rPr>
          <w:b/>
          <w:sz w:val="28"/>
        </w:rPr>
        <w:lastRenderedPageBreak/>
        <w:t xml:space="preserve"> </w:t>
      </w:r>
      <w:r w:rsidR="00810C92">
        <w:rPr>
          <w:b/>
          <w:i/>
          <w:iCs/>
          <w:sz w:val="32"/>
          <w:szCs w:val="32"/>
        </w:rPr>
        <w:t>Agradecimientos</w:t>
      </w:r>
    </w:p>
    <w:p w14:paraId="35DC4848" w14:textId="77777777" w:rsidR="00682214" w:rsidRDefault="00682214" w:rsidP="00A019DF">
      <w:pPr>
        <w:spacing w:before="800"/>
        <w:rPr>
          <w:i/>
          <w:iCs/>
          <w:sz w:val="24"/>
          <w:szCs w:val="24"/>
        </w:rPr>
      </w:pPr>
      <w:r>
        <w:rPr>
          <w:i/>
          <w:iCs/>
          <w:sz w:val="24"/>
          <w:szCs w:val="24"/>
        </w:rPr>
        <w:t>Quiero agradecer a mi familia, en particular a mis padres, y amigos, aquellos que conocí en la universidad, por todo el apoyo y cariño que he recibido por su parte, y que tanto bien me ha hecho a lo largo de estos años.</w:t>
      </w:r>
    </w:p>
    <w:p w14:paraId="2292238C" w14:textId="6B56188B" w:rsidR="00682214" w:rsidRDefault="00682214" w:rsidP="00A019DF">
      <w:pPr>
        <w:spacing w:before="800"/>
        <w:rPr>
          <w:i/>
          <w:iCs/>
          <w:sz w:val="24"/>
          <w:szCs w:val="24"/>
        </w:rPr>
      </w:pPr>
      <w:r>
        <w:rPr>
          <w:i/>
          <w:iCs/>
          <w:sz w:val="24"/>
          <w:szCs w:val="24"/>
        </w:rPr>
        <w:t>Agradecer a mi tutor, Pablo Haya, por toda su ayuda a lo largo del desarrollo del trabajo, sin olvidarme también de Antonio Moreno Sandoval, del departamento de lingüística de la universidad,</w:t>
      </w:r>
      <w:r w:rsidR="003379DC">
        <w:rPr>
          <w:i/>
          <w:iCs/>
          <w:sz w:val="24"/>
          <w:szCs w:val="24"/>
        </w:rPr>
        <w:t xml:space="preserve"> que tanto me ha ayudado en este</w:t>
      </w:r>
      <w:r>
        <w:rPr>
          <w:i/>
          <w:iCs/>
          <w:sz w:val="24"/>
          <w:szCs w:val="24"/>
        </w:rPr>
        <w:t xml:space="preserve"> área</w:t>
      </w:r>
      <w:r w:rsidR="00F54BA8">
        <w:rPr>
          <w:i/>
          <w:iCs/>
          <w:sz w:val="24"/>
          <w:szCs w:val="24"/>
        </w:rPr>
        <w:t>.</w:t>
      </w:r>
    </w:p>
    <w:p w14:paraId="599CEA47" w14:textId="32BAEAF8" w:rsidR="00682214" w:rsidRPr="00682214" w:rsidRDefault="00682214" w:rsidP="00A019DF">
      <w:pPr>
        <w:spacing w:before="800"/>
        <w:rPr>
          <w:i/>
          <w:iCs/>
          <w:sz w:val="24"/>
          <w:szCs w:val="24"/>
        </w:rPr>
      </w:pPr>
      <w:r>
        <w:rPr>
          <w:i/>
          <w:iCs/>
          <w:sz w:val="24"/>
          <w:szCs w:val="24"/>
        </w:rPr>
        <w:t xml:space="preserve">Gracias </w:t>
      </w:r>
      <w:r w:rsidR="00F54BA8">
        <w:rPr>
          <w:i/>
          <w:iCs/>
          <w:sz w:val="24"/>
          <w:szCs w:val="24"/>
        </w:rPr>
        <w:t>a todos, de corazón.</w:t>
      </w:r>
    </w:p>
    <w:p w14:paraId="73340C34" w14:textId="77777777" w:rsidR="00574AD9" w:rsidRDefault="00574AD9" w:rsidP="00A019DF">
      <w:pPr>
        <w:spacing w:before="800"/>
        <w:rPr>
          <w:b/>
          <w:i/>
          <w:iCs/>
          <w:sz w:val="32"/>
          <w:szCs w:val="32"/>
        </w:rPr>
      </w:pPr>
    </w:p>
    <w:p w14:paraId="4CD070C2" w14:textId="77777777" w:rsidR="00810C92" w:rsidRDefault="009358D0" w:rsidP="00A019DF">
      <w:pPr>
        <w:spacing w:before="800"/>
        <w:rPr>
          <w:b/>
          <w:i/>
          <w:iCs/>
          <w:sz w:val="32"/>
          <w:szCs w:val="32"/>
        </w:rPr>
      </w:pPr>
      <w:r>
        <w:rPr>
          <w:b/>
          <w:i/>
          <w:iCs/>
          <w:sz w:val="32"/>
          <w:szCs w:val="32"/>
        </w:rPr>
        <w:br w:type="page"/>
      </w:r>
    </w:p>
    <w:p w14:paraId="73829D49" w14:textId="77777777" w:rsidR="00C57CF1" w:rsidRPr="00E513E8" w:rsidRDefault="00C57CF1" w:rsidP="00A019DF">
      <w:pPr>
        <w:rPr>
          <w:b/>
        </w:rPr>
      </w:pPr>
      <w:r w:rsidRPr="00E513E8">
        <w:rPr>
          <w:b/>
        </w:rPr>
        <w:lastRenderedPageBreak/>
        <w:tab/>
      </w:r>
    </w:p>
    <w:p w14:paraId="74D8FF6A" w14:textId="77777777" w:rsidR="00B20465" w:rsidRPr="00E513E8" w:rsidRDefault="00B20465" w:rsidP="00A019DF">
      <w:pPr>
        <w:rPr>
          <w:b/>
        </w:rPr>
      </w:pPr>
    </w:p>
    <w:p w14:paraId="43CB7620" w14:textId="77777777" w:rsidR="00B20465" w:rsidRPr="00E513E8" w:rsidRDefault="00B20465" w:rsidP="00A019DF">
      <w:pPr>
        <w:rPr>
          <w:b/>
        </w:rPr>
      </w:pPr>
    </w:p>
    <w:p w14:paraId="6F7F83C3" w14:textId="77777777" w:rsidR="00B20465" w:rsidRPr="00E513E8" w:rsidRDefault="00B20465" w:rsidP="00A019DF">
      <w:pPr>
        <w:rPr>
          <w:b/>
        </w:rPr>
      </w:pPr>
    </w:p>
    <w:p w14:paraId="09EEBD63" w14:textId="77777777" w:rsidR="00A00BC2" w:rsidRPr="00E513E8" w:rsidRDefault="00A00BC2" w:rsidP="00A019DF">
      <w:pPr>
        <w:rPr>
          <w:b/>
        </w:rPr>
        <w:sectPr w:rsidR="00A00BC2" w:rsidRPr="00E513E8" w:rsidSect="00491726">
          <w:type w:val="oddPage"/>
          <w:pgSz w:w="11906" w:h="16838" w:code="9"/>
          <w:pgMar w:top="1418" w:right="1418" w:bottom="1418" w:left="1701" w:header="708" w:footer="708" w:gutter="0"/>
          <w:cols w:space="708"/>
          <w:titlePg/>
          <w:docGrid w:linePitch="360"/>
        </w:sectPr>
      </w:pPr>
    </w:p>
    <w:p w14:paraId="26E44806" w14:textId="77777777" w:rsidR="00B20465" w:rsidRPr="00E513E8" w:rsidRDefault="00B20465" w:rsidP="00A019DF">
      <w:pPr>
        <w:rPr>
          <w:b/>
        </w:rPr>
      </w:pPr>
    </w:p>
    <w:p w14:paraId="1EABC57B" w14:textId="77777777" w:rsidR="00B20465" w:rsidRPr="00E513E8" w:rsidRDefault="00B20465" w:rsidP="00A019DF">
      <w:pPr>
        <w:rPr>
          <w:b/>
        </w:rPr>
      </w:pPr>
    </w:p>
    <w:p w14:paraId="3EC3B51C" w14:textId="77777777" w:rsidR="007C3D8F" w:rsidRDefault="00CD6ECD" w:rsidP="001F55FF">
      <w:pPr>
        <w:jc w:val="center"/>
        <w:outlineLvl w:val="0"/>
        <w:rPr>
          <w:b/>
          <w:bCs/>
          <w:sz w:val="32"/>
        </w:rPr>
      </w:pPr>
      <w:bookmarkStart w:id="2" w:name="contenidos"/>
      <w:bookmarkEnd w:id="2"/>
      <w:r w:rsidRPr="00E513E8">
        <w:rPr>
          <w:b/>
          <w:bCs/>
          <w:sz w:val="32"/>
        </w:rPr>
        <w:t>INDICE</w:t>
      </w:r>
      <w:r w:rsidR="00D30ABD" w:rsidRPr="00E513E8">
        <w:rPr>
          <w:b/>
          <w:bCs/>
          <w:sz w:val="32"/>
        </w:rPr>
        <w:t xml:space="preserve"> DE CONTENIDOS</w:t>
      </w:r>
    </w:p>
    <w:p w14:paraId="7507BA33" w14:textId="77777777" w:rsidR="003F0DEB" w:rsidRPr="00E513E8" w:rsidRDefault="003F0DEB" w:rsidP="006B18BA">
      <w:pPr>
        <w:rPr>
          <w:b/>
          <w:bCs/>
          <w:sz w:val="32"/>
        </w:rPr>
      </w:pPr>
    </w:p>
    <w:p w14:paraId="17BF0E93" w14:textId="77777777" w:rsidR="00EA628E" w:rsidRDefault="007C3D8F">
      <w:pPr>
        <w:pStyle w:val="TDC1"/>
        <w:rPr>
          <w:rFonts w:asciiTheme="minorHAnsi" w:eastAsiaTheme="minorEastAsia" w:hAnsiTheme="minorHAnsi" w:cstheme="minorBidi"/>
          <w:noProof/>
          <w:sz w:val="24"/>
          <w:szCs w:val="24"/>
        </w:rPr>
      </w:pPr>
      <w:r w:rsidRPr="00E513E8">
        <w:rPr>
          <w:b/>
          <w:bCs/>
          <w:sz w:val="22"/>
          <w:szCs w:val="22"/>
        </w:rPr>
        <w:fldChar w:fldCharType="begin"/>
      </w:r>
      <w:r w:rsidRPr="00E513E8">
        <w:rPr>
          <w:b/>
          <w:bCs/>
          <w:sz w:val="22"/>
          <w:szCs w:val="22"/>
        </w:rPr>
        <w:instrText xml:space="preserve"> </w:instrText>
      </w:r>
      <w:r w:rsidR="00100D20">
        <w:rPr>
          <w:b/>
          <w:bCs/>
          <w:sz w:val="22"/>
          <w:szCs w:val="22"/>
        </w:rPr>
        <w:instrText>TOC</w:instrText>
      </w:r>
      <w:r w:rsidRPr="00E513E8">
        <w:rPr>
          <w:b/>
          <w:bCs/>
          <w:sz w:val="22"/>
          <w:szCs w:val="22"/>
        </w:rPr>
        <w:instrText xml:space="preserve"> \o "1-4" \h \z </w:instrText>
      </w:r>
      <w:r w:rsidRPr="00E513E8">
        <w:rPr>
          <w:b/>
          <w:bCs/>
          <w:sz w:val="22"/>
          <w:szCs w:val="22"/>
        </w:rPr>
        <w:fldChar w:fldCharType="separate"/>
      </w:r>
      <w:hyperlink w:anchor="_Toc486369581" w:history="1">
        <w:r w:rsidR="00EA628E" w:rsidRPr="007B6719">
          <w:rPr>
            <w:rStyle w:val="Hipervnculo"/>
            <w:noProof/>
          </w:rPr>
          <w:t>1 Introducción</w:t>
        </w:r>
        <w:r w:rsidR="00EA628E">
          <w:rPr>
            <w:noProof/>
            <w:webHidden/>
          </w:rPr>
          <w:tab/>
        </w:r>
        <w:r w:rsidR="00EA628E">
          <w:rPr>
            <w:noProof/>
            <w:webHidden/>
          </w:rPr>
          <w:fldChar w:fldCharType="begin"/>
        </w:r>
        <w:r w:rsidR="00EA628E">
          <w:rPr>
            <w:noProof/>
            <w:webHidden/>
          </w:rPr>
          <w:instrText xml:space="preserve"> PAGEREF _Toc486369581 \h </w:instrText>
        </w:r>
        <w:r w:rsidR="00EA628E">
          <w:rPr>
            <w:noProof/>
            <w:webHidden/>
          </w:rPr>
        </w:r>
        <w:r w:rsidR="00EA628E">
          <w:rPr>
            <w:noProof/>
            <w:webHidden/>
          </w:rPr>
          <w:fldChar w:fldCharType="separate"/>
        </w:r>
        <w:r w:rsidR="00783A52">
          <w:rPr>
            <w:noProof/>
            <w:webHidden/>
          </w:rPr>
          <w:t>1</w:t>
        </w:r>
        <w:r w:rsidR="00EA628E">
          <w:rPr>
            <w:noProof/>
            <w:webHidden/>
          </w:rPr>
          <w:fldChar w:fldCharType="end"/>
        </w:r>
      </w:hyperlink>
    </w:p>
    <w:p w14:paraId="179EED47" w14:textId="77777777" w:rsidR="00EA628E" w:rsidRDefault="00910FD2">
      <w:pPr>
        <w:pStyle w:val="TDC2"/>
        <w:rPr>
          <w:rFonts w:asciiTheme="minorHAnsi" w:eastAsiaTheme="minorEastAsia" w:hAnsiTheme="minorHAnsi" w:cstheme="minorBidi"/>
          <w:color w:val="auto"/>
          <w:sz w:val="24"/>
          <w:szCs w:val="24"/>
        </w:rPr>
      </w:pPr>
      <w:hyperlink w:anchor="_Toc486369582" w:history="1">
        <w:r w:rsidR="00EA628E" w:rsidRPr="007B6719">
          <w:rPr>
            <w:rStyle w:val="Hipervnculo"/>
          </w:rPr>
          <w:t>1.1 Motivación</w:t>
        </w:r>
        <w:r w:rsidR="00EA628E">
          <w:rPr>
            <w:webHidden/>
          </w:rPr>
          <w:tab/>
        </w:r>
        <w:r w:rsidR="00EA628E">
          <w:rPr>
            <w:webHidden/>
          </w:rPr>
          <w:fldChar w:fldCharType="begin"/>
        </w:r>
        <w:r w:rsidR="00EA628E">
          <w:rPr>
            <w:webHidden/>
          </w:rPr>
          <w:instrText xml:space="preserve"> PAGEREF _Toc486369582 \h </w:instrText>
        </w:r>
        <w:r w:rsidR="00EA628E">
          <w:rPr>
            <w:webHidden/>
          </w:rPr>
        </w:r>
        <w:r w:rsidR="00EA628E">
          <w:rPr>
            <w:webHidden/>
          </w:rPr>
          <w:fldChar w:fldCharType="separate"/>
        </w:r>
        <w:r w:rsidR="00783A52">
          <w:rPr>
            <w:webHidden/>
          </w:rPr>
          <w:t>1</w:t>
        </w:r>
        <w:r w:rsidR="00EA628E">
          <w:rPr>
            <w:webHidden/>
          </w:rPr>
          <w:fldChar w:fldCharType="end"/>
        </w:r>
      </w:hyperlink>
    </w:p>
    <w:p w14:paraId="47018865" w14:textId="77777777" w:rsidR="00EA628E" w:rsidRDefault="00910FD2">
      <w:pPr>
        <w:pStyle w:val="TDC2"/>
        <w:rPr>
          <w:rFonts w:asciiTheme="minorHAnsi" w:eastAsiaTheme="minorEastAsia" w:hAnsiTheme="minorHAnsi" w:cstheme="minorBidi"/>
          <w:color w:val="auto"/>
          <w:sz w:val="24"/>
          <w:szCs w:val="24"/>
        </w:rPr>
      </w:pPr>
      <w:hyperlink w:anchor="_Toc486369583" w:history="1">
        <w:r w:rsidR="00EA628E" w:rsidRPr="007B6719">
          <w:rPr>
            <w:rStyle w:val="Hipervnculo"/>
          </w:rPr>
          <w:t>1.2 Objetivos</w:t>
        </w:r>
        <w:r w:rsidR="00EA628E">
          <w:rPr>
            <w:webHidden/>
          </w:rPr>
          <w:tab/>
        </w:r>
        <w:r w:rsidR="00EA628E">
          <w:rPr>
            <w:webHidden/>
          </w:rPr>
          <w:fldChar w:fldCharType="begin"/>
        </w:r>
        <w:r w:rsidR="00EA628E">
          <w:rPr>
            <w:webHidden/>
          </w:rPr>
          <w:instrText xml:space="preserve"> PAGEREF _Toc486369583 \h </w:instrText>
        </w:r>
        <w:r w:rsidR="00EA628E">
          <w:rPr>
            <w:webHidden/>
          </w:rPr>
        </w:r>
        <w:r w:rsidR="00EA628E">
          <w:rPr>
            <w:webHidden/>
          </w:rPr>
          <w:fldChar w:fldCharType="separate"/>
        </w:r>
        <w:r w:rsidR="00783A52">
          <w:rPr>
            <w:webHidden/>
          </w:rPr>
          <w:t>1</w:t>
        </w:r>
        <w:r w:rsidR="00EA628E">
          <w:rPr>
            <w:webHidden/>
          </w:rPr>
          <w:fldChar w:fldCharType="end"/>
        </w:r>
      </w:hyperlink>
    </w:p>
    <w:p w14:paraId="20DA6F19" w14:textId="77777777" w:rsidR="00EA628E" w:rsidRDefault="00910FD2">
      <w:pPr>
        <w:pStyle w:val="TDC2"/>
        <w:rPr>
          <w:rFonts w:asciiTheme="minorHAnsi" w:eastAsiaTheme="minorEastAsia" w:hAnsiTheme="minorHAnsi" w:cstheme="minorBidi"/>
          <w:color w:val="auto"/>
          <w:sz w:val="24"/>
          <w:szCs w:val="24"/>
        </w:rPr>
      </w:pPr>
      <w:hyperlink w:anchor="_Toc486369584" w:history="1">
        <w:r w:rsidR="00EA628E" w:rsidRPr="007B6719">
          <w:rPr>
            <w:rStyle w:val="Hipervnculo"/>
          </w:rPr>
          <w:t>1.3 Organización de la memoria</w:t>
        </w:r>
        <w:r w:rsidR="00EA628E">
          <w:rPr>
            <w:webHidden/>
          </w:rPr>
          <w:tab/>
        </w:r>
        <w:r w:rsidR="00EA628E">
          <w:rPr>
            <w:webHidden/>
          </w:rPr>
          <w:fldChar w:fldCharType="begin"/>
        </w:r>
        <w:r w:rsidR="00EA628E">
          <w:rPr>
            <w:webHidden/>
          </w:rPr>
          <w:instrText xml:space="preserve"> PAGEREF _Toc486369584 \h </w:instrText>
        </w:r>
        <w:r w:rsidR="00EA628E">
          <w:rPr>
            <w:webHidden/>
          </w:rPr>
        </w:r>
        <w:r w:rsidR="00EA628E">
          <w:rPr>
            <w:webHidden/>
          </w:rPr>
          <w:fldChar w:fldCharType="separate"/>
        </w:r>
        <w:r w:rsidR="00783A52">
          <w:rPr>
            <w:webHidden/>
          </w:rPr>
          <w:t>2</w:t>
        </w:r>
        <w:r w:rsidR="00EA628E">
          <w:rPr>
            <w:webHidden/>
          </w:rPr>
          <w:fldChar w:fldCharType="end"/>
        </w:r>
      </w:hyperlink>
    </w:p>
    <w:p w14:paraId="76E4D4D7" w14:textId="77777777" w:rsidR="00EA628E" w:rsidRDefault="00910FD2">
      <w:pPr>
        <w:pStyle w:val="TDC1"/>
        <w:rPr>
          <w:rFonts w:asciiTheme="minorHAnsi" w:eastAsiaTheme="minorEastAsia" w:hAnsiTheme="minorHAnsi" w:cstheme="minorBidi"/>
          <w:noProof/>
          <w:sz w:val="24"/>
          <w:szCs w:val="24"/>
        </w:rPr>
      </w:pPr>
      <w:hyperlink w:anchor="_Toc486369585" w:history="1">
        <w:r w:rsidR="00EA628E" w:rsidRPr="007B6719">
          <w:rPr>
            <w:rStyle w:val="Hipervnculo"/>
            <w:noProof/>
          </w:rPr>
          <w:t>2 Estado del arte</w:t>
        </w:r>
        <w:r w:rsidR="00EA628E">
          <w:rPr>
            <w:noProof/>
            <w:webHidden/>
          </w:rPr>
          <w:tab/>
        </w:r>
        <w:r w:rsidR="00EA628E">
          <w:rPr>
            <w:noProof/>
            <w:webHidden/>
          </w:rPr>
          <w:fldChar w:fldCharType="begin"/>
        </w:r>
        <w:r w:rsidR="00EA628E">
          <w:rPr>
            <w:noProof/>
            <w:webHidden/>
          </w:rPr>
          <w:instrText xml:space="preserve"> PAGEREF _Toc486369585 \h </w:instrText>
        </w:r>
        <w:r w:rsidR="00EA628E">
          <w:rPr>
            <w:noProof/>
            <w:webHidden/>
          </w:rPr>
        </w:r>
        <w:r w:rsidR="00EA628E">
          <w:rPr>
            <w:noProof/>
            <w:webHidden/>
          </w:rPr>
          <w:fldChar w:fldCharType="separate"/>
        </w:r>
        <w:r w:rsidR="00783A52">
          <w:rPr>
            <w:noProof/>
            <w:webHidden/>
          </w:rPr>
          <w:t>3</w:t>
        </w:r>
        <w:r w:rsidR="00EA628E">
          <w:rPr>
            <w:noProof/>
            <w:webHidden/>
          </w:rPr>
          <w:fldChar w:fldCharType="end"/>
        </w:r>
      </w:hyperlink>
    </w:p>
    <w:p w14:paraId="43C6363D" w14:textId="77777777" w:rsidR="00EA628E" w:rsidRDefault="00910FD2">
      <w:pPr>
        <w:pStyle w:val="TDC2"/>
        <w:rPr>
          <w:rFonts w:asciiTheme="minorHAnsi" w:eastAsiaTheme="minorEastAsia" w:hAnsiTheme="minorHAnsi" w:cstheme="minorBidi"/>
          <w:color w:val="auto"/>
          <w:sz w:val="24"/>
          <w:szCs w:val="24"/>
        </w:rPr>
      </w:pPr>
      <w:hyperlink w:anchor="_Toc486369586" w:history="1">
        <w:r w:rsidR="00EA628E" w:rsidRPr="007B6719">
          <w:rPr>
            <w:rStyle w:val="Hipervnculo"/>
          </w:rPr>
          <w:t>2.1 Análisis sintáctico</w:t>
        </w:r>
        <w:r w:rsidR="00EA628E">
          <w:rPr>
            <w:webHidden/>
          </w:rPr>
          <w:tab/>
        </w:r>
        <w:r w:rsidR="00EA628E">
          <w:rPr>
            <w:webHidden/>
          </w:rPr>
          <w:fldChar w:fldCharType="begin"/>
        </w:r>
        <w:r w:rsidR="00EA628E">
          <w:rPr>
            <w:webHidden/>
          </w:rPr>
          <w:instrText xml:space="preserve"> PAGEREF _Toc486369586 \h </w:instrText>
        </w:r>
        <w:r w:rsidR="00EA628E">
          <w:rPr>
            <w:webHidden/>
          </w:rPr>
        </w:r>
        <w:r w:rsidR="00EA628E">
          <w:rPr>
            <w:webHidden/>
          </w:rPr>
          <w:fldChar w:fldCharType="separate"/>
        </w:r>
        <w:r w:rsidR="00783A52">
          <w:rPr>
            <w:webHidden/>
          </w:rPr>
          <w:t>3</w:t>
        </w:r>
        <w:r w:rsidR="00EA628E">
          <w:rPr>
            <w:webHidden/>
          </w:rPr>
          <w:fldChar w:fldCharType="end"/>
        </w:r>
      </w:hyperlink>
    </w:p>
    <w:p w14:paraId="261B9F00" w14:textId="77777777" w:rsidR="00EA628E" w:rsidRDefault="00910FD2">
      <w:pPr>
        <w:pStyle w:val="TDC3"/>
        <w:rPr>
          <w:rFonts w:asciiTheme="minorHAnsi" w:eastAsiaTheme="minorEastAsia" w:hAnsiTheme="minorHAnsi" w:cstheme="minorBidi"/>
          <w:noProof/>
          <w:sz w:val="24"/>
          <w:szCs w:val="24"/>
        </w:rPr>
      </w:pPr>
      <w:hyperlink w:anchor="_Toc486369587" w:history="1">
        <w:r w:rsidR="00EA628E" w:rsidRPr="007B6719">
          <w:rPr>
            <w:rStyle w:val="Hipervnculo"/>
            <w:noProof/>
            <w14:scene3d>
              <w14:camera w14:prst="orthographicFront"/>
              <w14:lightRig w14:rig="threePt" w14:dir="t">
                <w14:rot w14:lat="0" w14:lon="0" w14:rev="0"/>
              </w14:lightRig>
            </w14:scene3d>
          </w:rPr>
          <w:t>2.1.1</w:t>
        </w:r>
        <w:r w:rsidR="00EA628E" w:rsidRPr="007B6719">
          <w:rPr>
            <w:rStyle w:val="Hipervnculo"/>
            <w:noProof/>
          </w:rPr>
          <w:t xml:space="preserve"> Constituyentes</w:t>
        </w:r>
        <w:r w:rsidR="00EA628E">
          <w:rPr>
            <w:noProof/>
            <w:webHidden/>
          </w:rPr>
          <w:tab/>
        </w:r>
        <w:r w:rsidR="00EA628E">
          <w:rPr>
            <w:noProof/>
            <w:webHidden/>
          </w:rPr>
          <w:fldChar w:fldCharType="begin"/>
        </w:r>
        <w:r w:rsidR="00EA628E">
          <w:rPr>
            <w:noProof/>
            <w:webHidden/>
          </w:rPr>
          <w:instrText xml:space="preserve"> PAGEREF _Toc486369587 \h </w:instrText>
        </w:r>
        <w:r w:rsidR="00EA628E">
          <w:rPr>
            <w:noProof/>
            <w:webHidden/>
          </w:rPr>
        </w:r>
        <w:r w:rsidR="00EA628E">
          <w:rPr>
            <w:noProof/>
            <w:webHidden/>
          </w:rPr>
          <w:fldChar w:fldCharType="separate"/>
        </w:r>
        <w:r w:rsidR="00783A52">
          <w:rPr>
            <w:noProof/>
            <w:webHidden/>
          </w:rPr>
          <w:t>4</w:t>
        </w:r>
        <w:r w:rsidR="00EA628E">
          <w:rPr>
            <w:noProof/>
            <w:webHidden/>
          </w:rPr>
          <w:fldChar w:fldCharType="end"/>
        </w:r>
      </w:hyperlink>
    </w:p>
    <w:p w14:paraId="0CAF7881" w14:textId="77777777" w:rsidR="00EA628E" w:rsidRDefault="00910FD2">
      <w:pPr>
        <w:pStyle w:val="TDC3"/>
        <w:rPr>
          <w:rFonts w:asciiTheme="minorHAnsi" w:eastAsiaTheme="minorEastAsia" w:hAnsiTheme="minorHAnsi" w:cstheme="minorBidi"/>
          <w:noProof/>
          <w:sz w:val="24"/>
          <w:szCs w:val="24"/>
        </w:rPr>
      </w:pPr>
      <w:hyperlink w:anchor="_Toc486369588" w:history="1">
        <w:r w:rsidR="00EA628E" w:rsidRPr="007B6719">
          <w:rPr>
            <w:rStyle w:val="Hipervnculo"/>
            <w:noProof/>
            <w14:scene3d>
              <w14:camera w14:prst="orthographicFront"/>
              <w14:lightRig w14:rig="threePt" w14:dir="t">
                <w14:rot w14:lat="0" w14:lon="0" w14:rev="0"/>
              </w14:lightRig>
            </w14:scene3d>
          </w:rPr>
          <w:t>2.1.2</w:t>
        </w:r>
        <w:r w:rsidR="00EA628E" w:rsidRPr="007B6719">
          <w:rPr>
            <w:rStyle w:val="Hipervnculo"/>
            <w:noProof/>
          </w:rPr>
          <w:t xml:space="preserve"> Dependencias</w:t>
        </w:r>
        <w:r w:rsidR="00EA628E">
          <w:rPr>
            <w:noProof/>
            <w:webHidden/>
          </w:rPr>
          <w:tab/>
        </w:r>
        <w:r w:rsidR="00EA628E">
          <w:rPr>
            <w:noProof/>
            <w:webHidden/>
          </w:rPr>
          <w:fldChar w:fldCharType="begin"/>
        </w:r>
        <w:r w:rsidR="00EA628E">
          <w:rPr>
            <w:noProof/>
            <w:webHidden/>
          </w:rPr>
          <w:instrText xml:space="preserve"> PAGEREF _Toc486369588 \h </w:instrText>
        </w:r>
        <w:r w:rsidR="00EA628E">
          <w:rPr>
            <w:noProof/>
            <w:webHidden/>
          </w:rPr>
        </w:r>
        <w:r w:rsidR="00EA628E">
          <w:rPr>
            <w:noProof/>
            <w:webHidden/>
          </w:rPr>
          <w:fldChar w:fldCharType="separate"/>
        </w:r>
        <w:r w:rsidR="00783A52">
          <w:rPr>
            <w:noProof/>
            <w:webHidden/>
          </w:rPr>
          <w:t>6</w:t>
        </w:r>
        <w:r w:rsidR="00EA628E">
          <w:rPr>
            <w:noProof/>
            <w:webHidden/>
          </w:rPr>
          <w:fldChar w:fldCharType="end"/>
        </w:r>
      </w:hyperlink>
    </w:p>
    <w:p w14:paraId="42AE9480" w14:textId="77777777" w:rsidR="00EA628E" w:rsidRDefault="00910FD2">
      <w:pPr>
        <w:pStyle w:val="TDC2"/>
        <w:rPr>
          <w:rFonts w:asciiTheme="minorHAnsi" w:eastAsiaTheme="minorEastAsia" w:hAnsiTheme="minorHAnsi" w:cstheme="minorBidi"/>
          <w:color w:val="auto"/>
          <w:sz w:val="24"/>
          <w:szCs w:val="24"/>
        </w:rPr>
      </w:pPr>
      <w:hyperlink w:anchor="_Toc486369589" w:history="1">
        <w:r w:rsidR="00EA628E" w:rsidRPr="007B6719">
          <w:rPr>
            <w:rStyle w:val="Hipervnculo"/>
          </w:rPr>
          <w:t>2.2 Stanford Dependencies</w:t>
        </w:r>
        <w:r w:rsidR="00EA628E">
          <w:rPr>
            <w:webHidden/>
          </w:rPr>
          <w:tab/>
        </w:r>
        <w:r w:rsidR="00EA628E">
          <w:rPr>
            <w:webHidden/>
          </w:rPr>
          <w:fldChar w:fldCharType="begin"/>
        </w:r>
        <w:r w:rsidR="00EA628E">
          <w:rPr>
            <w:webHidden/>
          </w:rPr>
          <w:instrText xml:space="preserve"> PAGEREF _Toc486369589 \h </w:instrText>
        </w:r>
        <w:r w:rsidR="00EA628E">
          <w:rPr>
            <w:webHidden/>
          </w:rPr>
        </w:r>
        <w:r w:rsidR="00EA628E">
          <w:rPr>
            <w:webHidden/>
          </w:rPr>
          <w:fldChar w:fldCharType="separate"/>
        </w:r>
        <w:r w:rsidR="00783A52">
          <w:rPr>
            <w:webHidden/>
          </w:rPr>
          <w:t>7</w:t>
        </w:r>
        <w:r w:rsidR="00EA628E">
          <w:rPr>
            <w:webHidden/>
          </w:rPr>
          <w:fldChar w:fldCharType="end"/>
        </w:r>
      </w:hyperlink>
    </w:p>
    <w:p w14:paraId="3E83CFB6" w14:textId="77777777" w:rsidR="00EA628E" w:rsidRDefault="00910FD2">
      <w:pPr>
        <w:pStyle w:val="TDC2"/>
        <w:rPr>
          <w:rFonts w:asciiTheme="minorHAnsi" w:eastAsiaTheme="minorEastAsia" w:hAnsiTheme="minorHAnsi" w:cstheme="minorBidi"/>
          <w:color w:val="auto"/>
          <w:sz w:val="24"/>
          <w:szCs w:val="24"/>
        </w:rPr>
      </w:pPr>
      <w:hyperlink w:anchor="_Toc486369590" w:history="1">
        <w:r w:rsidR="00EA628E" w:rsidRPr="007B6719">
          <w:rPr>
            <w:rStyle w:val="Hipervnculo"/>
          </w:rPr>
          <w:t>2.3 Google Dependencies</w:t>
        </w:r>
        <w:r w:rsidR="00EA628E">
          <w:rPr>
            <w:webHidden/>
          </w:rPr>
          <w:tab/>
        </w:r>
        <w:r w:rsidR="00EA628E">
          <w:rPr>
            <w:webHidden/>
          </w:rPr>
          <w:fldChar w:fldCharType="begin"/>
        </w:r>
        <w:r w:rsidR="00EA628E">
          <w:rPr>
            <w:webHidden/>
          </w:rPr>
          <w:instrText xml:space="preserve"> PAGEREF _Toc486369590 \h </w:instrText>
        </w:r>
        <w:r w:rsidR="00EA628E">
          <w:rPr>
            <w:webHidden/>
          </w:rPr>
        </w:r>
        <w:r w:rsidR="00EA628E">
          <w:rPr>
            <w:webHidden/>
          </w:rPr>
          <w:fldChar w:fldCharType="separate"/>
        </w:r>
        <w:r w:rsidR="00783A52">
          <w:rPr>
            <w:webHidden/>
          </w:rPr>
          <w:t>8</w:t>
        </w:r>
        <w:r w:rsidR="00EA628E">
          <w:rPr>
            <w:webHidden/>
          </w:rPr>
          <w:fldChar w:fldCharType="end"/>
        </w:r>
      </w:hyperlink>
    </w:p>
    <w:p w14:paraId="61C45175" w14:textId="77777777" w:rsidR="00EA628E" w:rsidRDefault="00910FD2">
      <w:pPr>
        <w:pStyle w:val="TDC2"/>
        <w:rPr>
          <w:rFonts w:asciiTheme="minorHAnsi" w:eastAsiaTheme="minorEastAsia" w:hAnsiTheme="minorHAnsi" w:cstheme="minorBidi"/>
          <w:color w:val="auto"/>
          <w:sz w:val="24"/>
          <w:szCs w:val="24"/>
        </w:rPr>
      </w:pPr>
      <w:hyperlink w:anchor="_Toc486369591" w:history="1">
        <w:r w:rsidR="00EA628E" w:rsidRPr="007B6719">
          <w:rPr>
            <w:rStyle w:val="Hipervnculo"/>
          </w:rPr>
          <w:t>2.4 Universal Dependencies</w:t>
        </w:r>
        <w:r w:rsidR="00EA628E">
          <w:rPr>
            <w:webHidden/>
          </w:rPr>
          <w:tab/>
        </w:r>
        <w:r w:rsidR="00EA628E">
          <w:rPr>
            <w:webHidden/>
          </w:rPr>
          <w:fldChar w:fldCharType="begin"/>
        </w:r>
        <w:r w:rsidR="00EA628E">
          <w:rPr>
            <w:webHidden/>
          </w:rPr>
          <w:instrText xml:space="preserve"> PAGEREF _Toc486369591 \h </w:instrText>
        </w:r>
        <w:r w:rsidR="00EA628E">
          <w:rPr>
            <w:webHidden/>
          </w:rPr>
        </w:r>
        <w:r w:rsidR="00EA628E">
          <w:rPr>
            <w:webHidden/>
          </w:rPr>
          <w:fldChar w:fldCharType="separate"/>
        </w:r>
        <w:r w:rsidR="00783A52">
          <w:rPr>
            <w:webHidden/>
          </w:rPr>
          <w:t>9</w:t>
        </w:r>
        <w:r w:rsidR="00EA628E">
          <w:rPr>
            <w:webHidden/>
          </w:rPr>
          <w:fldChar w:fldCharType="end"/>
        </w:r>
      </w:hyperlink>
    </w:p>
    <w:p w14:paraId="4375D543" w14:textId="77777777" w:rsidR="00EA628E" w:rsidRDefault="00910FD2">
      <w:pPr>
        <w:pStyle w:val="TDC2"/>
        <w:rPr>
          <w:rFonts w:asciiTheme="minorHAnsi" w:eastAsiaTheme="minorEastAsia" w:hAnsiTheme="minorHAnsi" w:cstheme="minorBidi"/>
          <w:color w:val="auto"/>
          <w:sz w:val="24"/>
          <w:szCs w:val="24"/>
        </w:rPr>
      </w:pPr>
      <w:hyperlink w:anchor="_Toc486369592" w:history="1">
        <w:r w:rsidR="00EA628E" w:rsidRPr="007B6719">
          <w:rPr>
            <w:rStyle w:val="Hipervnculo"/>
          </w:rPr>
          <w:t>2.5 Formato de representación</w:t>
        </w:r>
        <w:r w:rsidR="00EA628E">
          <w:rPr>
            <w:webHidden/>
          </w:rPr>
          <w:tab/>
        </w:r>
        <w:r w:rsidR="00EA628E">
          <w:rPr>
            <w:webHidden/>
          </w:rPr>
          <w:fldChar w:fldCharType="begin"/>
        </w:r>
        <w:r w:rsidR="00EA628E">
          <w:rPr>
            <w:webHidden/>
          </w:rPr>
          <w:instrText xml:space="preserve"> PAGEREF _Toc486369592 \h </w:instrText>
        </w:r>
        <w:r w:rsidR="00EA628E">
          <w:rPr>
            <w:webHidden/>
          </w:rPr>
        </w:r>
        <w:r w:rsidR="00EA628E">
          <w:rPr>
            <w:webHidden/>
          </w:rPr>
          <w:fldChar w:fldCharType="separate"/>
        </w:r>
        <w:r w:rsidR="00783A52">
          <w:rPr>
            <w:webHidden/>
          </w:rPr>
          <w:t>10</w:t>
        </w:r>
        <w:r w:rsidR="00EA628E">
          <w:rPr>
            <w:webHidden/>
          </w:rPr>
          <w:fldChar w:fldCharType="end"/>
        </w:r>
      </w:hyperlink>
    </w:p>
    <w:p w14:paraId="1A834A6D" w14:textId="77777777" w:rsidR="00EA628E" w:rsidRDefault="00910FD2">
      <w:pPr>
        <w:pStyle w:val="TDC3"/>
        <w:rPr>
          <w:rFonts w:asciiTheme="minorHAnsi" w:eastAsiaTheme="minorEastAsia" w:hAnsiTheme="minorHAnsi" w:cstheme="minorBidi"/>
          <w:noProof/>
          <w:sz w:val="24"/>
          <w:szCs w:val="24"/>
        </w:rPr>
      </w:pPr>
      <w:hyperlink w:anchor="_Toc486369593" w:history="1">
        <w:r w:rsidR="00EA628E" w:rsidRPr="007B6719">
          <w:rPr>
            <w:rStyle w:val="Hipervnculo"/>
            <w:noProof/>
            <w14:scene3d>
              <w14:camera w14:prst="orthographicFront"/>
              <w14:lightRig w14:rig="threePt" w14:dir="t">
                <w14:rot w14:lat="0" w14:lon="0" w14:rev="0"/>
              </w14:lightRig>
            </w14:scene3d>
          </w:rPr>
          <w:t>2.5.1</w:t>
        </w:r>
        <w:r w:rsidR="00EA628E" w:rsidRPr="007B6719">
          <w:rPr>
            <w:rStyle w:val="Hipervnculo"/>
            <w:noProof/>
          </w:rPr>
          <w:t xml:space="preserve"> Formato Stanford</w:t>
        </w:r>
        <w:r w:rsidR="00EA628E">
          <w:rPr>
            <w:noProof/>
            <w:webHidden/>
          </w:rPr>
          <w:tab/>
        </w:r>
        <w:r w:rsidR="00EA628E">
          <w:rPr>
            <w:noProof/>
            <w:webHidden/>
          </w:rPr>
          <w:fldChar w:fldCharType="begin"/>
        </w:r>
        <w:r w:rsidR="00EA628E">
          <w:rPr>
            <w:noProof/>
            <w:webHidden/>
          </w:rPr>
          <w:instrText xml:space="preserve"> PAGEREF _Toc486369593 \h </w:instrText>
        </w:r>
        <w:r w:rsidR="00EA628E">
          <w:rPr>
            <w:noProof/>
            <w:webHidden/>
          </w:rPr>
        </w:r>
        <w:r w:rsidR="00EA628E">
          <w:rPr>
            <w:noProof/>
            <w:webHidden/>
          </w:rPr>
          <w:fldChar w:fldCharType="separate"/>
        </w:r>
        <w:r w:rsidR="00783A52">
          <w:rPr>
            <w:noProof/>
            <w:webHidden/>
          </w:rPr>
          <w:t>10</w:t>
        </w:r>
        <w:r w:rsidR="00EA628E">
          <w:rPr>
            <w:noProof/>
            <w:webHidden/>
          </w:rPr>
          <w:fldChar w:fldCharType="end"/>
        </w:r>
      </w:hyperlink>
    </w:p>
    <w:p w14:paraId="39CAFE55" w14:textId="77777777" w:rsidR="00EA628E" w:rsidRDefault="00910FD2">
      <w:pPr>
        <w:pStyle w:val="TDC3"/>
        <w:rPr>
          <w:rFonts w:asciiTheme="minorHAnsi" w:eastAsiaTheme="minorEastAsia" w:hAnsiTheme="minorHAnsi" w:cstheme="minorBidi"/>
          <w:noProof/>
          <w:sz w:val="24"/>
          <w:szCs w:val="24"/>
        </w:rPr>
      </w:pPr>
      <w:hyperlink w:anchor="_Toc486369594" w:history="1">
        <w:r w:rsidR="00EA628E" w:rsidRPr="007B6719">
          <w:rPr>
            <w:rStyle w:val="Hipervnculo"/>
            <w:noProof/>
            <w14:scene3d>
              <w14:camera w14:prst="orthographicFront"/>
              <w14:lightRig w14:rig="threePt" w14:dir="t">
                <w14:rot w14:lat="0" w14:lon="0" w14:rev="0"/>
              </w14:lightRig>
            </w14:scene3d>
          </w:rPr>
          <w:t>2.5.2</w:t>
        </w:r>
        <w:r w:rsidR="00EA628E" w:rsidRPr="007B6719">
          <w:rPr>
            <w:rStyle w:val="Hipervnculo"/>
            <w:noProof/>
          </w:rPr>
          <w:t xml:space="preserve"> Formato CoNLL</w:t>
        </w:r>
        <w:r w:rsidR="00EA628E">
          <w:rPr>
            <w:noProof/>
            <w:webHidden/>
          </w:rPr>
          <w:tab/>
        </w:r>
        <w:r w:rsidR="00EA628E">
          <w:rPr>
            <w:noProof/>
            <w:webHidden/>
          </w:rPr>
          <w:fldChar w:fldCharType="begin"/>
        </w:r>
        <w:r w:rsidR="00EA628E">
          <w:rPr>
            <w:noProof/>
            <w:webHidden/>
          </w:rPr>
          <w:instrText xml:space="preserve"> PAGEREF _Toc486369594 \h </w:instrText>
        </w:r>
        <w:r w:rsidR="00EA628E">
          <w:rPr>
            <w:noProof/>
            <w:webHidden/>
          </w:rPr>
        </w:r>
        <w:r w:rsidR="00EA628E">
          <w:rPr>
            <w:noProof/>
            <w:webHidden/>
          </w:rPr>
          <w:fldChar w:fldCharType="separate"/>
        </w:r>
        <w:r w:rsidR="00783A52">
          <w:rPr>
            <w:noProof/>
            <w:webHidden/>
          </w:rPr>
          <w:t>11</w:t>
        </w:r>
        <w:r w:rsidR="00EA628E">
          <w:rPr>
            <w:noProof/>
            <w:webHidden/>
          </w:rPr>
          <w:fldChar w:fldCharType="end"/>
        </w:r>
      </w:hyperlink>
    </w:p>
    <w:p w14:paraId="3B8BC857" w14:textId="77777777" w:rsidR="00EA628E" w:rsidRDefault="00910FD2">
      <w:pPr>
        <w:pStyle w:val="TDC1"/>
        <w:rPr>
          <w:rFonts w:asciiTheme="minorHAnsi" w:eastAsiaTheme="minorEastAsia" w:hAnsiTheme="minorHAnsi" w:cstheme="minorBidi"/>
          <w:noProof/>
          <w:sz w:val="24"/>
          <w:szCs w:val="24"/>
        </w:rPr>
      </w:pPr>
      <w:hyperlink w:anchor="_Toc486369596" w:history="1">
        <w:r w:rsidR="00EA628E" w:rsidRPr="007B6719">
          <w:rPr>
            <w:rStyle w:val="Hipervnculo"/>
            <w:noProof/>
          </w:rPr>
          <w:t>3 Diseño</w:t>
        </w:r>
        <w:r w:rsidR="00EA628E">
          <w:rPr>
            <w:noProof/>
            <w:webHidden/>
          </w:rPr>
          <w:tab/>
        </w:r>
        <w:r w:rsidR="00EA628E">
          <w:rPr>
            <w:noProof/>
            <w:webHidden/>
          </w:rPr>
          <w:fldChar w:fldCharType="begin"/>
        </w:r>
        <w:r w:rsidR="00EA628E">
          <w:rPr>
            <w:noProof/>
            <w:webHidden/>
          </w:rPr>
          <w:instrText xml:space="preserve"> PAGEREF _Toc486369596 \h </w:instrText>
        </w:r>
        <w:r w:rsidR="00EA628E">
          <w:rPr>
            <w:noProof/>
            <w:webHidden/>
          </w:rPr>
        </w:r>
        <w:r w:rsidR="00EA628E">
          <w:rPr>
            <w:noProof/>
            <w:webHidden/>
          </w:rPr>
          <w:fldChar w:fldCharType="separate"/>
        </w:r>
        <w:r w:rsidR="00783A52">
          <w:rPr>
            <w:noProof/>
            <w:webHidden/>
          </w:rPr>
          <w:t>13</w:t>
        </w:r>
        <w:r w:rsidR="00EA628E">
          <w:rPr>
            <w:noProof/>
            <w:webHidden/>
          </w:rPr>
          <w:fldChar w:fldCharType="end"/>
        </w:r>
      </w:hyperlink>
    </w:p>
    <w:p w14:paraId="7C9173B0" w14:textId="77777777" w:rsidR="00EA628E" w:rsidRDefault="00910FD2" w:rsidP="00EA628E">
      <w:pPr>
        <w:pStyle w:val="TDC2"/>
        <w:tabs>
          <w:tab w:val="clear" w:pos="960"/>
          <w:tab w:val="clear" w:pos="8789"/>
          <w:tab w:val="right" w:leader="dot" w:pos="8505"/>
        </w:tabs>
        <w:rPr>
          <w:rFonts w:asciiTheme="minorHAnsi" w:eastAsiaTheme="minorEastAsia" w:hAnsiTheme="minorHAnsi" w:cstheme="minorBidi"/>
          <w:color w:val="auto"/>
          <w:sz w:val="24"/>
          <w:szCs w:val="24"/>
        </w:rPr>
      </w:pPr>
      <w:hyperlink w:anchor="_Toc486369597" w:history="1">
        <w:r w:rsidR="00EA628E" w:rsidRPr="007B6719">
          <w:rPr>
            <w:rStyle w:val="Hipervnculo"/>
          </w:rPr>
          <w:t>3.1 Análisis</w:t>
        </w:r>
        <w:r w:rsidR="00EA628E">
          <w:rPr>
            <w:webHidden/>
          </w:rPr>
          <w:tab/>
        </w:r>
        <w:r w:rsidR="00EA628E">
          <w:rPr>
            <w:webHidden/>
          </w:rPr>
          <w:fldChar w:fldCharType="begin"/>
        </w:r>
        <w:r w:rsidR="00EA628E">
          <w:rPr>
            <w:webHidden/>
          </w:rPr>
          <w:instrText xml:space="preserve"> PAGEREF _Toc486369597 \h </w:instrText>
        </w:r>
        <w:r w:rsidR="00EA628E">
          <w:rPr>
            <w:webHidden/>
          </w:rPr>
        </w:r>
        <w:r w:rsidR="00EA628E">
          <w:rPr>
            <w:webHidden/>
          </w:rPr>
          <w:fldChar w:fldCharType="separate"/>
        </w:r>
        <w:r w:rsidR="00783A52">
          <w:rPr>
            <w:webHidden/>
          </w:rPr>
          <w:t>13</w:t>
        </w:r>
        <w:r w:rsidR="00EA628E">
          <w:rPr>
            <w:webHidden/>
          </w:rPr>
          <w:fldChar w:fldCharType="end"/>
        </w:r>
      </w:hyperlink>
    </w:p>
    <w:p w14:paraId="73102F14" w14:textId="77777777" w:rsidR="00EA628E" w:rsidRDefault="00910FD2">
      <w:pPr>
        <w:pStyle w:val="TDC3"/>
        <w:rPr>
          <w:rFonts w:asciiTheme="minorHAnsi" w:eastAsiaTheme="minorEastAsia" w:hAnsiTheme="minorHAnsi" w:cstheme="minorBidi"/>
          <w:noProof/>
          <w:sz w:val="24"/>
          <w:szCs w:val="24"/>
        </w:rPr>
      </w:pPr>
      <w:hyperlink w:anchor="_Toc486369598" w:history="1">
        <w:r w:rsidR="00EA628E" w:rsidRPr="007B6719">
          <w:rPr>
            <w:rStyle w:val="Hipervnculo"/>
            <w:noProof/>
            <w14:scene3d>
              <w14:camera w14:prst="orthographicFront"/>
              <w14:lightRig w14:rig="threePt" w14:dir="t">
                <w14:rot w14:lat="0" w14:lon="0" w14:rev="0"/>
              </w14:lightRig>
            </w14:scene3d>
          </w:rPr>
          <w:t>3.1.1</w:t>
        </w:r>
        <w:r w:rsidR="00EA628E" w:rsidRPr="007B6719">
          <w:rPr>
            <w:rStyle w:val="Hipervnculo"/>
            <w:noProof/>
          </w:rPr>
          <w:t xml:space="preserve"> Oraciones y constituyentes</w:t>
        </w:r>
        <w:r w:rsidR="00EA628E">
          <w:rPr>
            <w:noProof/>
            <w:webHidden/>
          </w:rPr>
          <w:tab/>
        </w:r>
        <w:r w:rsidR="00EA628E">
          <w:rPr>
            <w:noProof/>
            <w:webHidden/>
          </w:rPr>
          <w:fldChar w:fldCharType="begin"/>
        </w:r>
        <w:r w:rsidR="00EA628E">
          <w:rPr>
            <w:noProof/>
            <w:webHidden/>
          </w:rPr>
          <w:instrText xml:space="preserve"> PAGEREF _Toc486369598 \h </w:instrText>
        </w:r>
        <w:r w:rsidR="00EA628E">
          <w:rPr>
            <w:noProof/>
            <w:webHidden/>
          </w:rPr>
        </w:r>
        <w:r w:rsidR="00EA628E">
          <w:rPr>
            <w:noProof/>
            <w:webHidden/>
          </w:rPr>
          <w:fldChar w:fldCharType="separate"/>
        </w:r>
        <w:r w:rsidR="00783A52">
          <w:rPr>
            <w:noProof/>
            <w:webHidden/>
          </w:rPr>
          <w:t>14</w:t>
        </w:r>
        <w:r w:rsidR="00EA628E">
          <w:rPr>
            <w:noProof/>
            <w:webHidden/>
          </w:rPr>
          <w:fldChar w:fldCharType="end"/>
        </w:r>
      </w:hyperlink>
    </w:p>
    <w:p w14:paraId="4EEB141E" w14:textId="77777777" w:rsidR="00EA628E" w:rsidRDefault="00910FD2">
      <w:pPr>
        <w:pStyle w:val="TDC3"/>
        <w:rPr>
          <w:rFonts w:asciiTheme="minorHAnsi" w:eastAsiaTheme="minorEastAsia" w:hAnsiTheme="minorHAnsi" w:cstheme="minorBidi"/>
          <w:noProof/>
          <w:sz w:val="24"/>
          <w:szCs w:val="24"/>
        </w:rPr>
      </w:pPr>
      <w:hyperlink w:anchor="_Toc486369599" w:history="1">
        <w:r w:rsidR="00EA628E" w:rsidRPr="007B6719">
          <w:rPr>
            <w:rStyle w:val="Hipervnculo"/>
            <w:noProof/>
            <w14:scene3d>
              <w14:camera w14:prst="orthographicFront"/>
              <w14:lightRig w14:rig="threePt" w14:dir="t">
                <w14:rot w14:lat="0" w14:lon="0" w14:rev="0"/>
              </w14:lightRig>
            </w14:scene3d>
          </w:rPr>
          <w:t>3.1.2</w:t>
        </w:r>
        <w:r w:rsidR="00EA628E" w:rsidRPr="007B6719">
          <w:rPr>
            <w:rStyle w:val="Hipervnculo"/>
            <w:noProof/>
          </w:rPr>
          <w:t xml:space="preserve"> Transformación de árboles de constituyentes</w:t>
        </w:r>
        <w:r w:rsidR="00EA628E">
          <w:rPr>
            <w:noProof/>
            <w:webHidden/>
          </w:rPr>
          <w:tab/>
        </w:r>
        <w:r w:rsidR="00EA628E">
          <w:rPr>
            <w:noProof/>
            <w:webHidden/>
          </w:rPr>
          <w:fldChar w:fldCharType="begin"/>
        </w:r>
        <w:r w:rsidR="00EA628E">
          <w:rPr>
            <w:noProof/>
            <w:webHidden/>
          </w:rPr>
          <w:instrText xml:space="preserve"> PAGEREF _Toc486369599 \h </w:instrText>
        </w:r>
        <w:r w:rsidR="00EA628E">
          <w:rPr>
            <w:noProof/>
            <w:webHidden/>
          </w:rPr>
        </w:r>
        <w:r w:rsidR="00EA628E">
          <w:rPr>
            <w:noProof/>
            <w:webHidden/>
          </w:rPr>
          <w:fldChar w:fldCharType="separate"/>
        </w:r>
        <w:r w:rsidR="00783A52">
          <w:rPr>
            <w:noProof/>
            <w:webHidden/>
          </w:rPr>
          <w:t>16</w:t>
        </w:r>
        <w:r w:rsidR="00EA628E">
          <w:rPr>
            <w:noProof/>
            <w:webHidden/>
          </w:rPr>
          <w:fldChar w:fldCharType="end"/>
        </w:r>
      </w:hyperlink>
    </w:p>
    <w:p w14:paraId="2B6F947F" w14:textId="77777777" w:rsidR="00EA628E" w:rsidRDefault="00910FD2">
      <w:pPr>
        <w:pStyle w:val="TDC2"/>
        <w:rPr>
          <w:rFonts w:asciiTheme="minorHAnsi" w:eastAsiaTheme="minorEastAsia" w:hAnsiTheme="minorHAnsi" w:cstheme="minorBidi"/>
          <w:color w:val="auto"/>
          <w:sz w:val="24"/>
          <w:szCs w:val="24"/>
        </w:rPr>
      </w:pPr>
      <w:hyperlink w:anchor="_Toc486369601" w:history="1">
        <w:r w:rsidR="00EA628E" w:rsidRPr="007B6719">
          <w:rPr>
            <w:rStyle w:val="Hipervnculo"/>
          </w:rPr>
          <w:t>3.2 Limitaciones</w:t>
        </w:r>
        <w:r w:rsidR="00EA628E">
          <w:rPr>
            <w:webHidden/>
          </w:rPr>
          <w:tab/>
        </w:r>
        <w:r w:rsidR="00EA628E">
          <w:rPr>
            <w:webHidden/>
          </w:rPr>
          <w:fldChar w:fldCharType="begin"/>
        </w:r>
        <w:r w:rsidR="00EA628E">
          <w:rPr>
            <w:webHidden/>
          </w:rPr>
          <w:instrText xml:space="preserve"> PAGEREF _Toc486369601 \h </w:instrText>
        </w:r>
        <w:r w:rsidR="00EA628E">
          <w:rPr>
            <w:webHidden/>
          </w:rPr>
        </w:r>
        <w:r w:rsidR="00EA628E">
          <w:rPr>
            <w:webHidden/>
          </w:rPr>
          <w:fldChar w:fldCharType="separate"/>
        </w:r>
        <w:r w:rsidR="00783A52">
          <w:rPr>
            <w:webHidden/>
          </w:rPr>
          <w:t>19</w:t>
        </w:r>
        <w:r w:rsidR="00EA628E">
          <w:rPr>
            <w:webHidden/>
          </w:rPr>
          <w:fldChar w:fldCharType="end"/>
        </w:r>
      </w:hyperlink>
    </w:p>
    <w:p w14:paraId="72A09E8E" w14:textId="77777777" w:rsidR="00EA628E" w:rsidRDefault="00910FD2">
      <w:pPr>
        <w:pStyle w:val="TDC1"/>
        <w:rPr>
          <w:rFonts w:asciiTheme="minorHAnsi" w:eastAsiaTheme="minorEastAsia" w:hAnsiTheme="minorHAnsi" w:cstheme="minorBidi"/>
          <w:noProof/>
          <w:sz w:val="24"/>
          <w:szCs w:val="24"/>
        </w:rPr>
      </w:pPr>
      <w:hyperlink w:anchor="_Toc486369602" w:history="1">
        <w:r w:rsidR="00EA628E" w:rsidRPr="007B6719">
          <w:rPr>
            <w:rStyle w:val="Hipervnculo"/>
            <w:noProof/>
          </w:rPr>
          <w:t>4 Desarrollo</w:t>
        </w:r>
        <w:r w:rsidR="00EA628E">
          <w:rPr>
            <w:noProof/>
            <w:webHidden/>
          </w:rPr>
          <w:tab/>
        </w:r>
        <w:r w:rsidR="00EA628E">
          <w:rPr>
            <w:noProof/>
            <w:webHidden/>
          </w:rPr>
          <w:fldChar w:fldCharType="begin"/>
        </w:r>
        <w:r w:rsidR="00EA628E">
          <w:rPr>
            <w:noProof/>
            <w:webHidden/>
          </w:rPr>
          <w:instrText xml:space="preserve"> PAGEREF _Toc486369602 \h </w:instrText>
        </w:r>
        <w:r w:rsidR="00EA628E">
          <w:rPr>
            <w:noProof/>
            <w:webHidden/>
          </w:rPr>
        </w:r>
        <w:r w:rsidR="00EA628E">
          <w:rPr>
            <w:noProof/>
            <w:webHidden/>
          </w:rPr>
          <w:fldChar w:fldCharType="separate"/>
        </w:r>
        <w:r w:rsidR="00783A52">
          <w:rPr>
            <w:noProof/>
            <w:webHidden/>
          </w:rPr>
          <w:t>21</w:t>
        </w:r>
        <w:r w:rsidR="00EA628E">
          <w:rPr>
            <w:noProof/>
            <w:webHidden/>
          </w:rPr>
          <w:fldChar w:fldCharType="end"/>
        </w:r>
      </w:hyperlink>
    </w:p>
    <w:p w14:paraId="16EFA64C" w14:textId="77777777" w:rsidR="00EA628E" w:rsidRDefault="00910FD2">
      <w:pPr>
        <w:pStyle w:val="TDC2"/>
        <w:rPr>
          <w:rFonts w:asciiTheme="minorHAnsi" w:eastAsiaTheme="minorEastAsia" w:hAnsiTheme="minorHAnsi" w:cstheme="minorBidi"/>
          <w:color w:val="auto"/>
          <w:sz w:val="24"/>
          <w:szCs w:val="24"/>
        </w:rPr>
      </w:pPr>
      <w:hyperlink w:anchor="_Toc486369603" w:history="1">
        <w:r w:rsidR="00EA628E" w:rsidRPr="007B6719">
          <w:rPr>
            <w:rStyle w:val="Hipervnculo"/>
          </w:rPr>
          <w:t>4.1 Plantilla en formato CoNLL</w:t>
        </w:r>
        <w:r w:rsidR="00EA628E">
          <w:rPr>
            <w:webHidden/>
          </w:rPr>
          <w:tab/>
        </w:r>
        <w:r w:rsidR="00EA628E">
          <w:rPr>
            <w:webHidden/>
          </w:rPr>
          <w:fldChar w:fldCharType="begin"/>
        </w:r>
        <w:r w:rsidR="00EA628E">
          <w:rPr>
            <w:webHidden/>
          </w:rPr>
          <w:instrText xml:space="preserve"> PAGEREF _Toc486369603 \h </w:instrText>
        </w:r>
        <w:r w:rsidR="00EA628E">
          <w:rPr>
            <w:webHidden/>
          </w:rPr>
        </w:r>
        <w:r w:rsidR="00EA628E">
          <w:rPr>
            <w:webHidden/>
          </w:rPr>
          <w:fldChar w:fldCharType="separate"/>
        </w:r>
        <w:r w:rsidR="00783A52">
          <w:rPr>
            <w:webHidden/>
          </w:rPr>
          <w:t>21</w:t>
        </w:r>
        <w:r w:rsidR="00EA628E">
          <w:rPr>
            <w:webHidden/>
          </w:rPr>
          <w:fldChar w:fldCharType="end"/>
        </w:r>
      </w:hyperlink>
    </w:p>
    <w:p w14:paraId="02CB7D11" w14:textId="77777777" w:rsidR="00EA628E" w:rsidRDefault="00910FD2">
      <w:pPr>
        <w:pStyle w:val="TDC2"/>
        <w:rPr>
          <w:rFonts w:asciiTheme="minorHAnsi" w:eastAsiaTheme="minorEastAsia" w:hAnsiTheme="minorHAnsi" w:cstheme="minorBidi"/>
          <w:color w:val="auto"/>
          <w:sz w:val="24"/>
          <w:szCs w:val="24"/>
        </w:rPr>
      </w:pPr>
      <w:hyperlink w:anchor="_Toc486369604" w:history="1">
        <w:r w:rsidR="00EA628E" w:rsidRPr="007B6719">
          <w:rPr>
            <w:rStyle w:val="Hipervnculo"/>
          </w:rPr>
          <w:t>4.2 Formato de ficheros</w:t>
        </w:r>
        <w:r w:rsidR="00EA628E">
          <w:rPr>
            <w:webHidden/>
          </w:rPr>
          <w:tab/>
        </w:r>
        <w:r w:rsidR="00EA628E">
          <w:rPr>
            <w:webHidden/>
          </w:rPr>
          <w:fldChar w:fldCharType="begin"/>
        </w:r>
        <w:r w:rsidR="00EA628E">
          <w:rPr>
            <w:webHidden/>
          </w:rPr>
          <w:instrText xml:space="preserve"> PAGEREF _Toc486369604 \h </w:instrText>
        </w:r>
        <w:r w:rsidR="00EA628E">
          <w:rPr>
            <w:webHidden/>
          </w:rPr>
        </w:r>
        <w:r w:rsidR="00EA628E">
          <w:rPr>
            <w:webHidden/>
          </w:rPr>
          <w:fldChar w:fldCharType="separate"/>
        </w:r>
        <w:r w:rsidR="00783A52">
          <w:rPr>
            <w:webHidden/>
          </w:rPr>
          <w:t>22</w:t>
        </w:r>
        <w:r w:rsidR="00EA628E">
          <w:rPr>
            <w:webHidden/>
          </w:rPr>
          <w:fldChar w:fldCharType="end"/>
        </w:r>
      </w:hyperlink>
    </w:p>
    <w:p w14:paraId="5389A547" w14:textId="77777777" w:rsidR="00EA628E" w:rsidRDefault="00910FD2">
      <w:pPr>
        <w:pStyle w:val="TDC3"/>
        <w:rPr>
          <w:rFonts w:asciiTheme="minorHAnsi" w:eastAsiaTheme="minorEastAsia" w:hAnsiTheme="minorHAnsi" w:cstheme="minorBidi"/>
          <w:noProof/>
          <w:sz w:val="24"/>
          <w:szCs w:val="24"/>
        </w:rPr>
      </w:pPr>
      <w:hyperlink w:anchor="_Toc486369605" w:history="1">
        <w:r w:rsidR="00EA628E" w:rsidRPr="007B6719">
          <w:rPr>
            <w:rStyle w:val="Hipervnculo"/>
            <w:noProof/>
            <w14:scene3d>
              <w14:camera w14:prst="orthographicFront"/>
              <w14:lightRig w14:rig="threePt" w14:dir="t">
                <w14:rot w14:lat="0" w14:lon="0" w14:rev="0"/>
              </w14:lightRig>
            </w14:scene3d>
          </w:rPr>
          <w:t>4.2.1</w:t>
        </w:r>
        <w:r w:rsidR="00EA628E" w:rsidRPr="007B6719">
          <w:rPr>
            <w:rStyle w:val="Hipervnculo"/>
            <w:noProof/>
          </w:rPr>
          <w:t xml:space="preserve"> Formato de entrada</w:t>
        </w:r>
        <w:r w:rsidR="00EA628E">
          <w:rPr>
            <w:noProof/>
            <w:webHidden/>
          </w:rPr>
          <w:tab/>
        </w:r>
        <w:r w:rsidR="00EA628E">
          <w:rPr>
            <w:noProof/>
            <w:webHidden/>
          </w:rPr>
          <w:fldChar w:fldCharType="begin"/>
        </w:r>
        <w:r w:rsidR="00EA628E">
          <w:rPr>
            <w:noProof/>
            <w:webHidden/>
          </w:rPr>
          <w:instrText xml:space="preserve"> PAGEREF _Toc486369605 \h </w:instrText>
        </w:r>
        <w:r w:rsidR="00EA628E">
          <w:rPr>
            <w:noProof/>
            <w:webHidden/>
          </w:rPr>
        </w:r>
        <w:r w:rsidR="00EA628E">
          <w:rPr>
            <w:noProof/>
            <w:webHidden/>
          </w:rPr>
          <w:fldChar w:fldCharType="separate"/>
        </w:r>
        <w:r w:rsidR="00783A52">
          <w:rPr>
            <w:noProof/>
            <w:webHidden/>
          </w:rPr>
          <w:t>22</w:t>
        </w:r>
        <w:r w:rsidR="00EA628E">
          <w:rPr>
            <w:noProof/>
            <w:webHidden/>
          </w:rPr>
          <w:fldChar w:fldCharType="end"/>
        </w:r>
      </w:hyperlink>
    </w:p>
    <w:p w14:paraId="62968629" w14:textId="77777777" w:rsidR="00EA628E" w:rsidRDefault="00910FD2">
      <w:pPr>
        <w:pStyle w:val="TDC3"/>
        <w:rPr>
          <w:rFonts w:asciiTheme="minorHAnsi" w:eastAsiaTheme="minorEastAsia" w:hAnsiTheme="minorHAnsi" w:cstheme="minorBidi"/>
          <w:noProof/>
          <w:sz w:val="24"/>
          <w:szCs w:val="24"/>
        </w:rPr>
      </w:pPr>
      <w:hyperlink w:anchor="_Toc486369606" w:history="1">
        <w:r w:rsidR="00EA628E" w:rsidRPr="007B6719">
          <w:rPr>
            <w:rStyle w:val="Hipervnculo"/>
            <w:noProof/>
            <w14:scene3d>
              <w14:camera w14:prst="orthographicFront"/>
              <w14:lightRig w14:rig="threePt" w14:dir="t">
                <w14:rot w14:lat="0" w14:lon="0" w14:rev="0"/>
              </w14:lightRig>
            </w14:scene3d>
          </w:rPr>
          <w:t>4.2.2</w:t>
        </w:r>
        <w:r w:rsidR="00EA628E" w:rsidRPr="007B6719">
          <w:rPr>
            <w:rStyle w:val="Hipervnculo"/>
            <w:noProof/>
          </w:rPr>
          <w:t xml:space="preserve"> Formato de salida</w:t>
        </w:r>
        <w:r w:rsidR="00EA628E">
          <w:rPr>
            <w:noProof/>
            <w:webHidden/>
          </w:rPr>
          <w:tab/>
        </w:r>
        <w:r w:rsidR="00EA628E">
          <w:rPr>
            <w:noProof/>
            <w:webHidden/>
          </w:rPr>
          <w:fldChar w:fldCharType="begin"/>
        </w:r>
        <w:r w:rsidR="00EA628E">
          <w:rPr>
            <w:noProof/>
            <w:webHidden/>
          </w:rPr>
          <w:instrText xml:space="preserve"> PAGEREF _Toc486369606 \h </w:instrText>
        </w:r>
        <w:r w:rsidR="00EA628E">
          <w:rPr>
            <w:noProof/>
            <w:webHidden/>
          </w:rPr>
        </w:r>
        <w:r w:rsidR="00EA628E">
          <w:rPr>
            <w:noProof/>
            <w:webHidden/>
          </w:rPr>
          <w:fldChar w:fldCharType="separate"/>
        </w:r>
        <w:r w:rsidR="00783A52">
          <w:rPr>
            <w:noProof/>
            <w:webHidden/>
          </w:rPr>
          <w:t>23</w:t>
        </w:r>
        <w:r w:rsidR="00EA628E">
          <w:rPr>
            <w:noProof/>
            <w:webHidden/>
          </w:rPr>
          <w:fldChar w:fldCharType="end"/>
        </w:r>
      </w:hyperlink>
    </w:p>
    <w:p w14:paraId="43A5BCEB" w14:textId="77777777" w:rsidR="00EA628E" w:rsidRDefault="00910FD2">
      <w:pPr>
        <w:pStyle w:val="TDC2"/>
        <w:rPr>
          <w:rFonts w:asciiTheme="minorHAnsi" w:eastAsiaTheme="minorEastAsia" w:hAnsiTheme="minorHAnsi" w:cstheme="minorBidi"/>
          <w:color w:val="auto"/>
          <w:sz w:val="24"/>
          <w:szCs w:val="24"/>
        </w:rPr>
      </w:pPr>
      <w:hyperlink w:anchor="_Toc486369607" w:history="1">
        <w:r w:rsidR="00EA628E" w:rsidRPr="007B6719">
          <w:rPr>
            <w:rStyle w:val="Hipervnculo"/>
          </w:rPr>
          <w:t>4.3 Implementación</w:t>
        </w:r>
        <w:r w:rsidR="00EA628E">
          <w:rPr>
            <w:webHidden/>
          </w:rPr>
          <w:tab/>
        </w:r>
        <w:r w:rsidR="00EA628E">
          <w:rPr>
            <w:webHidden/>
          </w:rPr>
          <w:fldChar w:fldCharType="begin"/>
        </w:r>
        <w:r w:rsidR="00EA628E">
          <w:rPr>
            <w:webHidden/>
          </w:rPr>
          <w:instrText xml:space="preserve"> PAGEREF _Toc486369607 \h </w:instrText>
        </w:r>
        <w:r w:rsidR="00EA628E">
          <w:rPr>
            <w:webHidden/>
          </w:rPr>
        </w:r>
        <w:r w:rsidR="00EA628E">
          <w:rPr>
            <w:webHidden/>
          </w:rPr>
          <w:fldChar w:fldCharType="separate"/>
        </w:r>
        <w:r w:rsidR="00783A52">
          <w:rPr>
            <w:webHidden/>
          </w:rPr>
          <w:t>23</w:t>
        </w:r>
        <w:r w:rsidR="00EA628E">
          <w:rPr>
            <w:webHidden/>
          </w:rPr>
          <w:fldChar w:fldCharType="end"/>
        </w:r>
      </w:hyperlink>
    </w:p>
    <w:p w14:paraId="484D5E09" w14:textId="77777777" w:rsidR="00EA628E" w:rsidRDefault="00910FD2">
      <w:pPr>
        <w:pStyle w:val="TDC1"/>
        <w:rPr>
          <w:rFonts w:asciiTheme="minorHAnsi" w:eastAsiaTheme="minorEastAsia" w:hAnsiTheme="minorHAnsi" w:cstheme="minorBidi"/>
          <w:noProof/>
          <w:sz w:val="24"/>
          <w:szCs w:val="24"/>
        </w:rPr>
      </w:pPr>
      <w:hyperlink w:anchor="_Toc486369608" w:history="1">
        <w:r w:rsidR="00EA628E" w:rsidRPr="007B6719">
          <w:rPr>
            <w:rStyle w:val="Hipervnculo"/>
            <w:noProof/>
          </w:rPr>
          <w:t>5 Pruebas</w:t>
        </w:r>
        <w:r w:rsidR="00EA628E">
          <w:rPr>
            <w:noProof/>
            <w:webHidden/>
          </w:rPr>
          <w:tab/>
        </w:r>
        <w:r w:rsidR="00EA628E">
          <w:rPr>
            <w:noProof/>
            <w:webHidden/>
          </w:rPr>
          <w:fldChar w:fldCharType="begin"/>
        </w:r>
        <w:r w:rsidR="00EA628E">
          <w:rPr>
            <w:noProof/>
            <w:webHidden/>
          </w:rPr>
          <w:instrText xml:space="preserve"> PAGEREF _Toc486369608 \h </w:instrText>
        </w:r>
        <w:r w:rsidR="00EA628E">
          <w:rPr>
            <w:noProof/>
            <w:webHidden/>
          </w:rPr>
        </w:r>
        <w:r w:rsidR="00EA628E">
          <w:rPr>
            <w:noProof/>
            <w:webHidden/>
          </w:rPr>
          <w:fldChar w:fldCharType="separate"/>
        </w:r>
        <w:r w:rsidR="00783A52">
          <w:rPr>
            <w:noProof/>
            <w:webHidden/>
          </w:rPr>
          <w:t>31</w:t>
        </w:r>
        <w:r w:rsidR="00EA628E">
          <w:rPr>
            <w:noProof/>
            <w:webHidden/>
          </w:rPr>
          <w:fldChar w:fldCharType="end"/>
        </w:r>
      </w:hyperlink>
    </w:p>
    <w:p w14:paraId="5B1D50DD" w14:textId="77777777" w:rsidR="00EA628E" w:rsidRDefault="00910FD2">
      <w:pPr>
        <w:pStyle w:val="TDC2"/>
        <w:rPr>
          <w:rFonts w:asciiTheme="minorHAnsi" w:eastAsiaTheme="minorEastAsia" w:hAnsiTheme="minorHAnsi" w:cstheme="minorBidi"/>
          <w:color w:val="auto"/>
          <w:sz w:val="24"/>
          <w:szCs w:val="24"/>
        </w:rPr>
      </w:pPr>
      <w:hyperlink w:anchor="_Toc486369609" w:history="1">
        <w:r w:rsidR="00EA628E" w:rsidRPr="007B6719">
          <w:rPr>
            <w:rStyle w:val="Hipervnculo"/>
          </w:rPr>
          <w:t>5.1 Pruebas de caja negra</w:t>
        </w:r>
        <w:r w:rsidR="00EA628E">
          <w:rPr>
            <w:webHidden/>
          </w:rPr>
          <w:tab/>
        </w:r>
        <w:r w:rsidR="00EA628E">
          <w:rPr>
            <w:webHidden/>
          </w:rPr>
          <w:fldChar w:fldCharType="begin"/>
        </w:r>
        <w:r w:rsidR="00EA628E">
          <w:rPr>
            <w:webHidden/>
          </w:rPr>
          <w:instrText xml:space="preserve"> PAGEREF _Toc486369609 \h </w:instrText>
        </w:r>
        <w:r w:rsidR="00EA628E">
          <w:rPr>
            <w:webHidden/>
          </w:rPr>
        </w:r>
        <w:r w:rsidR="00EA628E">
          <w:rPr>
            <w:webHidden/>
          </w:rPr>
          <w:fldChar w:fldCharType="separate"/>
        </w:r>
        <w:r w:rsidR="00783A52">
          <w:rPr>
            <w:webHidden/>
          </w:rPr>
          <w:t>31</w:t>
        </w:r>
        <w:r w:rsidR="00EA628E">
          <w:rPr>
            <w:webHidden/>
          </w:rPr>
          <w:fldChar w:fldCharType="end"/>
        </w:r>
      </w:hyperlink>
    </w:p>
    <w:p w14:paraId="0EB42713" w14:textId="77777777" w:rsidR="00EA628E" w:rsidRDefault="00910FD2">
      <w:pPr>
        <w:pStyle w:val="TDC2"/>
        <w:rPr>
          <w:rFonts w:asciiTheme="minorHAnsi" w:eastAsiaTheme="minorEastAsia" w:hAnsiTheme="minorHAnsi" w:cstheme="minorBidi"/>
          <w:color w:val="auto"/>
          <w:sz w:val="24"/>
          <w:szCs w:val="24"/>
        </w:rPr>
      </w:pPr>
      <w:hyperlink w:anchor="_Toc486369610" w:history="1">
        <w:r w:rsidR="00EA628E" w:rsidRPr="007B6719">
          <w:rPr>
            <w:rStyle w:val="Hipervnculo"/>
          </w:rPr>
          <w:t>5.2 Pruebas de integración</w:t>
        </w:r>
        <w:r w:rsidR="00EA628E">
          <w:rPr>
            <w:webHidden/>
          </w:rPr>
          <w:tab/>
        </w:r>
        <w:r w:rsidR="00EA628E">
          <w:rPr>
            <w:webHidden/>
          </w:rPr>
          <w:fldChar w:fldCharType="begin"/>
        </w:r>
        <w:r w:rsidR="00EA628E">
          <w:rPr>
            <w:webHidden/>
          </w:rPr>
          <w:instrText xml:space="preserve"> PAGEREF _Toc486369610 \h </w:instrText>
        </w:r>
        <w:r w:rsidR="00EA628E">
          <w:rPr>
            <w:webHidden/>
          </w:rPr>
        </w:r>
        <w:r w:rsidR="00EA628E">
          <w:rPr>
            <w:webHidden/>
          </w:rPr>
          <w:fldChar w:fldCharType="separate"/>
        </w:r>
        <w:r w:rsidR="00783A52">
          <w:rPr>
            <w:webHidden/>
          </w:rPr>
          <w:t>31</w:t>
        </w:r>
        <w:r w:rsidR="00EA628E">
          <w:rPr>
            <w:webHidden/>
          </w:rPr>
          <w:fldChar w:fldCharType="end"/>
        </w:r>
      </w:hyperlink>
    </w:p>
    <w:p w14:paraId="304BAFE3" w14:textId="77777777" w:rsidR="00EA628E" w:rsidRDefault="00910FD2">
      <w:pPr>
        <w:pStyle w:val="TDC1"/>
        <w:rPr>
          <w:rFonts w:asciiTheme="minorHAnsi" w:eastAsiaTheme="minorEastAsia" w:hAnsiTheme="minorHAnsi" w:cstheme="minorBidi"/>
          <w:noProof/>
          <w:sz w:val="24"/>
          <w:szCs w:val="24"/>
        </w:rPr>
      </w:pPr>
      <w:hyperlink w:anchor="_Toc486369612" w:history="1">
        <w:r w:rsidR="00EA628E" w:rsidRPr="007B6719">
          <w:rPr>
            <w:rStyle w:val="Hipervnculo"/>
            <w:noProof/>
          </w:rPr>
          <w:t>6 Calidad de software</w:t>
        </w:r>
        <w:r w:rsidR="00EA628E">
          <w:rPr>
            <w:noProof/>
            <w:webHidden/>
          </w:rPr>
          <w:tab/>
        </w:r>
        <w:r w:rsidR="00EA628E">
          <w:rPr>
            <w:noProof/>
            <w:webHidden/>
          </w:rPr>
          <w:fldChar w:fldCharType="begin"/>
        </w:r>
        <w:r w:rsidR="00EA628E">
          <w:rPr>
            <w:noProof/>
            <w:webHidden/>
          </w:rPr>
          <w:instrText xml:space="preserve"> PAGEREF _Toc486369612 \h </w:instrText>
        </w:r>
        <w:r w:rsidR="00EA628E">
          <w:rPr>
            <w:noProof/>
            <w:webHidden/>
          </w:rPr>
        </w:r>
        <w:r w:rsidR="00EA628E">
          <w:rPr>
            <w:noProof/>
            <w:webHidden/>
          </w:rPr>
          <w:fldChar w:fldCharType="separate"/>
        </w:r>
        <w:r w:rsidR="00783A52">
          <w:rPr>
            <w:noProof/>
            <w:webHidden/>
          </w:rPr>
          <w:t>33</w:t>
        </w:r>
        <w:r w:rsidR="00EA628E">
          <w:rPr>
            <w:noProof/>
            <w:webHidden/>
          </w:rPr>
          <w:fldChar w:fldCharType="end"/>
        </w:r>
      </w:hyperlink>
    </w:p>
    <w:p w14:paraId="62A762D7" w14:textId="77777777" w:rsidR="00EA628E" w:rsidRDefault="00910FD2">
      <w:pPr>
        <w:pStyle w:val="TDC1"/>
        <w:rPr>
          <w:rFonts w:asciiTheme="minorHAnsi" w:eastAsiaTheme="minorEastAsia" w:hAnsiTheme="minorHAnsi" w:cstheme="minorBidi"/>
          <w:noProof/>
          <w:sz w:val="24"/>
          <w:szCs w:val="24"/>
        </w:rPr>
      </w:pPr>
      <w:hyperlink w:anchor="_Toc486369616" w:history="1">
        <w:r w:rsidR="00EA628E" w:rsidRPr="007B6719">
          <w:rPr>
            <w:rStyle w:val="Hipervnculo"/>
            <w:noProof/>
          </w:rPr>
          <w:t>7 Conclusiones y trabajo futuro</w:t>
        </w:r>
        <w:r w:rsidR="00EA628E">
          <w:rPr>
            <w:noProof/>
            <w:webHidden/>
          </w:rPr>
          <w:tab/>
        </w:r>
        <w:r w:rsidR="00EA628E">
          <w:rPr>
            <w:noProof/>
            <w:webHidden/>
          </w:rPr>
          <w:fldChar w:fldCharType="begin"/>
        </w:r>
        <w:r w:rsidR="00EA628E">
          <w:rPr>
            <w:noProof/>
            <w:webHidden/>
          </w:rPr>
          <w:instrText xml:space="preserve"> PAGEREF _Toc486369616 \h </w:instrText>
        </w:r>
        <w:r w:rsidR="00EA628E">
          <w:rPr>
            <w:noProof/>
            <w:webHidden/>
          </w:rPr>
        </w:r>
        <w:r w:rsidR="00EA628E">
          <w:rPr>
            <w:noProof/>
            <w:webHidden/>
          </w:rPr>
          <w:fldChar w:fldCharType="separate"/>
        </w:r>
        <w:r w:rsidR="00783A52">
          <w:rPr>
            <w:noProof/>
            <w:webHidden/>
          </w:rPr>
          <w:t>35</w:t>
        </w:r>
        <w:r w:rsidR="00EA628E">
          <w:rPr>
            <w:noProof/>
            <w:webHidden/>
          </w:rPr>
          <w:fldChar w:fldCharType="end"/>
        </w:r>
      </w:hyperlink>
    </w:p>
    <w:p w14:paraId="4A87C7F8" w14:textId="77777777" w:rsidR="00EA628E" w:rsidRDefault="00910FD2">
      <w:pPr>
        <w:pStyle w:val="TDC2"/>
        <w:rPr>
          <w:rFonts w:asciiTheme="minorHAnsi" w:eastAsiaTheme="minorEastAsia" w:hAnsiTheme="minorHAnsi" w:cstheme="minorBidi"/>
          <w:color w:val="auto"/>
          <w:sz w:val="24"/>
          <w:szCs w:val="24"/>
        </w:rPr>
      </w:pPr>
      <w:hyperlink w:anchor="_Toc486369617" w:history="1">
        <w:r w:rsidR="00EA628E" w:rsidRPr="007B6719">
          <w:rPr>
            <w:rStyle w:val="Hipervnculo"/>
          </w:rPr>
          <w:t>7.1 Conclusiones</w:t>
        </w:r>
        <w:r w:rsidR="00EA628E">
          <w:rPr>
            <w:webHidden/>
          </w:rPr>
          <w:tab/>
        </w:r>
        <w:r w:rsidR="00EA628E">
          <w:rPr>
            <w:webHidden/>
          </w:rPr>
          <w:fldChar w:fldCharType="begin"/>
        </w:r>
        <w:r w:rsidR="00EA628E">
          <w:rPr>
            <w:webHidden/>
          </w:rPr>
          <w:instrText xml:space="preserve"> PAGEREF _Toc486369617 \h </w:instrText>
        </w:r>
        <w:r w:rsidR="00EA628E">
          <w:rPr>
            <w:webHidden/>
          </w:rPr>
        </w:r>
        <w:r w:rsidR="00EA628E">
          <w:rPr>
            <w:webHidden/>
          </w:rPr>
          <w:fldChar w:fldCharType="separate"/>
        </w:r>
        <w:r w:rsidR="00783A52">
          <w:rPr>
            <w:webHidden/>
          </w:rPr>
          <w:t>35</w:t>
        </w:r>
        <w:r w:rsidR="00EA628E">
          <w:rPr>
            <w:webHidden/>
          </w:rPr>
          <w:fldChar w:fldCharType="end"/>
        </w:r>
      </w:hyperlink>
    </w:p>
    <w:p w14:paraId="560F4438" w14:textId="77777777" w:rsidR="00EA628E" w:rsidRDefault="00910FD2">
      <w:pPr>
        <w:pStyle w:val="TDC2"/>
        <w:rPr>
          <w:rFonts w:asciiTheme="minorHAnsi" w:eastAsiaTheme="minorEastAsia" w:hAnsiTheme="minorHAnsi" w:cstheme="minorBidi"/>
          <w:color w:val="auto"/>
          <w:sz w:val="24"/>
          <w:szCs w:val="24"/>
        </w:rPr>
      </w:pPr>
      <w:hyperlink w:anchor="_Toc486369618" w:history="1">
        <w:r w:rsidR="00EA628E" w:rsidRPr="007B6719">
          <w:rPr>
            <w:rStyle w:val="Hipervnculo"/>
          </w:rPr>
          <w:t>7.2 Trabajo futuro</w:t>
        </w:r>
        <w:r w:rsidR="00EA628E">
          <w:rPr>
            <w:webHidden/>
          </w:rPr>
          <w:tab/>
        </w:r>
        <w:r w:rsidR="00EA628E">
          <w:rPr>
            <w:webHidden/>
          </w:rPr>
          <w:fldChar w:fldCharType="begin"/>
        </w:r>
        <w:r w:rsidR="00EA628E">
          <w:rPr>
            <w:webHidden/>
          </w:rPr>
          <w:instrText xml:space="preserve"> PAGEREF _Toc486369618 \h </w:instrText>
        </w:r>
        <w:r w:rsidR="00EA628E">
          <w:rPr>
            <w:webHidden/>
          </w:rPr>
        </w:r>
        <w:r w:rsidR="00EA628E">
          <w:rPr>
            <w:webHidden/>
          </w:rPr>
          <w:fldChar w:fldCharType="separate"/>
        </w:r>
        <w:r w:rsidR="00783A52">
          <w:rPr>
            <w:webHidden/>
          </w:rPr>
          <w:t>35</w:t>
        </w:r>
        <w:r w:rsidR="00EA628E">
          <w:rPr>
            <w:webHidden/>
          </w:rPr>
          <w:fldChar w:fldCharType="end"/>
        </w:r>
      </w:hyperlink>
    </w:p>
    <w:p w14:paraId="22B8EAFE" w14:textId="77777777" w:rsidR="00EA628E" w:rsidRDefault="00910FD2">
      <w:pPr>
        <w:pStyle w:val="TDC1"/>
        <w:rPr>
          <w:rFonts w:asciiTheme="minorHAnsi" w:eastAsiaTheme="minorEastAsia" w:hAnsiTheme="minorHAnsi" w:cstheme="minorBidi"/>
          <w:noProof/>
          <w:sz w:val="24"/>
          <w:szCs w:val="24"/>
        </w:rPr>
      </w:pPr>
      <w:hyperlink w:anchor="_Toc486369619" w:history="1">
        <w:r w:rsidR="00EA628E" w:rsidRPr="007B6719">
          <w:rPr>
            <w:rStyle w:val="Hipervnculo"/>
            <w:noProof/>
          </w:rPr>
          <w:t>Referencias</w:t>
        </w:r>
        <w:r w:rsidR="00EA628E">
          <w:rPr>
            <w:noProof/>
            <w:webHidden/>
          </w:rPr>
          <w:tab/>
        </w:r>
        <w:r w:rsidR="00EA628E">
          <w:rPr>
            <w:noProof/>
            <w:webHidden/>
          </w:rPr>
          <w:fldChar w:fldCharType="begin"/>
        </w:r>
        <w:r w:rsidR="00EA628E">
          <w:rPr>
            <w:noProof/>
            <w:webHidden/>
          </w:rPr>
          <w:instrText xml:space="preserve"> PAGEREF _Toc486369619 \h </w:instrText>
        </w:r>
        <w:r w:rsidR="00EA628E">
          <w:rPr>
            <w:noProof/>
            <w:webHidden/>
          </w:rPr>
        </w:r>
        <w:r w:rsidR="00EA628E">
          <w:rPr>
            <w:noProof/>
            <w:webHidden/>
          </w:rPr>
          <w:fldChar w:fldCharType="separate"/>
        </w:r>
        <w:r w:rsidR="00783A52">
          <w:rPr>
            <w:noProof/>
            <w:webHidden/>
          </w:rPr>
          <w:t>37</w:t>
        </w:r>
        <w:r w:rsidR="00EA628E">
          <w:rPr>
            <w:noProof/>
            <w:webHidden/>
          </w:rPr>
          <w:fldChar w:fldCharType="end"/>
        </w:r>
      </w:hyperlink>
    </w:p>
    <w:p w14:paraId="2B1BD32A" w14:textId="77777777" w:rsidR="00EA628E" w:rsidRDefault="00910FD2">
      <w:pPr>
        <w:pStyle w:val="TDC1"/>
        <w:rPr>
          <w:rFonts w:asciiTheme="minorHAnsi" w:eastAsiaTheme="minorEastAsia" w:hAnsiTheme="minorHAnsi" w:cstheme="minorBidi"/>
          <w:noProof/>
          <w:sz w:val="24"/>
          <w:szCs w:val="24"/>
        </w:rPr>
      </w:pPr>
      <w:hyperlink w:anchor="_Toc486369620" w:history="1">
        <w:r w:rsidR="00EA628E" w:rsidRPr="007B6719">
          <w:rPr>
            <w:rStyle w:val="Hipervnculo"/>
            <w:noProof/>
          </w:rPr>
          <w:t>Glosario</w:t>
        </w:r>
        <w:r w:rsidR="00EA628E">
          <w:rPr>
            <w:noProof/>
            <w:webHidden/>
          </w:rPr>
          <w:tab/>
        </w:r>
        <w:r w:rsidR="00EA628E">
          <w:rPr>
            <w:noProof/>
            <w:webHidden/>
          </w:rPr>
          <w:fldChar w:fldCharType="begin"/>
        </w:r>
        <w:r w:rsidR="00EA628E">
          <w:rPr>
            <w:noProof/>
            <w:webHidden/>
          </w:rPr>
          <w:instrText xml:space="preserve"> PAGEREF _Toc486369620 \h </w:instrText>
        </w:r>
        <w:r w:rsidR="00EA628E">
          <w:rPr>
            <w:noProof/>
            <w:webHidden/>
          </w:rPr>
        </w:r>
        <w:r w:rsidR="00EA628E">
          <w:rPr>
            <w:noProof/>
            <w:webHidden/>
          </w:rPr>
          <w:fldChar w:fldCharType="separate"/>
        </w:r>
        <w:r w:rsidR="00783A52">
          <w:rPr>
            <w:noProof/>
            <w:webHidden/>
          </w:rPr>
          <w:t>39</w:t>
        </w:r>
        <w:r w:rsidR="00EA628E">
          <w:rPr>
            <w:noProof/>
            <w:webHidden/>
          </w:rPr>
          <w:fldChar w:fldCharType="end"/>
        </w:r>
      </w:hyperlink>
    </w:p>
    <w:p w14:paraId="6580B145" w14:textId="77777777" w:rsidR="00EA628E" w:rsidRDefault="00910FD2">
      <w:pPr>
        <w:pStyle w:val="TDC1"/>
        <w:rPr>
          <w:rFonts w:asciiTheme="minorHAnsi" w:eastAsiaTheme="minorEastAsia" w:hAnsiTheme="minorHAnsi" w:cstheme="minorBidi"/>
          <w:noProof/>
          <w:sz w:val="24"/>
          <w:szCs w:val="24"/>
        </w:rPr>
      </w:pPr>
      <w:hyperlink w:anchor="_Toc486369621" w:history="1">
        <w:r w:rsidR="00EA628E" w:rsidRPr="007B6719">
          <w:rPr>
            <w:rStyle w:val="Hipervnculo"/>
            <w:noProof/>
            <w:lang w:val="en"/>
          </w:rPr>
          <w:t>Anexos</w:t>
        </w:r>
        <w:r w:rsidR="00EA628E">
          <w:rPr>
            <w:noProof/>
            <w:webHidden/>
          </w:rPr>
          <w:tab/>
        </w:r>
        <w:r w:rsidR="00EA628E">
          <w:rPr>
            <w:noProof/>
            <w:webHidden/>
          </w:rPr>
          <w:fldChar w:fldCharType="begin"/>
        </w:r>
        <w:r w:rsidR="00EA628E">
          <w:rPr>
            <w:noProof/>
            <w:webHidden/>
          </w:rPr>
          <w:instrText xml:space="preserve"> PAGEREF _Toc486369621 \h </w:instrText>
        </w:r>
        <w:r w:rsidR="00EA628E">
          <w:rPr>
            <w:noProof/>
            <w:webHidden/>
          </w:rPr>
        </w:r>
        <w:r w:rsidR="00EA628E">
          <w:rPr>
            <w:noProof/>
            <w:webHidden/>
          </w:rPr>
          <w:fldChar w:fldCharType="separate"/>
        </w:r>
        <w:r w:rsidR="00783A52">
          <w:rPr>
            <w:noProof/>
            <w:webHidden/>
          </w:rPr>
          <w:t>I</w:t>
        </w:r>
        <w:r w:rsidR="00EA628E">
          <w:rPr>
            <w:noProof/>
            <w:webHidden/>
          </w:rPr>
          <w:fldChar w:fldCharType="end"/>
        </w:r>
      </w:hyperlink>
    </w:p>
    <w:p w14:paraId="151D9B0E" w14:textId="77777777" w:rsidR="00EA628E" w:rsidRDefault="00910FD2">
      <w:pPr>
        <w:pStyle w:val="TDC2"/>
        <w:rPr>
          <w:rFonts w:asciiTheme="minorHAnsi" w:eastAsiaTheme="minorEastAsia" w:hAnsiTheme="minorHAnsi" w:cstheme="minorBidi"/>
          <w:color w:val="auto"/>
          <w:sz w:val="24"/>
          <w:szCs w:val="24"/>
        </w:rPr>
      </w:pPr>
      <w:hyperlink w:anchor="_Toc486369622" w:history="1">
        <w:r w:rsidR="00EA628E" w:rsidRPr="007B6719">
          <w:rPr>
            <w:rStyle w:val="Hipervnculo"/>
          </w:rPr>
          <w:t>A</w:t>
        </w:r>
        <w:r w:rsidR="00EA628E">
          <w:rPr>
            <w:rFonts w:asciiTheme="minorHAnsi" w:eastAsiaTheme="minorEastAsia" w:hAnsiTheme="minorHAnsi" w:cstheme="minorBidi"/>
            <w:color w:val="auto"/>
            <w:sz w:val="24"/>
            <w:szCs w:val="24"/>
          </w:rPr>
          <w:tab/>
        </w:r>
        <w:r w:rsidR="00EA628E" w:rsidRPr="007B6719">
          <w:rPr>
            <w:rStyle w:val="Hipervnculo"/>
          </w:rPr>
          <w:t>Manual de instalación</w:t>
        </w:r>
        <w:r w:rsidR="00EA628E">
          <w:rPr>
            <w:webHidden/>
          </w:rPr>
          <w:tab/>
        </w:r>
        <w:r w:rsidR="00EA628E">
          <w:rPr>
            <w:webHidden/>
          </w:rPr>
          <w:fldChar w:fldCharType="begin"/>
        </w:r>
        <w:r w:rsidR="00EA628E">
          <w:rPr>
            <w:webHidden/>
          </w:rPr>
          <w:instrText xml:space="preserve"> PAGEREF _Toc486369622 \h </w:instrText>
        </w:r>
        <w:r w:rsidR="00EA628E">
          <w:rPr>
            <w:webHidden/>
          </w:rPr>
        </w:r>
        <w:r w:rsidR="00EA628E">
          <w:rPr>
            <w:webHidden/>
          </w:rPr>
          <w:fldChar w:fldCharType="separate"/>
        </w:r>
        <w:r w:rsidR="00783A52">
          <w:rPr>
            <w:webHidden/>
          </w:rPr>
          <w:t>I</w:t>
        </w:r>
        <w:r w:rsidR="00EA628E">
          <w:rPr>
            <w:webHidden/>
          </w:rPr>
          <w:fldChar w:fldCharType="end"/>
        </w:r>
      </w:hyperlink>
    </w:p>
    <w:p w14:paraId="2BD22CA6" w14:textId="77777777" w:rsidR="00EA628E" w:rsidRDefault="00910FD2">
      <w:pPr>
        <w:pStyle w:val="TDC2"/>
        <w:rPr>
          <w:rFonts w:asciiTheme="minorHAnsi" w:eastAsiaTheme="minorEastAsia" w:hAnsiTheme="minorHAnsi" w:cstheme="minorBidi"/>
          <w:color w:val="auto"/>
          <w:sz w:val="24"/>
          <w:szCs w:val="24"/>
        </w:rPr>
      </w:pPr>
      <w:hyperlink w:anchor="_Toc486369623" w:history="1">
        <w:r w:rsidR="00EA628E" w:rsidRPr="007B6719">
          <w:rPr>
            <w:rStyle w:val="Hipervnculo"/>
          </w:rPr>
          <w:t>B</w:t>
        </w:r>
        <w:r w:rsidR="00EA628E">
          <w:rPr>
            <w:rFonts w:asciiTheme="minorHAnsi" w:eastAsiaTheme="minorEastAsia" w:hAnsiTheme="minorHAnsi" w:cstheme="minorBidi"/>
            <w:color w:val="auto"/>
            <w:sz w:val="24"/>
            <w:szCs w:val="24"/>
          </w:rPr>
          <w:tab/>
        </w:r>
        <w:r w:rsidR="00EA628E" w:rsidRPr="007B6719">
          <w:rPr>
            <w:rStyle w:val="Hipervnculo"/>
          </w:rPr>
          <w:t>Manual del programador</w:t>
        </w:r>
        <w:r w:rsidR="00EA628E">
          <w:rPr>
            <w:webHidden/>
          </w:rPr>
          <w:tab/>
        </w:r>
        <w:r w:rsidR="00EA628E">
          <w:rPr>
            <w:webHidden/>
          </w:rPr>
          <w:fldChar w:fldCharType="begin"/>
        </w:r>
        <w:r w:rsidR="00EA628E">
          <w:rPr>
            <w:webHidden/>
          </w:rPr>
          <w:instrText xml:space="preserve"> PAGEREF _Toc486369623 \h </w:instrText>
        </w:r>
        <w:r w:rsidR="00EA628E">
          <w:rPr>
            <w:webHidden/>
          </w:rPr>
        </w:r>
        <w:r w:rsidR="00EA628E">
          <w:rPr>
            <w:webHidden/>
          </w:rPr>
          <w:fldChar w:fldCharType="separate"/>
        </w:r>
        <w:r w:rsidR="00783A52">
          <w:rPr>
            <w:webHidden/>
          </w:rPr>
          <w:t>II</w:t>
        </w:r>
        <w:r w:rsidR="00EA628E">
          <w:rPr>
            <w:webHidden/>
          </w:rPr>
          <w:fldChar w:fldCharType="end"/>
        </w:r>
      </w:hyperlink>
    </w:p>
    <w:p w14:paraId="39079780" w14:textId="77777777" w:rsidR="00EA628E" w:rsidRDefault="00910FD2">
      <w:pPr>
        <w:pStyle w:val="TDC2"/>
        <w:rPr>
          <w:rFonts w:asciiTheme="minorHAnsi" w:eastAsiaTheme="minorEastAsia" w:hAnsiTheme="minorHAnsi" w:cstheme="minorBidi"/>
          <w:color w:val="auto"/>
          <w:sz w:val="24"/>
          <w:szCs w:val="24"/>
        </w:rPr>
      </w:pPr>
      <w:hyperlink w:anchor="_Toc486369624" w:history="1">
        <w:r w:rsidR="00EA628E" w:rsidRPr="007B6719">
          <w:rPr>
            <w:rStyle w:val="Hipervnculo"/>
          </w:rPr>
          <w:t>C</w:t>
        </w:r>
        <w:r w:rsidR="00EA628E">
          <w:rPr>
            <w:rFonts w:asciiTheme="minorHAnsi" w:eastAsiaTheme="minorEastAsia" w:hAnsiTheme="minorHAnsi" w:cstheme="minorBidi"/>
            <w:color w:val="auto"/>
            <w:sz w:val="24"/>
            <w:szCs w:val="24"/>
          </w:rPr>
          <w:tab/>
        </w:r>
        <w:r w:rsidR="00EA628E" w:rsidRPr="007B6719">
          <w:rPr>
            <w:rStyle w:val="Hipervnculo"/>
          </w:rPr>
          <w:t>Cobertura de las pruebas</w:t>
        </w:r>
        <w:r w:rsidR="00EA628E">
          <w:rPr>
            <w:webHidden/>
          </w:rPr>
          <w:tab/>
        </w:r>
        <w:r w:rsidR="00EA628E">
          <w:rPr>
            <w:webHidden/>
          </w:rPr>
          <w:fldChar w:fldCharType="begin"/>
        </w:r>
        <w:r w:rsidR="00EA628E">
          <w:rPr>
            <w:webHidden/>
          </w:rPr>
          <w:instrText xml:space="preserve"> PAGEREF _Toc486369624 \h </w:instrText>
        </w:r>
        <w:r w:rsidR="00EA628E">
          <w:rPr>
            <w:webHidden/>
          </w:rPr>
        </w:r>
        <w:r w:rsidR="00EA628E">
          <w:rPr>
            <w:webHidden/>
          </w:rPr>
          <w:fldChar w:fldCharType="separate"/>
        </w:r>
        <w:r w:rsidR="00783A52">
          <w:rPr>
            <w:webHidden/>
          </w:rPr>
          <w:t>III</w:t>
        </w:r>
        <w:r w:rsidR="00EA628E">
          <w:rPr>
            <w:webHidden/>
          </w:rPr>
          <w:fldChar w:fldCharType="end"/>
        </w:r>
      </w:hyperlink>
    </w:p>
    <w:p w14:paraId="50429B04" w14:textId="062DC4AF" w:rsidR="007C3D8F" w:rsidRPr="00E513E8" w:rsidRDefault="007C3D8F" w:rsidP="00F42D4C">
      <w:pPr>
        <w:tabs>
          <w:tab w:val="right" w:leader="dot" w:pos="8789"/>
        </w:tabs>
        <w:ind w:right="284"/>
        <w:rPr>
          <w:b/>
          <w:bCs/>
          <w:sz w:val="22"/>
          <w:szCs w:val="22"/>
        </w:rPr>
      </w:pPr>
      <w:r w:rsidRPr="00E513E8">
        <w:rPr>
          <w:b/>
          <w:bCs/>
          <w:sz w:val="22"/>
          <w:szCs w:val="22"/>
        </w:rPr>
        <w:fldChar w:fldCharType="end"/>
      </w:r>
    </w:p>
    <w:p w14:paraId="2641C0CC" w14:textId="77777777" w:rsidR="009704D8" w:rsidRDefault="009704D8" w:rsidP="00A019DF">
      <w:pPr>
        <w:rPr>
          <w:b/>
          <w:bCs/>
          <w:sz w:val="22"/>
          <w:szCs w:val="22"/>
        </w:rPr>
      </w:pPr>
    </w:p>
    <w:p w14:paraId="438E0B81" w14:textId="77777777" w:rsidR="009704D8" w:rsidRDefault="003F0DEB" w:rsidP="00A019DF">
      <w:pPr>
        <w:rPr>
          <w:b/>
          <w:bCs/>
          <w:sz w:val="22"/>
          <w:szCs w:val="22"/>
        </w:rPr>
      </w:pPr>
      <w:r>
        <w:rPr>
          <w:b/>
          <w:bCs/>
          <w:sz w:val="22"/>
          <w:szCs w:val="22"/>
        </w:rPr>
        <w:br w:type="page"/>
      </w:r>
    </w:p>
    <w:p w14:paraId="3B5C32F3" w14:textId="77777777" w:rsidR="0035490D" w:rsidRPr="00E513E8" w:rsidRDefault="0035490D" w:rsidP="00A019DF">
      <w:pPr>
        <w:rPr>
          <w:b/>
          <w:bCs/>
          <w:sz w:val="22"/>
          <w:szCs w:val="22"/>
        </w:rPr>
      </w:pPr>
    </w:p>
    <w:p w14:paraId="5B1B5B02" w14:textId="77777777" w:rsidR="009704D8" w:rsidRDefault="009704D8" w:rsidP="001F55FF">
      <w:pPr>
        <w:jc w:val="center"/>
        <w:outlineLvl w:val="0"/>
        <w:rPr>
          <w:b/>
          <w:bCs/>
          <w:sz w:val="32"/>
        </w:rPr>
      </w:pPr>
      <w:r w:rsidRPr="00E513E8">
        <w:rPr>
          <w:b/>
          <w:bCs/>
          <w:sz w:val="32"/>
        </w:rPr>
        <w:t>INDICE DE FIGURAS</w:t>
      </w:r>
    </w:p>
    <w:p w14:paraId="437F478C" w14:textId="77777777" w:rsidR="007E6CDE" w:rsidRDefault="007E6CDE" w:rsidP="004D2D3E">
      <w:pPr>
        <w:jc w:val="center"/>
        <w:rPr>
          <w:b/>
          <w:bCs/>
          <w:sz w:val="32"/>
        </w:rPr>
      </w:pPr>
    </w:p>
    <w:p w14:paraId="0335B581" w14:textId="77777777" w:rsidR="007C7444" w:rsidRDefault="00CA54F6">
      <w:pPr>
        <w:pStyle w:val="Tabladeilustraciones"/>
        <w:tabs>
          <w:tab w:val="right" w:leader="dot" w:pos="8779"/>
        </w:tabs>
        <w:rPr>
          <w:rFonts w:asciiTheme="minorHAnsi" w:eastAsiaTheme="minorEastAsia" w:hAnsiTheme="minorHAnsi" w:cstheme="minorBidi"/>
          <w:smallCaps w:val="0"/>
          <w:noProof/>
          <w:sz w:val="24"/>
          <w:szCs w:val="24"/>
        </w:rPr>
      </w:pPr>
      <w:r>
        <w:rPr>
          <w:b/>
          <w:sz w:val="32"/>
        </w:rPr>
        <w:fldChar w:fldCharType="begin"/>
      </w:r>
      <w:r>
        <w:rPr>
          <w:b/>
          <w:sz w:val="32"/>
        </w:rPr>
        <w:instrText xml:space="preserve"> </w:instrText>
      </w:r>
      <w:r w:rsidR="00100D20">
        <w:rPr>
          <w:b/>
          <w:sz w:val="32"/>
        </w:rPr>
        <w:instrText>TOC</w:instrText>
      </w:r>
      <w:r>
        <w:rPr>
          <w:b/>
          <w:sz w:val="32"/>
        </w:rPr>
        <w:instrText xml:space="preserve"> \h \z \c "Figura" </w:instrText>
      </w:r>
      <w:r>
        <w:rPr>
          <w:b/>
          <w:sz w:val="32"/>
        </w:rPr>
        <w:fldChar w:fldCharType="separate"/>
      </w:r>
      <w:hyperlink w:anchor="_Toc486296400" w:history="1">
        <w:r w:rsidR="007C7444" w:rsidRPr="0028721E">
          <w:rPr>
            <w:rStyle w:val="Hipervnculo"/>
            <w:noProof/>
          </w:rPr>
          <w:t>Figura 1. Ejemplo de la primera declinación del ruso</w:t>
        </w:r>
        <w:r w:rsidR="007C7444">
          <w:rPr>
            <w:noProof/>
            <w:webHidden/>
          </w:rPr>
          <w:tab/>
        </w:r>
        <w:r w:rsidR="007C7444">
          <w:rPr>
            <w:noProof/>
            <w:webHidden/>
          </w:rPr>
          <w:fldChar w:fldCharType="begin"/>
        </w:r>
        <w:r w:rsidR="007C7444">
          <w:rPr>
            <w:noProof/>
            <w:webHidden/>
          </w:rPr>
          <w:instrText xml:space="preserve"> PAGEREF _Toc486296400 \h </w:instrText>
        </w:r>
        <w:r w:rsidR="007C7444">
          <w:rPr>
            <w:noProof/>
            <w:webHidden/>
          </w:rPr>
        </w:r>
        <w:r w:rsidR="007C7444">
          <w:rPr>
            <w:noProof/>
            <w:webHidden/>
          </w:rPr>
          <w:fldChar w:fldCharType="separate"/>
        </w:r>
        <w:r w:rsidR="00783A52">
          <w:rPr>
            <w:noProof/>
            <w:webHidden/>
          </w:rPr>
          <w:t>4</w:t>
        </w:r>
        <w:r w:rsidR="007C7444">
          <w:rPr>
            <w:noProof/>
            <w:webHidden/>
          </w:rPr>
          <w:fldChar w:fldCharType="end"/>
        </w:r>
      </w:hyperlink>
    </w:p>
    <w:p w14:paraId="3E80C3DF" w14:textId="77777777" w:rsidR="007C7444"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296401" w:history="1">
        <w:r w:rsidR="007C7444" w:rsidRPr="0028721E">
          <w:rPr>
            <w:rStyle w:val="Hipervnculo"/>
            <w:noProof/>
          </w:rPr>
          <w:t>Figura 2. Ejemplo de árbol de constituyentes en inglés mediante la herramienta de Stanford.</w:t>
        </w:r>
        <w:r w:rsidR="007C7444">
          <w:rPr>
            <w:noProof/>
            <w:webHidden/>
          </w:rPr>
          <w:tab/>
        </w:r>
        <w:r w:rsidR="007C7444">
          <w:rPr>
            <w:noProof/>
            <w:webHidden/>
          </w:rPr>
          <w:fldChar w:fldCharType="begin"/>
        </w:r>
        <w:r w:rsidR="007C7444">
          <w:rPr>
            <w:noProof/>
            <w:webHidden/>
          </w:rPr>
          <w:instrText xml:space="preserve"> PAGEREF _Toc486296401 \h </w:instrText>
        </w:r>
        <w:r w:rsidR="007C7444">
          <w:rPr>
            <w:noProof/>
            <w:webHidden/>
          </w:rPr>
        </w:r>
        <w:r w:rsidR="007C7444">
          <w:rPr>
            <w:noProof/>
            <w:webHidden/>
          </w:rPr>
          <w:fldChar w:fldCharType="separate"/>
        </w:r>
        <w:r w:rsidR="00783A52">
          <w:rPr>
            <w:noProof/>
            <w:webHidden/>
          </w:rPr>
          <w:t>5</w:t>
        </w:r>
        <w:r w:rsidR="007C7444">
          <w:rPr>
            <w:noProof/>
            <w:webHidden/>
          </w:rPr>
          <w:fldChar w:fldCharType="end"/>
        </w:r>
      </w:hyperlink>
    </w:p>
    <w:p w14:paraId="6CE709B8" w14:textId="77777777" w:rsidR="007C7444"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296402" w:history="1">
        <w:r w:rsidR="007C7444" w:rsidRPr="0028721E">
          <w:rPr>
            <w:rStyle w:val="Hipervnculo"/>
            <w:noProof/>
          </w:rPr>
          <w:t>Figura 3. Primer ejemplo de árbol de constituyentes en español.</w:t>
        </w:r>
        <w:r w:rsidR="007C7444">
          <w:rPr>
            <w:noProof/>
            <w:webHidden/>
          </w:rPr>
          <w:tab/>
        </w:r>
        <w:r w:rsidR="007C7444">
          <w:rPr>
            <w:noProof/>
            <w:webHidden/>
          </w:rPr>
          <w:fldChar w:fldCharType="begin"/>
        </w:r>
        <w:r w:rsidR="007C7444">
          <w:rPr>
            <w:noProof/>
            <w:webHidden/>
          </w:rPr>
          <w:instrText xml:space="preserve"> PAGEREF _Toc486296402 \h </w:instrText>
        </w:r>
        <w:r w:rsidR="007C7444">
          <w:rPr>
            <w:noProof/>
            <w:webHidden/>
          </w:rPr>
        </w:r>
        <w:r w:rsidR="007C7444">
          <w:rPr>
            <w:noProof/>
            <w:webHidden/>
          </w:rPr>
          <w:fldChar w:fldCharType="separate"/>
        </w:r>
        <w:r w:rsidR="00783A52">
          <w:rPr>
            <w:noProof/>
            <w:webHidden/>
          </w:rPr>
          <w:t>5</w:t>
        </w:r>
        <w:r w:rsidR="007C7444">
          <w:rPr>
            <w:noProof/>
            <w:webHidden/>
          </w:rPr>
          <w:fldChar w:fldCharType="end"/>
        </w:r>
      </w:hyperlink>
    </w:p>
    <w:p w14:paraId="766CC22A" w14:textId="77777777" w:rsidR="007C7444"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296403" w:history="1">
        <w:r w:rsidR="007C7444" w:rsidRPr="0028721E">
          <w:rPr>
            <w:rStyle w:val="Hipervnculo"/>
            <w:noProof/>
          </w:rPr>
          <w:t>Figura 4. Segundo ejemplo de árbol de constituyentes en español.</w:t>
        </w:r>
        <w:r w:rsidR="007C7444">
          <w:rPr>
            <w:noProof/>
            <w:webHidden/>
          </w:rPr>
          <w:tab/>
        </w:r>
        <w:r w:rsidR="007C7444">
          <w:rPr>
            <w:noProof/>
            <w:webHidden/>
          </w:rPr>
          <w:fldChar w:fldCharType="begin"/>
        </w:r>
        <w:r w:rsidR="007C7444">
          <w:rPr>
            <w:noProof/>
            <w:webHidden/>
          </w:rPr>
          <w:instrText xml:space="preserve"> PAGEREF _Toc486296403 \h </w:instrText>
        </w:r>
        <w:r w:rsidR="007C7444">
          <w:rPr>
            <w:noProof/>
            <w:webHidden/>
          </w:rPr>
        </w:r>
        <w:r w:rsidR="007C7444">
          <w:rPr>
            <w:noProof/>
            <w:webHidden/>
          </w:rPr>
          <w:fldChar w:fldCharType="separate"/>
        </w:r>
        <w:r w:rsidR="00783A52">
          <w:rPr>
            <w:noProof/>
            <w:webHidden/>
          </w:rPr>
          <w:t>6</w:t>
        </w:r>
        <w:r w:rsidR="007C7444">
          <w:rPr>
            <w:noProof/>
            <w:webHidden/>
          </w:rPr>
          <w:fldChar w:fldCharType="end"/>
        </w:r>
      </w:hyperlink>
    </w:p>
    <w:p w14:paraId="4561BBDF" w14:textId="77777777" w:rsidR="007C7444"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296404" w:history="1">
        <w:r w:rsidR="007C7444" w:rsidRPr="0028721E">
          <w:rPr>
            <w:rStyle w:val="Hipervnculo"/>
            <w:noProof/>
          </w:rPr>
          <w:t>Figura 5. Árbol de dependencias en español</w:t>
        </w:r>
        <w:r w:rsidR="007C7444">
          <w:rPr>
            <w:noProof/>
            <w:webHidden/>
          </w:rPr>
          <w:tab/>
        </w:r>
        <w:r w:rsidR="007C7444">
          <w:rPr>
            <w:noProof/>
            <w:webHidden/>
          </w:rPr>
          <w:fldChar w:fldCharType="begin"/>
        </w:r>
        <w:r w:rsidR="007C7444">
          <w:rPr>
            <w:noProof/>
            <w:webHidden/>
          </w:rPr>
          <w:instrText xml:space="preserve"> PAGEREF _Toc486296404 \h </w:instrText>
        </w:r>
        <w:r w:rsidR="007C7444">
          <w:rPr>
            <w:noProof/>
            <w:webHidden/>
          </w:rPr>
        </w:r>
        <w:r w:rsidR="007C7444">
          <w:rPr>
            <w:noProof/>
            <w:webHidden/>
          </w:rPr>
          <w:fldChar w:fldCharType="separate"/>
        </w:r>
        <w:r w:rsidR="00783A52">
          <w:rPr>
            <w:noProof/>
            <w:webHidden/>
          </w:rPr>
          <w:t>6</w:t>
        </w:r>
        <w:r w:rsidR="007C7444">
          <w:rPr>
            <w:noProof/>
            <w:webHidden/>
          </w:rPr>
          <w:fldChar w:fldCharType="end"/>
        </w:r>
      </w:hyperlink>
    </w:p>
    <w:p w14:paraId="5171222B" w14:textId="77777777" w:rsidR="007C7444"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296405" w:history="1">
        <w:r w:rsidR="007C7444" w:rsidRPr="0028721E">
          <w:rPr>
            <w:rStyle w:val="Hipervnculo"/>
            <w:noProof/>
          </w:rPr>
          <w:t>Figura 6. Árbol de dependencias de Stanford</w:t>
        </w:r>
        <w:r w:rsidR="007C7444">
          <w:rPr>
            <w:noProof/>
            <w:webHidden/>
          </w:rPr>
          <w:tab/>
        </w:r>
        <w:r w:rsidR="007C7444">
          <w:rPr>
            <w:noProof/>
            <w:webHidden/>
          </w:rPr>
          <w:fldChar w:fldCharType="begin"/>
        </w:r>
        <w:r w:rsidR="007C7444">
          <w:rPr>
            <w:noProof/>
            <w:webHidden/>
          </w:rPr>
          <w:instrText xml:space="preserve"> PAGEREF _Toc486296405 \h </w:instrText>
        </w:r>
        <w:r w:rsidR="007C7444">
          <w:rPr>
            <w:noProof/>
            <w:webHidden/>
          </w:rPr>
        </w:r>
        <w:r w:rsidR="007C7444">
          <w:rPr>
            <w:noProof/>
            <w:webHidden/>
          </w:rPr>
          <w:fldChar w:fldCharType="separate"/>
        </w:r>
        <w:r w:rsidR="00783A52">
          <w:rPr>
            <w:noProof/>
            <w:webHidden/>
          </w:rPr>
          <w:t>7</w:t>
        </w:r>
        <w:r w:rsidR="007C7444">
          <w:rPr>
            <w:noProof/>
            <w:webHidden/>
          </w:rPr>
          <w:fldChar w:fldCharType="end"/>
        </w:r>
      </w:hyperlink>
    </w:p>
    <w:p w14:paraId="7C38A262" w14:textId="77777777" w:rsidR="007C7444"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296406" w:history="1">
        <w:r w:rsidR="007C7444" w:rsidRPr="0028721E">
          <w:rPr>
            <w:rStyle w:val="Hipervnculo"/>
            <w:noProof/>
          </w:rPr>
          <w:t>Figura 7. Árboles de dependencia de Google</w:t>
        </w:r>
        <w:r w:rsidR="007C7444">
          <w:rPr>
            <w:noProof/>
            <w:webHidden/>
          </w:rPr>
          <w:tab/>
        </w:r>
        <w:r w:rsidR="007C7444">
          <w:rPr>
            <w:noProof/>
            <w:webHidden/>
          </w:rPr>
          <w:fldChar w:fldCharType="begin"/>
        </w:r>
        <w:r w:rsidR="007C7444">
          <w:rPr>
            <w:noProof/>
            <w:webHidden/>
          </w:rPr>
          <w:instrText xml:space="preserve"> PAGEREF _Toc486296406 \h </w:instrText>
        </w:r>
        <w:r w:rsidR="007C7444">
          <w:rPr>
            <w:noProof/>
            <w:webHidden/>
          </w:rPr>
        </w:r>
        <w:r w:rsidR="007C7444">
          <w:rPr>
            <w:noProof/>
            <w:webHidden/>
          </w:rPr>
          <w:fldChar w:fldCharType="separate"/>
        </w:r>
        <w:r w:rsidR="00783A52">
          <w:rPr>
            <w:noProof/>
            <w:webHidden/>
          </w:rPr>
          <w:t>9</w:t>
        </w:r>
        <w:r w:rsidR="007C7444">
          <w:rPr>
            <w:noProof/>
            <w:webHidden/>
          </w:rPr>
          <w:fldChar w:fldCharType="end"/>
        </w:r>
      </w:hyperlink>
    </w:p>
    <w:p w14:paraId="23BA96D8" w14:textId="77777777" w:rsidR="007C7444"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296407" w:history="1">
        <w:r w:rsidR="007C7444" w:rsidRPr="0028721E">
          <w:rPr>
            <w:rStyle w:val="Hipervnculo"/>
            <w:noProof/>
          </w:rPr>
          <w:t xml:space="preserve">Figura 8. Representación del ejemplo de </w:t>
        </w:r>
        <w:r w:rsidR="007C7444" w:rsidRPr="0028721E">
          <w:rPr>
            <w:rStyle w:val="Hipervnculo"/>
            <w:i/>
            <w:noProof/>
          </w:rPr>
          <w:t xml:space="preserve">Stanford Dependencies </w:t>
        </w:r>
        <w:r w:rsidR="007C7444" w:rsidRPr="0028721E">
          <w:rPr>
            <w:rStyle w:val="Hipervnculo"/>
            <w:noProof/>
          </w:rPr>
          <w:t>generada con Graphviz</w:t>
        </w:r>
        <w:r w:rsidR="007C7444">
          <w:rPr>
            <w:noProof/>
            <w:webHidden/>
          </w:rPr>
          <w:tab/>
        </w:r>
        <w:r w:rsidR="007C7444">
          <w:rPr>
            <w:noProof/>
            <w:webHidden/>
          </w:rPr>
          <w:fldChar w:fldCharType="begin"/>
        </w:r>
        <w:r w:rsidR="007C7444">
          <w:rPr>
            <w:noProof/>
            <w:webHidden/>
          </w:rPr>
          <w:instrText xml:space="preserve"> PAGEREF _Toc486296407 \h </w:instrText>
        </w:r>
        <w:r w:rsidR="007C7444">
          <w:rPr>
            <w:noProof/>
            <w:webHidden/>
          </w:rPr>
        </w:r>
        <w:r w:rsidR="007C7444">
          <w:rPr>
            <w:noProof/>
            <w:webHidden/>
          </w:rPr>
          <w:fldChar w:fldCharType="separate"/>
        </w:r>
        <w:r w:rsidR="00783A52">
          <w:rPr>
            <w:noProof/>
            <w:webHidden/>
          </w:rPr>
          <w:t>11</w:t>
        </w:r>
        <w:r w:rsidR="007C7444">
          <w:rPr>
            <w:noProof/>
            <w:webHidden/>
          </w:rPr>
          <w:fldChar w:fldCharType="end"/>
        </w:r>
      </w:hyperlink>
    </w:p>
    <w:p w14:paraId="48399F14" w14:textId="77777777" w:rsidR="007C7444"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296408" w:history="1">
        <w:r w:rsidR="007C7444" w:rsidRPr="0028721E">
          <w:rPr>
            <w:rStyle w:val="Hipervnculo"/>
            <w:noProof/>
          </w:rPr>
          <w:t xml:space="preserve">Figura 9. Representación de las relaciones de dependencias con formato CoNLL de </w:t>
        </w:r>
        <w:r w:rsidR="007C7444" w:rsidRPr="0028721E">
          <w:rPr>
            <w:rStyle w:val="Hipervnculo"/>
            <w:i/>
            <w:noProof/>
          </w:rPr>
          <w:t>Universal Dependencies</w:t>
        </w:r>
        <w:r w:rsidR="007C7444">
          <w:rPr>
            <w:noProof/>
            <w:webHidden/>
          </w:rPr>
          <w:tab/>
        </w:r>
        <w:r w:rsidR="007C7444">
          <w:rPr>
            <w:noProof/>
            <w:webHidden/>
          </w:rPr>
          <w:fldChar w:fldCharType="begin"/>
        </w:r>
        <w:r w:rsidR="007C7444">
          <w:rPr>
            <w:noProof/>
            <w:webHidden/>
          </w:rPr>
          <w:instrText xml:space="preserve"> PAGEREF _Toc486296408 \h </w:instrText>
        </w:r>
        <w:r w:rsidR="007C7444">
          <w:rPr>
            <w:noProof/>
            <w:webHidden/>
          </w:rPr>
        </w:r>
        <w:r w:rsidR="007C7444">
          <w:rPr>
            <w:noProof/>
            <w:webHidden/>
          </w:rPr>
          <w:fldChar w:fldCharType="separate"/>
        </w:r>
        <w:r w:rsidR="00783A52">
          <w:rPr>
            <w:noProof/>
            <w:webHidden/>
          </w:rPr>
          <w:t>12</w:t>
        </w:r>
        <w:r w:rsidR="007C7444">
          <w:rPr>
            <w:noProof/>
            <w:webHidden/>
          </w:rPr>
          <w:fldChar w:fldCharType="end"/>
        </w:r>
      </w:hyperlink>
    </w:p>
    <w:p w14:paraId="6598AE76" w14:textId="77777777" w:rsidR="007C7444"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296409" w:history="1">
        <w:r w:rsidR="007C7444" w:rsidRPr="0028721E">
          <w:rPr>
            <w:rStyle w:val="Hipervnculo"/>
            <w:noProof/>
          </w:rPr>
          <w:t>Figura 10. Representación de grafo del ejemplo de Universal Dependencies generada con Graphviz</w:t>
        </w:r>
        <w:r w:rsidR="007C7444">
          <w:rPr>
            <w:noProof/>
            <w:webHidden/>
          </w:rPr>
          <w:tab/>
        </w:r>
        <w:r w:rsidR="007C7444">
          <w:rPr>
            <w:noProof/>
            <w:webHidden/>
          </w:rPr>
          <w:fldChar w:fldCharType="begin"/>
        </w:r>
        <w:r w:rsidR="007C7444">
          <w:rPr>
            <w:noProof/>
            <w:webHidden/>
          </w:rPr>
          <w:instrText xml:space="preserve"> PAGEREF _Toc486296409 \h </w:instrText>
        </w:r>
        <w:r w:rsidR="007C7444">
          <w:rPr>
            <w:noProof/>
            <w:webHidden/>
          </w:rPr>
        </w:r>
        <w:r w:rsidR="007C7444">
          <w:rPr>
            <w:noProof/>
            <w:webHidden/>
          </w:rPr>
          <w:fldChar w:fldCharType="separate"/>
        </w:r>
        <w:r w:rsidR="00783A52">
          <w:rPr>
            <w:noProof/>
            <w:webHidden/>
          </w:rPr>
          <w:t>12</w:t>
        </w:r>
        <w:r w:rsidR="007C7444">
          <w:rPr>
            <w:noProof/>
            <w:webHidden/>
          </w:rPr>
          <w:fldChar w:fldCharType="end"/>
        </w:r>
      </w:hyperlink>
    </w:p>
    <w:p w14:paraId="2D69C9CC" w14:textId="77777777" w:rsidR="007C7444"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296410" w:history="1">
        <w:r w:rsidR="007C7444" w:rsidRPr="0028721E">
          <w:rPr>
            <w:rStyle w:val="Hipervnculo"/>
            <w:noProof/>
          </w:rPr>
          <w:t>Figura 11. Árbol de constituyentes de ejemplo</w:t>
        </w:r>
        <w:r w:rsidR="007C7444">
          <w:rPr>
            <w:noProof/>
            <w:webHidden/>
          </w:rPr>
          <w:tab/>
        </w:r>
        <w:r w:rsidR="007C7444">
          <w:rPr>
            <w:noProof/>
            <w:webHidden/>
          </w:rPr>
          <w:fldChar w:fldCharType="begin"/>
        </w:r>
        <w:r w:rsidR="007C7444">
          <w:rPr>
            <w:noProof/>
            <w:webHidden/>
          </w:rPr>
          <w:instrText xml:space="preserve"> PAGEREF _Toc486296410 \h </w:instrText>
        </w:r>
        <w:r w:rsidR="007C7444">
          <w:rPr>
            <w:noProof/>
            <w:webHidden/>
          </w:rPr>
        </w:r>
        <w:r w:rsidR="007C7444">
          <w:rPr>
            <w:noProof/>
            <w:webHidden/>
          </w:rPr>
          <w:fldChar w:fldCharType="separate"/>
        </w:r>
        <w:r w:rsidR="00783A52">
          <w:rPr>
            <w:noProof/>
            <w:webHidden/>
          </w:rPr>
          <w:t>13</w:t>
        </w:r>
        <w:r w:rsidR="007C7444">
          <w:rPr>
            <w:noProof/>
            <w:webHidden/>
          </w:rPr>
          <w:fldChar w:fldCharType="end"/>
        </w:r>
      </w:hyperlink>
    </w:p>
    <w:p w14:paraId="4E6F6449" w14:textId="77777777" w:rsidR="007C7444"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296411" w:history="1">
        <w:r w:rsidR="007C7444" w:rsidRPr="0028721E">
          <w:rPr>
            <w:rStyle w:val="Hipervnculo"/>
            <w:noProof/>
          </w:rPr>
          <w:t>Figura 12. Representación del árbol de constituyentes de ejemplo</w:t>
        </w:r>
        <w:r w:rsidR="007C7444">
          <w:rPr>
            <w:noProof/>
            <w:webHidden/>
          </w:rPr>
          <w:tab/>
        </w:r>
        <w:r w:rsidR="007C7444">
          <w:rPr>
            <w:noProof/>
            <w:webHidden/>
          </w:rPr>
          <w:fldChar w:fldCharType="begin"/>
        </w:r>
        <w:r w:rsidR="007C7444">
          <w:rPr>
            <w:noProof/>
            <w:webHidden/>
          </w:rPr>
          <w:instrText xml:space="preserve"> PAGEREF _Toc486296411 \h </w:instrText>
        </w:r>
        <w:r w:rsidR="007C7444">
          <w:rPr>
            <w:noProof/>
            <w:webHidden/>
          </w:rPr>
        </w:r>
        <w:r w:rsidR="007C7444">
          <w:rPr>
            <w:noProof/>
            <w:webHidden/>
          </w:rPr>
          <w:fldChar w:fldCharType="separate"/>
        </w:r>
        <w:r w:rsidR="00783A52">
          <w:rPr>
            <w:noProof/>
            <w:webHidden/>
          </w:rPr>
          <w:t>13</w:t>
        </w:r>
        <w:r w:rsidR="007C7444">
          <w:rPr>
            <w:noProof/>
            <w:webHidden/>
          </w:rPr>
          <w:fldChar w:fldCharType="end"/>
        </w:r>
      </w:hyperlink>
    </w:p>
    <w:p w14:paraId="226721CF" w14:textId="77777777" w:rsidR="007C7444"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296412" w:history="1">
        <w:r w:rsidR="007C7444" w:rsidRPr="0028721E">
          <w:rPr>
            <w:rStyle w:val="Hipervnculo"/>
            <w:noProof/>
          </w:rPr>
          <w:t>Figura 13. Sintagma preposicional</w:t>
        </w:r>
        <w:r w:rsidR="007C7444">
          <w:rPr>
            <w:noProof/>
            <w:webHidden/>
          </w:rPr>
          <w:tab/>
        </w:r>
        <w:r w:rsidR="007C7444">
          <w:rPr>
            <w:noProof/>
            <w:webHidden/>
          </w:rPr>
          <w:fldChar w:fldCharType="begin"/>
        </w:r>
        <w:r w:rsidR="007C7444">
          <w:rPr>
            <w:noProof/>
            <w:webHidden/>
          </w:rPr>
          <w:instrText xml:space="preserve"> PAGEREF _Toc486296412 \h </w:instrText>
        </w:r>
        <w:r w:rsidR="007C7444">
          <w:rPr>
            <w:noProof/>
            <w:webHidden/>
          </w:rPr>
        </w:r>
        <w:r w:rsidR="007C7444">
          <w:rPr>
            <w:noProof/>
            <w:webHidden/>
          </w:rPr>
          <w:fldChar w:fldCharType="separate"/>
        </w:r>
        <w:r w:rsidR="00783A52">
          <w:rPr>
            <w:noProof/>
            <w:webHidden/>
          </w:rPr>
          <w:t>14</w:t>
        </w:r>
        <w:r w:rsidR="007C7444">
          <w:rPr>
            <w:noProof/>
            <w:webHidden/>
          </w:rPr>
          <w:fldChar w:fldCharType="end"/>
        </w:r>
      </w:hyperlink>
    </w:p>
    <w:p w14:paraId="6988BB24" w14:textId="77777777" w:rsidR="007C7444"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296413" w:history="1">
        <w:r w:rsidR="007C7444" w:rsidRPr="0028721E">
          <w:rPr>
            <w:rStyle w:val="Hipervnculo"/>
            <w:noProof/>
          </w:rPr>
          <w:t>Figura 14. Sintagma nominal</w:t>
        </w:r>
        <w:r w:rsidR="007C7444">
          <w:rPr>
            <w:noProof/>
            <w:webHidden/>
          </w:rPr>
          <w:tab/>
        </w:r>
        <w:r w:rsidR="007C7444">
          <w:rPr>
            <w:noProof/>
            <w:webHidden/>
          </w:rPr>
          <w:fldChar w:fldCharType="begin"/>
        </w:r>
        <w:r w:rsidR="007C7444">
          <w:rPr>
            <w:noProof/>
            <w:webHidden/>
          </w:rPr>
          <w:instrText xml:space="preserve"> PAGEREF _Toc486296413 \h </w:instrText>
        </w:r>
        <w:r w:rsidR="007C7444">
          <w:rPr>
            <w:noProof/>
            <w:webHidden/>
          </w:rPr>
        </w:r>
        <w:r w:rsidR="007C7444">
          <w:rPr>
            <w:noProof/>
            <w:webHidden/>
          </w:rPr>
          <w:fldChar w:fldCharType="separate"/>
        </w:r>
        <w:r w:rsidR="00783A52">
          <w:rPr>
            <w:noProof/>
            <w:webHidden/>
          </w:rPr>
          <w:t>14</w:t>
        </w:r>
        <w:r w:rsidR="007C7444">
          <w:rPr>
            <w:noProof/>
            <w:webHidden/>
          </w:rPr>
          <w:fldChar w:fldCharType="end"/>
        </w:r>
      </w:hyperlink>
    </w:p>
    <w:p w14:paraId="3D805614" w14:textId="77777777" w:rsidR="007C7444" w:rsidRPr="007C7444"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296414" w:history="1">
        <w:r w:rsidR="007C7444" w:rsidRPr="007C7444">
          <w:rPr>
            <w:rStyle w:val="Hipervnculo"/>
            <w:noProof/>
          </w:rPr>
          <w:t>Figura 15. Árbol de constituyentes con sujeto elidido.</w:t>
        </w:r>
        <w:r w:rsidR="007C7444" w:rsidRPr="007C7444">
          <w:rPr>
            <w:noProof/>
            <w:webHidden/>
          </w:rPr>
          <w:tab/>
        </w:r>
        <w:r w:rsidR="007C7444" w:rsidRPr="007C7444">
          <w:rPr>
            <w:noProof/>
            <w:webHidden/>
          </w:rPr>
          <w:fldChar w:fldCharType="begin"/>
        </w:r>
        <w:r w:rsidR="007C7444" w:rsidRPr="007C7444">
          <w:rPr>
            <w:noProof/>
            <w:webHidden/>
          </w:rPr>
          <w:instrText xml:space="preserve"> PAGEREF _Toc486296414 \h </w:instrText>
        </w:r>
        <w:r w:rsidR="007C7444" w:rsidRPr="007C7444">
          <w:rPr>
            <w:noProof/>
            <w:webHidden/>
          </w:rPr>
        </w:r>
        <w:r w:rsidR="007C7444" w:rsidRPr="007C7444">
          <w:rPr>
            <w:noProof/>
            <w:webHidden/>
          </w:rPr>
          <w:fldChar w:fldCharType="separate"/>
        </w:r>
        <w:r w:rsidR="00783A52">
          <w:rPr>
            <w:noProof/>
            <w:webHidden/>
          </w:rPr>
          <w:t>16</w:t>
        </w:r>
        <w:r w:rsidR="007C7444" w:rsidRPr="007C7444">
          <w:rPr>
            <w:noProof/>
            <w:webHidden/>
          </w:rPr>
          <w:fldChar w:fldCharType="end"/>
        </w:r>
      </w:hyperlink>
    </w:p>
    <w:p w14:paraId="7F731CB9" w14:textId="77777777" w:rsidR="007C7444" w:rsidRPr="007C7444"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296415" w:history="1">
        <w:r w:rsidR="007C7444" w:rsidRPr="007C7444">
          <w:rPr>
            <w:rStyle w:val="Hipervnculo"/>
            <w:noProof/>
          </w:rPr>
          <w:t>Figura 16. Subárbol que se usará para reflejar el seguimiento del algoritmo.</w:t>
        </w:r>
        <w:r w:rsidR="007C7444" w:rsidRPr="007C7444">
          <w:rPr>
            <w:noProof/>
            <w:webHidden/>
          </w:rPr>
          <w:tab/>
        </w:r>
        <w:r w:rsidR="007C7444" w:rsidRPr="007C7444">
          <w:rPr>
            <w:noProof/>
            <w:webHidden/>
          </w:rPr>
          <w:fldChar w:fldCharType="begin"/>
        </w:r>
        <w:r w:rsidR="007C7444" w:rsidRPr="007C7444">
          <w:rPr>
            <w:noProof/>
            <w:webHidden/>
          </w:rPr>
          <w:instrText xml:space="preserve"> PAGEREF _Toc486296415 \h </w:instrText>
        </w:r>
        <w:r w:rsidR="007C7444" w:rsidRPr="007C7444">
          <w:rPr>
            <w:noProof/>
            <w:webHidden/>
          </w:rPr>
        </w:r>
        <w:r w:rsidR="007C7444" w:rsidRPr="007C7444">
          <w:rPr>
            <w:noProof/>
            <w:webHidden/>
          </w:rPr>
          <w:fldChar w:fldCharType="separate"/>
        </w:r>
        <w:r w:rsidR="00783A52">
          <w:rPr>
            <w:noProof/>
            <w:webHidden/>
          </w:rPr>
          <w:t>17</w:t>
        </w:r>
        <w:r w:rsidR="007C7444" w:rsidRPr="007C7444">
          <w:rPr>
            <w:noProof/>
            <w:webHidden/>
          </w:rPr>
          <w:fldChar w:fldCharType="end"/>
        </w:r>
      </w:hyperlink>
    </w:p>
    <w:p w14:paraId="7E21CEC7" w14:textId="77777777" w:rsidR="007C7444" w:rsidRPr="007C7444"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296416" w:history="1">
        <w:r w:rsidR="007C7444" w:rsidRPr="007C7444">
          <w:rPr>
            <w:rStyle w:val="Hipervnculo"/>
            <w:noProof/>
          </w:rPr>
          <w:t>Figura 17. Árbol con problema de pronombre</w:t>
        </w:r>
        <w:r w:rsidR="007C7444" w:rsidRPr="007C7444">
          <w:rPr>
            <w:noProof/>
            <w:webHidden/>
          </w:rPr>
          <w:tab/>
        </w:r>
        <w:r w:rsidR="007C7444" w:rsidRPr="007C7444">
          <w:rPr>
            <w:noProof/>
            <w:webHidden/>
          </w:rPr>
          <w:fldChar w:fldCharType="begin"/>
        </w:r>
        <w:r w:rsidR="007C7444" w:rsidRPr="007C7444">
          <w:rPr>
            <w:noProof/>
            <w:webHidden/>
          </w:rPr>
          <w:instrText xml:space="preserve"> PAGEREF _Toc486296416 \h </w:instrText>
        </w:r>
        <w:r w:rsidR="007C7444" w:rsidRPr="007C7444">
          <w:rPr>
            <w:noProof/>
            <w:webHidden/>
          </w:rPr>
        </w:r>
        <w:r w:rsidR="007C7444" w:rsidRPr="007C7444">
          <w:rPr>
            <w:noProof/>
            <w:webHidden/>
          </w:rPr>
          <w:fldChar w:fldCharType="separate"/>
        </w:r>
        <w:r w:rsidR="00783A52">
          <w:rPr>
            <w:noProof/>
            <w:webHidden/>
          </w:rPr>
          <w:t>20</w:t>
        </w:r>
        <w:r w:rsidR="007C7444" w:rsidRPr="007C7444">
          <w:rPr>
            <w:noProof/>
            <w:webHidden/>
          </w:rPr>
          <w:fldChar w:fldCharType="end"/>
        </w:r>
      </w:hyperlink>
    </w:p>
    <w:p w14:paraId="7206A5F2" w14:textId="77777777" w:rsidR="007C7444"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296417" w:history="1">
        <w:r w:rsidR="007C7444" w:rsidRPr="0028721E">
          <w:rPr>
            <w:rStyle w:val="Hipervnculo"/>
            <w:noProof/>
          </w:rPr>
          <w:t>Figura 18. Plantilla en formato CoNLL en español</w:t>
        </w:r>
        <w:r w:rsidR="007C7444">
          <w:rPr>
            <w:noProof/>
            <w:webHidden/>
          </w:rPr>
          <w:tab/>
        </w:r>
        <w:r w:rsidR="007C7444">
          <w:rPr>
            <w:noProof/>
            <w:webHidden/>
          </w:rPr>
          <w:fldChar w:fldCharType="begin"/>
        </w:r>
        <w:r w:rsidR="007C7444">
          <w:rPr>
            <w:noProof/>
            <w:webHidden/>
          </w:rPr>
          <w:instrText xml:space="preserve"> PAGEREF _Toc486296417 \h </w:instrText>
        </w:r>
        <w:r w:rsidR="007C7444">
          <w:rPr>
            <w:noProof/>
            <w:webHidden/>
          </w:rPr>
        </w:r>
        <w:r w:rsidR="007C7444">
          <w:rPr>
            <w:noProof/>
            <w:webHidden/>
          </w:rPr>
          <w:fldChar w:fldCharType="separate"/>
        </w:r>
        <w:r w:rsidR="00783A52">
          <w:rPr>
            <w:noProof/>
            <w:webHidden/>
          </w:rPr>
          <w:t>21</w:t>
        </w:r>
        <w:r w:rsidR="007C7444">
          <w:rPr>
            <w:noProof/>
            <w:webHidden/>
          </w:rPr>
          <w:fldChar w:fldCharType="end"/>
        </w:r>
      </w:hyperlink>
    </w:p>
    <w:p w14:paraId="04192649" w14:textId="77777777" w:rsidR="007C7444"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296418" w:history="1">
        <w:r w:rsidR="007C7444" w:rsidRPr="0028721E">
          <w:rPr>
            <w:rStyle w:val="Hipervnculo"/>
            <w:noProof/>
          </w:rPr>
          <w:t>Figura 19. Fichero de oraciones originales en texto plano</w:t>
        </w:r>
        <w:r w:rsidR="007C7444">
          <w:rPr>
            <w:noProof/>
            <w:webHidden/>
          </w:rPr>
          <w:tab/>
        </w:r>
        <w:r w:rsidR="007C7444">
          <w:rPr>
            <w:noProof/>
            <w:webHidden/>
          </w:rPr>
          <w:fldChar w:fldCharType="begin"/>
        </w:r>
        <w:r w:rsidR="007C7444">
          <w:rPr>
            <w:noProof/>
            <w:webHidden/>
          </w:rPr>
          <w:instrText xml:space="preserve"> PAGEREF _Toc486296418 \h </w:instrText>
        </w:r>
        <w:r w:rsidR="007C7444">
          <w:rPr>
            <w:noProof/>
            <w:webHidden/>
          </w:rPr>
        </w:r>
        <w:r w:rsidR="007C7444">
          <w:rPr>
            <w:noProof/>
            <w:webHidden/>
          </w:rPr>
          <w:fldChar w:fldCharType="separate"/>
        </w:r>
        <w:r w:rsidR="00783A52">
          <w:rPr>
            <w:noProof/>
            <w:webHidden/>
          </w:rPr>
          <w:t>22</w:t>
        </w:r>
        <w:r w:rsidR="007C7444">
          <w:rPr>
            <w:noProof/>
            <w:webHidden/>
          </w:rPr>
          <w:fldChar w:fldCharType="end"/>
        </w:r>
      </w:hyperlink>
    </w:p>
    <w:p w14:paraId="53DE6B40" w14:textId="77777777" w:rsidR="007C7444"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296419" w:history="1">
        <w:r w:rsidR="007C7444" w:rsidRPr="0028721E">
          <w:rPr>
            <w:rStyle w:val="Hipervnculo"/>
            <w:noProof/>
          </w:rPr>
          <w:t>Figura 20. Fichero de oraciones como árboles de constituyentes</w:t>
        </w:r>
        <w:r w:rsidR="007C7444">
          <w:rPr>
            <w:noProof/>
            <w:webHidden/>
          </w:rPr>
          <w:tab/>
        </w:r>
        <w:r w:rsidR="007C7444">
          <w:rPr>
            <w:noProof/>
            <w:webHidden/>
          </w:rPr>
          <w:fldChar w:fldCharType="begin"/>
        </w:r>
        <w:r w:rsidR="007C7444">
          <w:rPr>
            <w:noProof/>
            <w:webHidden/>
          </w:rPr>
          <w:instrText xml:space="preserve"> PAGEREF _Toc486296419 \h </w:instrText>
        </w:r>
        <w:r w:rsidR="007C7444">
          <w:rPr>
            <w:noProof/>
            <w:webHidden/>
          </w:rPr>
        </w:r>
        <w:r w:rsidR="007C7444">
          <w:rPr>
            <w:noProof/>
            <w:webHidden/>
          </w:rPr>
          <w:fldChar w:fldCharType="separate"/>
        </w:r>
        <w:r w:rsidR="00783A52">
          <w:rPr>
            <w:noProof/>
            <w:webHidden/>
          </w:rPr>
          <w:t>22</w:t>
        </w:r>
        <w:r w:rsidR="007C7444">
          <w:rPr>
            <w:noProof/>
            <w:webHidden/>
          </w:rPr>
          <w:fldChar w:fldCharType="end"/>
        </w:r>
      </w:hyperlink>
    </w:p>
    <w:p w14:paraId="16C560F3" w14:textId="77777777" w:rsidR="007C7444"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296420" w:history="1">
        <w:r w:rsidR="007C7444" w:rsidRPr="0028721E">
          <w:rPr>
            <w:rStyle w:val="Hipervnculo"/>
            <w:noProof/>
          </w:rPr>
          <w:t>Figura 21. Fichero de relaciones</w:t>
        </w:r>
        <w:r w:rsidR="007C7444">
          <w:rPr>
            <w:noProof/>
            <w:webHidden/>
          </w:rPr>
          <w:tab/>
        </w:r>
        <w:r w:rsidR="007C7444">
          <w:rPr>
            <w:noProof/>
            <w:webHidden/>
          </w:rPr>
          <w:fldChar w:fldCharType="begin"/>
        </w:r>
        <w:r w:rsidR="007C7444">
          <w:rPr>
            <w:noProof/>
            <w:webHidden/>
          </w:rPr>
          <w:instrText xml:space="preserve"> PAGEREF _Toc486296420 \h </w:instrText>
        </w:r>
        <w:r w:rsidR="007C7444">
          <w:rPr>
            <w:noProof/>
            <w:webHidden/>
          </w:rPr>
        </w:r>
        <w:r w:rsidR="007C7444">
          <w:rPr>
            <w:noProof/>
            <w:webHidden/>
          </w:rPr>
          <w:fldChar w:fldCharType="separate"/>
        </w:r>
        <w:r w:rsidR="00783A52">
          <w:rPr>
            <w:noProof/>
            <w:webHidden/>
          </w:rPr>
          <w:t>23</w:t>
        </w:r>
        <w:r w:rsidR="007C7444">
          <w:rPr>
            <w:noProof/>
            <w:webHidden/>
          </w:rPr>
          <w:fldChar w:fldCharType="end"/>
        </w:r>
      </w:hyperlink>
    </w:p>
    <w:p w14:paraId="2D2516EE" w14:textId="77777777" w:rsidR="007C7444"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296421" w:history="1">
        <w:r w:rsidR="007C7444" w:rsidRPr="0028721E">
          <w:rPr>
            <w:rStyle w:val="Hipervnculo"/>
            <w:noProof/>
          </w:rPr>
          <w:t>Figura 22. Formato CoNLL tras aplicar el algoritmo</w:t>
        </w:r>
        <w:r w:rsidR="007C7444">
          <w:rPr>
            <w:noProof/>
            <w:webHidden/>
          </w:rPr>
          <w:tab/>
        </w:r>
        <w:r w:rsidR="007C7444">
          <w:rPr>
            <w:noProof/>
            <w:webHidden/>
          </w:rPr>
          <w:fldChar w:fldCharType="begin"/>
        </w:r>
        <w:r w:rsidR="007C7444">
          <w:rPr>
            <w:noProof/>
            <w:webHidden/>
          </w:rPr>
          <w:instrText xml:space="preserve"> PAGEREF _Toc486296421 \h </w:instrText>
        </w:r>
        <w:r w:rsidR="007C7444">
          <w:rPr>
            <w:noProof/>
            <w:webHidden/>
          </w:rPr>
        </w:r>
        <w:r w:rsidR="007C7444">
          <w:rPr>
            <w:noProof/>
            <w:webHidden/>
          </w:rPr>
          <w:fldChar w:fldCharType="separate"/>
        </w:r>
        <w:r w:rsidR="00783A52">
          <w:rPr>
            <w:noProof/>
            <w:webHidden/>
          </w:rPr>
          <w:t>23</w:t>
        </w:r>
        <w:r w:rsidR="007C7444">
          <w:rPr>
            <w:noProof/>
            <w:webHidden/>
          </w:rPr>
          <w:fldChar w:fldCharType="end"/>
        </w:r>
      </w:hyperlink>
    </w:p>
    <w:p w14:paraId="02ED7B56" w14:textId="77777777" w:rsidR="007C7444"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296422" w:history="1">
        <w:r w:rsidR="007C7444" w:rsidRPr="0028721E">
          <w:rPr>
            <w:rStyle w:val="Hipervnculo"/>
            <w:noProof/>
          </w:rPr>
          <w:t>Figura 23. Clase principal de ejecución del algoritmo</w:t>
        </w:r>
        <w:r w:rsidR="007C7444">
          <w:rPr>
            <w:noProof/>
            <w:webHidden/>
          </w:rPr>
          <w:tab/>
        </w:r>
        <w:r w:rsidR="007C7444">
          <w:rPr>
            <w:noProof/>
            <w:webHidden/>
          </w:rPr>
          <w:fldChar w:fldCharType="begin"/>
        </w:r>
        <w:r w:rsidR="007C7444">
          <w:rPr>
            <w:noProof/>
            <w:webHidden/>
          </w:rPr>
          <w:instrText xml:space="preserve"> PAGEREF _Toc486296422 \h </w:instrText>
        </w:r>
        <w:r w:rsidR="007C7444">
          <w:rPr>
            <w:noProof/>
            <w:webHidden/>
          </w:rPr>
        </w:r>
        <w:r w:rsidR="007C7444">
          <w:rPr>
            <w:noProof/>
            <w:webHidden/>
          </w:rPr>
          <w:fldChar w:fldCharType="separate"/>
        </w:r>
        <w:r w:rsidR="00783A52">
          <w:rPr>
            <w:noProof/>
            <w:webHidden/>
          </w:rPr>
          <w:t>24</w:t>
        </w:r>
        <w:r w:rsidR="007C7444">
          <w:rPr>
            <w:noProof/>
            <w:webHidden/>
          </w:rPr>
          <w:fldChar w:fldCharType="end"/>
        </w:r>
      </w:hyperlink>
    </w:p>
    <w:p w14:paraId="6BA141AB" w14:textId="77777777" w:rsidR="007C7444" w:rsidRPr="007C7444"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296423" w:history="1">
        <w:r w:rsidR="007C7444" w:rsidRPr="007C7444">
          <w:rPr>
            <w:rStyle w:val="Hipervnculo"/>
            <w:noProof/>
          </w:rPr>
          <w:t>Figura 24. Diagrama de clases de la lectura del fichero de etiquetas</w:t>
        </w:r>
        <w:r w:rsidR="007C7444" w:rsidRPr="007C7444">
          <w:rPr>
            <w:noProof/>
            <w:webHidden/>
          </w:rPr>
          <w:tab/>
        </w:r>
        <w:r w:rsidR="007C7444" w:rsidRPr="007C7444">
          <w:rPr>
            <w:noProof/>
            <w:webHidden/>
          </w:rPr>
          <w:fldChar w:fldCharType="begin"/>
        </w:r>
        <w:r w:rsidR="007C7444" w:rsidRPr="007C7444">
          <w:rPr>
            <w:noProof/>
            <w:webHidden/>
          </w:rPr>
          <w:instrText xml:space="preserve"> PAGEREF _Toc486296423 \h </w:instrText>
        </w:r>
        <w:r w:rsidR="007C7444" w:rsidRPr="007C7444">
          <w:rPr>
            <w:noProof/>
            <w:webHidden/>
          </w:rPr>
        </w:r>
        <w:r w:rsidR="007C7444" w:rsidRPr="007C7444">
          <w:rPr>
            <w:noProof/>
            <w:webHidden/>
          </w:rPr>
          <w:fldChar w:fldCharType="separate"/>
        </w:r>
        <w:r w:rsidR="00783A52">
          <w:rPr>
            <w:noProof/>
            <w:webHidden/>
          </w:rPr>
          <w:t>25</w:t>
        </w:r>
        <w:r w:rsidR="007C7444" w:rsidRPr="007C7444">
          <w:rPr>
            <w:noProof/>
            <w:webHidden/>
          </w:rPr>
          <w:fldChar w:fldCharType="end"/>
        </w:r>
      </w:hyperlink>
    </w:p>
    <w:p w14:paraId="24613C81" w14:textId="77777777" w:rsidR="007C7444" w:rsidRPr="007C7444"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296424" w:history="1">
        <w:r w:rsidR="007C7444" w:rsidRPr="007C7444">
          <w:rPr>
            <w:rStyle w:val="Hipervnculo"/>
            <w:noProof/>
          </w:rPr>
          <w:t>Figura 25. Representación mediante corchetes de un árbol de constituyentes</w:t>
        </w:r>
        <w:r w:rsidR="007C7444" w:rsidRPr="007C7444">
          <w:rPr>
            <w:noProof/>
            <w:webHidden/>
          </w:rPr>
          <w:tab/>
        </w:r>
        <w:r w:rsidR="007C7444" w:rsidRPr="007C7444">
          <w:rPr>
            <w:noProof/>
            <w:webHidden/>
          </w:rPr>
          <w:fldChar w:fldCharType="begin"/>
        </w:r>
        <w:r w:rsidR="007C7444" w:rsidRPr="007C7444">
          <w:rPr>
            <w:noProof/>
            <w:webHidden/>
          </w:rPr>
          <w:instrText xml:space="preserve"> PAGEREF _Toc486296424 \h </w:instrText>
        </w:r>
        <w:r w:rsidR="007C7444" w:rsidRPr="007C7444">
          <w:rPr>
            <w:noProof/>
            <w:webHidden/>
          </w:rPr>
        </w:r>
        <w:r w:rsidR="007C7444" w:rsidRPr="007C7444">
          <w:rPr>
            <w:noProof/>
            <w:webHidden/>
          </w:rPr>
          <w:fldChar w:fldCharType="separate"/>
        </w:r>
        <w:r w:rsidR="00783A52">
          <w:rPr>
            <w:noProof/>
            <w:webHidden/>
          </w:rPr>
          <w:t>26</w:t>
        </w:r>
        <w:r w:rsidR="007C7444" w:rsidRPr="007C7444">
          <w:rPr>
            <w:noProof/>
            <w:webHidden/>
          </w:rPr>
          <w:fldChar w:fldCharType="end"/>
        </w:r>
      </w:hyperlink>
    </w:p>
    <w:p w14:paraId="415AE353" w14:textId="77777777" w:rsidR="007C7444" w:rsidRPr="007C7444"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296425" w:history="1">
        <w:r w:rsidR="007C7444" w:rsidRPr="007C7444">
          <w:rPr>
            <w:rStyle w:val="Hipervnculo"/>
            <w:noProof/>
          </w:rPr>
          <w:t>Figura 26. Clase Relation</w:t>
        </w:r>
        <w:r w:rsidR="007C7444" w:rsidRPr="007C7444">
          <w:rPr>
            <w:noProof/>
            <w:webHidden/>
          </w:rPr>
          <w:tab/>
        </w:r>
        <w:r w:rsidR="007C7444" w:rsidRPr="007C7444">
          <w:rPr>
            <w:noProof/>
            <w:webHidden/>
          </w:rPr>
          <w:fldChar w:fldCharType="begin"/>
        </w:r>
        <w:r w:rsidR="007C7444" w:rsidRPr="007C7444">
          <w:rPr>
            <w:noProof/>
            <w:webHidden/>
          </w:rPr>
          <w:instrText xml:space="preserve"> PAGEREF _Toc486296425 \h </w:instrText>
        </w:r>
        <w:r w:rsidR="007C7444" w:rsidRPr="007C7444">
          <w:rPr>
            <w:noProof/>
            <w:webHidden/>
          </w:rPr>
        </w:r>
        <w:r w:rsidR="007C7444" w:rsidRPr="007C7444">
          <w:rPr>
            <w:noProof/>
            <w:webHidden/>
          </w:rPr>
          <w:fldChar w:fldCharType="separate"/>
        </w:r>
        <w:r w:rsidR="00783A52">
          <w:rPr>
            <w:noProof/>
            <w:webHidden/>
          </w:rPr>
          <w:t>26</w:t>
        </w:r>
        <w:r w:rsidR="007C7444" w:rsidRPr="007C7444">
          <w:rPr>
            <w:noProof/>
            <w:webHidden/>
          </w:rPr>
          <w:fldChar w:fldCharType="end"/>
        </w:r>
      </w:hyperlink>
    </w:p>
    <w:p w14:paraId="56CFC569" w14:textId="77777777" w:rsidR="007C7444" w:rsidRPr="007C7444"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296426" w:history="1">
        <w:r w:rsidR="007C7444" w:rsidRPr="007C7444">
          <w:rPr>
            <w:rStyle w:val="Hipervnculo"/>
            <w:noProof/>
          </w:rPr>
          <w:t>Figura 27. Diagrama de clases enfocado en la clase ConstToDepend</w:t>
        </w:r>
        <w:r w:rsidR="007C7444" w:rsidRPr="007C7444">
          <w:rPr>
            <w:noProof/>
            <w:webHidden/>
          </w:rPr>
          <w:tab/>
        </w:r>
        <w:r w:rsidR="007C7444" w:rsidRPr="007C7444">
          <w:rPr>
            <w:noProof/>
            <w:webHidden/>
          </w:rPr>
          <w:fldChar w:fldCharType="begin"/>
        </w:r>
        <w:r w:rsidR="007C7444" w:rsidRPr="007C7444">
          <w:rPr>
            <w:noProof/>
            <w:webHidden/>
          </w:rPr>
          <w:instrText xml:space="preserve"> PAGEREF _Toc486296426 \h </w:instrText>
        </w:r>
        <w:r w:rsidR="007C7444" w:rsidRPr="007C7444">
          <w:rPr>
            <w:noProof/>
            <w:webHidden/>
          </w:rPr>
        </w:r>
        <w:r w:rsidR="007C7444" w:rsidRPr="007C7444">
          <w:rPr>
            <w:noProof/>
            <w:webHidden/>
          </w:rPr>
          <w:fldChar w:fldCharType="separate"/>
        </w:r>
        <w:r w:rsidR="00783A52">
          <w:rPr>
            <w:noProof/>
            <w:webHidden/>
          </w:rPr>
          <w:t>27</w:t>
        </w:r>
        <w:r w:rsidR="007C7444" w:rsidRPr="007C7444">
          <w:rPr>
            <w:noProof/>
            <w:webHidden/>
          </w:rPr>
          <w:fldChar w:fldCharType="end"/>
        </w:r>
      </w:hyperlink>
    </w:p>
    <w:p w14:paraId="7BD53A50" w14:textId="77777777" w:rsidR="007C7444" w:rsidRPr="007C7444"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296427" w:history="1">
        <w:r w:rsidR="007C7444" w:rsidRPr="007C7444">
          <w:rPr>
            <w:rStyle w:val="Hipervnculo"/>
            <w:noProof/>
          </w:rPr>
          <w:t>Figura 28. Código del método recursiveFunction(Node): ArrayList&lt;Relation&gt;</w:t>
        </w:r>
        <w:r w:rsidR="007C7444" w:rsidRPr="007C7444">
          <w:rPr>
            <w:noProof/>
            <w:webHidden/>
          </w:rPr>
          <w:tab/>
        </w:r>
        <w:r w:rsidR="007C7444" w:rsidRPr="007C7444">
          <w:rPr>
            <w:noProof/>
            <w:webHidden/>
          </w:rPr>
          <w:fldChar w:fldCharType="begin"/>
        </w:r>
        <w:r w:rsidR="007C7444" w:rsidRPr="007C7444">
          <w:rPr>
            <w:noProof/>
            <w:webHidden/>
          </w:rPr>
          <w:instrText xml:space="preserve"> PAGEREF _Toc486296427 \h </w:instrText>
        </w:r>
        <w:r w:rsidR="007C7444" w:rsidRPr="007C7444">
          <w:rPr>
            <w:noProof/>
            <w:webHidden/>
          </w:rPr>
        </w:r>
        <w:r w:rsidR="007C7444" w:rsidRPr="007C7444">
          <w:rPr>
            <w:noProof/>
            <w:webHidden/>
          </w:rPr>
          <w:fldChar w:fldCharType="separate"/>
        </w:r>
        <w:r w:rsidR="00783A52">
          <w:rPr>
            <w:noProof/>
            <w:webHidden/>
          </w:rPr>
          <w:t>28</w:t>
        </w:r>
        <w:r w:rsidR="007C7444" w:rsidRPr="007C7444">
          <w:rPr>
            <w:noProof/>
            <w:webHidden/>
          </w:rPr>
          <w:fldChar w:fldCharType="end"/>
        </w:r>
      </w:hyperlink>
    </w:p>
    <w:p w14:paraId="3E2B01DA" w14:textId="77777777" w:rsidR="007C7444" w:rsidRPr="007C7444"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296428" w:history="1">
        <w:r w:rsidR="007C7444" w:rsidRPr="007C7444">
          <w:rPr>
            <w:rStyle w:val="Hipervnculo"/>
            <w:noProof/>
          </w:rPr>
          <w:t>Figura 29. Código del método createRelation(Node): Relation</w:t>
        </w:r>
        <w:r w:rsidR="007C7444" w:rsidRPr="007C7444">
          <w:rPr>
            <w:noProof/>
            <w:webHidden/>
          </w:rPr>
          <w:tab/>
        </w:r>
        <w:r w:rsidR="007C7444" w:rsidRPr="007C7444">
          <w:rPr>
            <w:noProof/>
            <w:webHidden/>
          </w:rPr>
          <w:fldChar w:fldCharType="begin"/>
        </w:r>
        <w:r w:rsidR="007C7444" w:rsidRPr="007C7444">
          <w:rPr>
            <w:noProof/>
            <w:webHidden/>
          </w:rPr>
          <w:instrText xml:space="preserve"> PAGEREF _Toc486296428 \h </w:instrText>
        </w:r>
        <w:r w:rsidR="007C7444" w:rsidRPr="007C7444">
          <w:rPr>
            <w:noProof/>
            <w:webHidden/>
          </w:rPr>
        </w:r>
        <w:r w:rsidR="007C7444" w:rsidRPr="007C7444">
          <w:rPr>
            <w:noProof/>
            <w:webHidden/>
          </w:rPr>
          <w:fldChar w:fldCharType="separate"/>
        </w:r>
        <w:r w:rsidR="00783A52">
          <w:rPr>
            <w:noProof/>
            <w:webHidden/>
          </w:rPr>
          <w:t>29</w:t>
        </w:r>
        <w:r w:rsidR="007C7444" w:rsidRPr="007C7444">
          <w:rPr>
            <w:noProof/>
            <w:webHidden/>
          </w:rPr>
          <w:fldChar w:fldCharType="end"/>
        </w:r>
      </w:hyperlink>
    </w:p>
    <w:p w14:paraId="12F2EC87" w14:textId="77777777" w:rsidR="007C7444" w:rsidRPr="007C7444"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296429" w:history="1">
        <w:r w:rsidR="007C7444" w:rsidRPr="007C7444">
          <w:rPr>
            <w:rStyle w:val="Hipervnculo"/>
            <w:noProof/>
          </w:rPr>
          <w:t>Figura 30. Código del método completeRelation(ArrayList&lt;Relation&gt;): void</w:t>
        </w:r>
        <w:r w:rsidR="007C7444" w:rsidRPr="007C7444">
          <w:rPr>
            <w:noProof/>
            <w:webHidden/>
          </w:rPr>
          <w:tab/>
        </w:r>
        <w:r w:rsidR="007C7444" w:rsidRPr="007C7444">
          <w:rPr>
            <w:noProof/>
            <w:webHidden/>
          </w:rPr>
          <w:fldChar w:fldCharType="begin"/>
        </w:r>
        <w:r w:rsidR="007C7444" w:rsidRPr="007C7444">
          <w:rPr>
            <w:noProof/>
            <w:webHidden/>
          </w:rPr>
          <w:instrText xml:space="preserve"> PAGEREF _Toc486296429 \h </w:instrText>
        </w:r>
        <w:r w:rsidR="007C7444" w:rsidRPr="007C7444">
          <w:rPr>
            <w:noProof/>
            <w:webHidden/>
          </w:rPr>
        </w:r>
        <w:r w:rsidR="007C7444" w:rsidRPr="007C7444">
          <w:rPr>
            <w:noProof/>
            <w:webHidden/>
          </w:rPr>
          <w:fldChar w:fldCharType="separate"/>
        </w:r>
        <w:r w:rsidR="00783A52">
          <w:rPr>
            <w:noProof/>
            <w:webHidden/>
          </w:rPr>
          <w:t>30</w:t>
        </w:r>
        <w:r w:rsidR="007C7444" w:rsidRPr="007C7444">
          <w:rPr>
            <w:noProof/>
            <w:webHidden/>
          </w:rPr>
          <w:fldChar w:fldCharType="end"/>
        </w:r>
      </w:hyperlink>
    </w:p>
    <w:p w14:paraId="6874D5E7" w14:textId="77777777" w:rsidR="009704D8" w:rsidRPr="00E513E8" w:rsidRDefault="00CA54F6" w:rsidP="004D2D3E">
      <w:pPr>
        <w:jc w:val="center"/>
        <w:rPr>
          <w:b/>
          <w:bCs/>
          <w:sz w:val="32"/>
        </w:rPr>
      </w:pPr>
      <w:r>
        <w:rPr>
          <w:b/>
          <w:sz w:val="32"/>
        </w:rPr>
        <w:fldChar w:fldCharType="end"/>
      </w:r>
    </w:p>
    <w:p w14:paraId="653EE1D2" w14:textId="77777777" w:rsidR="009704D8" w:rsidRDefault="009704D8" w:rsidP="001F55FF">
      <w:pPr>
        <w:jc w:val="center"/>
        <w:outlineLvl w:val="0"/>
        <w:rPr>
          <w:b/>
          <w:bCs/>
          <w:sz w:val="32"/>
        </w:rPr>
      </w:pPr>
      <w:bookmarkStart w:id="3" w:name="tablas"/>
      <w:bookmarkEnd w:id="3"/>
      <w:r w:rsidRPr="00E513E8">
        <w:rPr>
          <w:b/>
          <w:bCs/>
          <w:sz w:val="32"/>
        </w:rPr>
        <w:t>INDICE DE TABLAS</w:t>
      </w:r>
    </w:p>
    <w:p w14:paraId="386A2C80" w14:textId="77777777" w:rsidR="002556F8" w:rsidRDefault="002556F8" w:rsidP="004D2D3E">
      <w:pPr>
        <w:jc w:val="center"/>
        <w:rPr>
          <w:b/>
          <w:bCs/>
          <w:sz w:val="32"/>
        </w:rPr>
      </w:pPr>
    </w:p>
    <w:p w14:paraId="5C3A03F7" w14:textId="77777777" w:rsidR="00BE2E3A" w:rsidRPr="00783A52" w:rsidRDefault="00BE2E3A" w:rsidP="004D2D3E">
      <w:pPr>
        <w:jc w:val="center"/>
        <w:rPr>
          <w:bCs/>
          <w:sz w:val="32"/>
        </w:rPr>
      </w:pPr>
    </w:p>
    <w:p w14:paraId="6F82EA0C" w14:textId="77777777" w:rsidR="00783A52" w:rsidRPr="00783A52" w:rsidRDefault="009C5443">
      <w:pPr>
        <w:pStyle w:val="Tabladeilustraciones"/>
        <w:tabs>
          <w:tab w:val="right" w:leader="dot" w:pos="8779"/>
        </w:tabs>
        <w:rPr>
          <w:rFonts w:asciiTheme="minorHAnsi" w:eastAsiaTheme="minorEastAsia" w:hAnsiTheme="minorHAnsi" w:cstheme="minorBidi"/>
          <w:smallCaps w:val="0"/>
          <w:noProof/>
          <w:sz w:val="24"/>
          <w:szCs w:val="24"/>
        </w:rPr>
      </w:pPr>
      <w:r w:rsidRPr="00783A52">
        <w:rPr>
          <w:bCs/>
          <w:szCs w:val="22"/>
        </w:rPr>
        <w:fldChar w:fldCharType="begin"/>
      </w:r>
      <w:r w:rsidRPr="00783A52">
        <w:rPr>
          <w:bCs/>
          <w:szCs w:val="22"/>
        </w:rPr>
        <w:instrText xml:space="preserve"> TOC \h \z \c "Tabla" </w:instrText>
      </w:r>
      <w:r w:rsidRPr="00783A52">
        <w:rPr>
          <w:bCs/>
          <w:szCs w:val="22"/>
        </w:rPr>
        <w:fldChar w:fldCharType="separate"/>
      </w:r>
      <w:hyperlink w:anchor="_Toc486370304" w:history="1">
        <w:r w:rsidR="00783A52" w:rsidRPr="00783A52">
          <w:rPr>
            <w:rStyle w:val="Hipervnculo"/>
            <w:noProof/>
          </w:rPr>
          <w:t>Tabla 1. Tabla resumen de cláusulas de constituyentes</w:t>
        </w:r>
        <w:r w:rsidR="00783A52" w:rsidRPr="00783A52">
          <w:rPr>
            <w:noProof/>
            <w:webHidden/>
          </w:rPr>
          <w:tab/>
        </w:r>
        <w:r w:rsidR="00783A52" w:rsidRPr="00783A52">
          <w:rPr>
            <w:noProof/>
            <w:webHidden/>
          </w:rPr>
          <w:fldChar w:fldCharType="begin"/>
        </w:r>
        <w:r w:rsidR="00783A52" w:rsidRPr="00783A52">
          <w:rPr>
            <w:noProof/>
            <w:webHidden/>
          </w:rPr>
          <w:instrText xml:space="preserve"> PAGEREF _Toc486370304 \h </w:instrText>
        </w:r>
        <w:r w:rsidR="00783A52" w:rsidRPr="00783A52">
          <w:rPr>
            <w:noProof/>
            <w:webHidden/>
          </w:rPr>
        </w:r>
        <w:r w:rsidR="00783A52" w:rsidRPr="00783A52">
          <w:rPr>
            <w:noProof/>
            <w:webHidden/>
          </w:rPr>
          <w:fldChar w:fldCharType="separate"/>
        </w:r>
        <w:r w:rsidR="00783A52" w:rsidRPr="00783A52">
          <w:rPr>
            <w:noProof/>
            <w:webHidden/>
          </w:rPr>
          <w:t>15</w:t>
        </w:r>
        <w:r w:rsidR="00783A52" w:rsidRPr="00783A52">
          <w:rPr>
            <w:noProof/>
            <w:webHidden/>
          </w:rPr>
          <w:fldChar w:fldCharType="end"/>
        </w:r>
      </w:hyperlink>
    </w:p>
    <w:p w14:paraId="0C59CBCB" w14:textId="77777777" w:rsidR="00783A52" w:rsidRPr="00783A52"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370305" w:history="1">
        <w:r w:rsidR="00783A52" w:rsidRPr="00783A52">
          <w:rPr>
            <w:rStyle w:val="Hipervnculo"/>
            <w:noProof/>
          </w:rPr>
          <w:t>Tabla 2. Tabla resumen de las pruebas de caja negra</w:t>
        </w:r>
        <w:r w:rsidR="00783A52" w:rsidRPr="00783A52">
          <w:rPr>
            <w:noProof/>
            <w:webHidden/>
          </w:rPr>
          <w:tab/>
        </w:r>
        <w:r w:rsidR="00783A52" w:rsidRPr="00783A52">
          <w:rPr>
            <w:noProof/>
            <w:webHidden/>
          </w:rPr>
          <w:fldChar w:fldCharType="begin"/>
        </w:r>
        <w:r w:rsidR="00783A52" w:rsidRPr="00783A52">
          <w:rPr>
            <w:noProof/>
            <w:webHidden/>
          </w:rPr>
          <w:instrText xml:space="preserve"> PAGEREF _Toc486370305 \h </w:instrText>
        </w:r>
        <w:r w:rsidR="00783A52" w:rsidRPr="00783A52">
          <w:rPr>
            <w:noProof/>
            <w:webHidden/>
          </w:rPr>
        </w:r>
        <w:r w:rsidR="00783A52" w:rsidRPr="00783A52">
          <w:rPr>
            <w:noProof/>
            <w:webHidden/>
          </w:rPr>
          <w:fldChar w:fldCharType="separate"/>
        </w:r>
        <w:r w:rsidR="00783A52" w:rsidRPr="00783A52">
          <w:rPr>
            <w:noProof/>
            <w:webHidden/>
          </w:rPr>
          <w:t>31</w:t>
        </w:r>
        <w:r w:rsidR="00783A52" w:rsidRPr="00783A52">
          <w:rPr>
            <w:noProof/>
            <w:webHidden/>
          </w:rPr>
          <w:fldChar w:fldCharType="end"/>
        </w:r>
      </w:hyperlink>
    </w:p>
    <w:p w14:paraId="6BEBE0EB" w14:textId="77777777" w:rsidR="00783A52" w:rsidRPr="00783A52"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370306" w:history="1">
        <w:r w:rsidR="00783A52" w:rsidRPr="00783A52">
          <w:rPr>
            <w:rStyle w:val="Hipervnculo"/>
            <w:noProof/>
          </w:rPr>
          <w:t>Tabla 3. Tabla resumen del análisis de la herramienta Kiuwan</w:t>
        </w:r>
        <w:r w:rsidR="00783A52" w:rsidRPr="00783A52">
          <w:rPr>
            <w:noProof/>
            <w:webHidden/>
          </w:rPr>
          <w:tab/>
        </w:r>
        <w:r w:rsidR="00783A52" w:rsidRPr="00783A52">
          <w:rPr>
            <w:noProof/>
            <w:webHidden/>
          </w:rPr>
          <w:fldChar w:fldCharType="begin"/>
        </w:r>
        <w:r w:rsidR="00783A52" w:rsidRPr="00783A52">
          <w:rPr>
            <w:noProof/>
            <w:webHidden/>
          </w:rPr>
          <w:instrText xml:space="preserve"> PAGEREF _Toc486370306 \h </w:instrText>
        </w:r>
        <w:r w:rsidR="00783A52" w:rsidRPr="00783A52">
          <w:rPr>
            <w:noProof/>
            <w:webHidden/>
          </w:rPr>
        </w:r>
        <w:r w:rsidR="00783A52" w:rsidRPr="00783A52">
          <w:rPr>
            <w:noProof/>
            <w:webHidden/>
          </w:rPr>
          <w:fldChar w:fldCharType="separate"/>
        </w:r>
        <w:r w:rsidR="00783A52" w:rsidRPr="00783A52">
          <w:rPr>
            <w:noProof/>
            <w:webHidden/>
          </w:rPr>
          <w:t>34</w:t>
        </w:r>
        <w:r w:rsidR="00783A52" w:rsidRPr="00783A52">
          <w:rPr>
            <w:noProof/>
            <w:webHidden/>
          </w:rPr>
          <w:fldChar w:fldCharType="end"/>
        </w:r>
      </w:hyperlink>
    </w:p>
    <w:p w14:paraId="53207DB9" w14:textId="77777777" w:rsidR="00783A52" w:rsidRPr="00783A52"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370307" w:history="1">
        <w:r w:rsidR="00783A52" w:rsidRPr="00783A52">
          <w:rPr>
            <w:rStyle w:val="Hipervnculo"/>
            <w:noProof/>
          </w:rPr>
          <w:t>Tabla 4. Cobertura de la clase ReadTest</w:t>
        </w:r>
        <w:r w:rsidR="00783A52" w:rsidRPr="00783A52">
          <w:rPr>
            <w:noProof/>
            <w:webHidden/>
          </w:rPr>
          <w:tab/>
        </w:r>
        <w:r w:rsidR="00783A52" w:rsidRPr="00783A52">
          <w:rPr>
            <w:noProof/>
            <w:webHidden/>
          </w:rPr>
          <w:fldChar w:fldCharType="begin"/>
        </w:r>
        <w:r w:rsidR="00783A52" w:rsidRPr="00783A52">
          <w:rPr>
            <w:noProof/>
            <w:webHidden/>
          </w:rPr>
          <w:instrText xml:space="preserve"> PAGEREF _Toc486370307 \h </w:instrText>
        </w:r>
        <w:r w:rsidR="00783A52" w:rsidRPr="00783A52">
          <w:rPr>
            <w:noProof/>
            <w:webHidden/>
          </w:rPr>
        </w:r>
        <w:r w:rsidR="00783A52" w:rsidRPr="00783A52">
          <w:rPr>
            <w:noProof/>
            <w:webHidden/>
          </w:rPr>
          <w:fldChar w:fldCharType="separate"/>
        </w:r>
        <w:r w:rsidR="00783A52" w:rsidRPr="00783A52">
          <w:rPr>
            <w:noProof/>
            <w:webHidden/>
          </w:rPr>
          <w:t>III</w:t>
        </w:r>
        <w:r w:rsidR="00783A52" w:rsidRPr="00783A52">
          <w:rPr>
            <w:noProof/>
            <w:webHidden/>
          </w:rPr>
          <w:fldChar w:fldCharType="end"/>
        </w:r>
      </w:hyperlink>
    </w:p>
    <w:p w14:paraId="208400D8" w14:textId="77777777" w:rsidR="00783A52" w:rsidRPr="00783A52"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370308" w:history="1">
        <w:r w:rsidR="00783A52" w:rsidRPr="00783A52">
          <w:rPr>
            <w:rStyle w:val="Hipervnculo"/>
            <w:noProof/>
          </w:rPr>
          <w:t>Tabla 5. Cobertura de la clase RelationTest</w:t>
        </w:r>
        <w:r w:rsidR="00783A52" w:rsidRPr="00783A52">
          <w:rPr>
            <w:noProof/>
            <w:webHidden/>
          </w:rPr>
          <w:tab/>
        </w:r>
        <w:r w:rsidR="00783A52" w:rsidRPr="00783A52">
          <w:rPr>
            <w:noProof/>
            <w:webHidden/>
          </w:rPr>
          <w:fldChar w:fldCharType="begin"/>
        </w:r>
        <w:r w:rsidR="00783A52" w:rsidRPr="00783A52">
          <w:rPr>
            <w:noProof/>
            <w:webHidden/>
          </w:rPr>
          <w:instrText xml:space="preserve"> PAGEREF _Toc486370308 \h </w:instrText>
        </w:r>
        <w:r w:rsidR="00783A52" w:rsidRPr="00783A52">
          <w:rPr>
            <w:noProof/>
            <w:webHidden/>
          </w:rPr>
        </w:r>
        <w:r w:rsidR="00783A52" w:rsidRPr="00783A52">
          <w:rPr>
            <w:noProof/>
            <w:webHidden/>
          </w:rPr>
          <w:fldChar w:fldCharType="separate"/>
        </w:r>
        <w:r w:rsidR="00783A52" w:rsidRPr="00783A52">
          <w:rPr>
            <w:noProof/>
            <w:webHidden/>
          </w:rPr>
          <w:t>IV</w:t>
        </w:r>
        <w:r w:rsidR="00783A52" w:rsidRPr="00783A52">
          <w:rPr>
            <w:noProof/>
            <w:webHidden/>
          </w:rPr>
          <w:fldChar w:fldCharType="end"/>
        </w:r>
      </w:hyperlink>
    </w:p>
    <w:p w14:paraId="032121C2" w14:textId="77777777" w:rsidR="00783A52" w:rsidRPr="00783A52"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370309" w:history="1">
        <w:r w:rsidR="00783A52" w:rsidRPr="00783A52">
          <w:rPr>
            <w:rStyle w:val="Hipervnculo"/>
            <w:noProof/>
          </w:rPr>
          <w:t>Tabla 6. Cobertura de la clase TupleTest</w:t>
        </w:r>
        <w:r w:rsidR="00783A52" w:rsidRPr="00783A52">
          <w:rPr>
            <w:noProof/>
            <w:webHidden/>
          </w:rPr>
          <w:tab/>
        </w:r>
        <w:r w:rsidR="00783A52" w:rsidRPr="00783A52">
          <w:rPr>
            <w:noProof/>
            <w:webHidden/>
          </w:rPr>
          <w:fldChar w:fldCharType="begin"/>
        </w:r>
        <w:r w:rsidR="00783A52" w:rsidRPr="00783A52">
          <w:rPr>
            <w:noProof/>
            <w:webHidden/>
          </w:rPr>
          <w:instrText xml:space="preserve"> PAGEREF _Toc486370309 \h </w:instrText>
        </w:r>
        <w:r w:rsidR="00783A52" w:rsidRPr="00783A52">
          <w:rPr>
            <w:noProof/>
            <w:webHidden/>
          </w:rPr>
        </w:r>
        <w:r w:rsidR="00783A52" w:rsidRPr="00783A52">
          <w:rPr>
            <w:noProof/>
            <w:webHidden/>
          </w:rPr>
          <w:fldChar w:fldCharType="separate"/>
        </w:r>
        <w:r w:rsidR="00783A52" w:rsidRPr="00783A52">
          <w:rPr>
            <w:noProof/>
            <w:webHidden/>
          </w:rPr>
          <w:t>IV</w:t>
        </w:r>
        <w:r w:rsidR="00783A52" w:rsidRPr="00783A52">
          <w:rPr>
            <w:noProof/>
            <w:webHidden/>
          </w:rPr>
          <w:fldChar w:fldCharType="end"/>
        </w:r>
      </w:hyperlink>
    </w:p>
    <w:p w14:paraId="2918C74D" w14:textId="77777777" w:rsidR="00783A52" w:rsidRPr="00783A52"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370310" w:history="1">
        <w:r w:rsidR="00783A52" w:rsidRPr="00783A52">
          <w:rPr>
            <w:rStyle w:val="Hipervnculo"/>
            <w:noProof/>
          </w:rPr>
          <w:t>Tabla 7. Cobertura de la clase FieldTest</w:t>
        </w:r>
        <w:r w:rsidR="00783A52" w:rsidRPr="00783A52">
          <w:rPr>
            <w:noProof/>
            <w:webHidden/>
          </w:rPr>
          <w:tab/>
        </w:r>
        <w:r w:rsidR="00783A52" w:rsidRPr="00783A52">
          <w:rPr>
            <w:noProof/>
            <w:webHidden/>
          </w:rPr>
          <w:fldChar w:fldCharType="begin"/>
        </w:r>
        <w:r w:rsidR="00783A52" w:rsidRPr="00783A52">
          <w:rPr>
            <w:noProof/>
            <w:webHidden/>
          </w:rPr>
          <w:instrText xml:space="preserve"> PAGEREF _Toc486370310 \h </w:instrText>
        </w:r>
        <w:r w:rsidR="00783A52" w:rsidRPr="00783A52">
          <w:rPr>
            <w:noProof/>
            <w:webHidden/>
          </w:rPr>
        </w:r>
        <w:r w:rsidR="00783A52" w:rsidRPr="00783A52">
          <w:rPr>
            <w:noProof/>
            <w:webHidden/>
          </w:rPr>
          <w:fldChar w:fldCharType="separate"/>
        </w:r>
        <w:r w:rsidR="00783A52" w:rsidRPr="00783A52">
          <w:rPr>
            <w:noProof/>
            <w:webHidden/>
          </w:rPr>
          <w:t>V</w:t>
        </w:r>
        <w:r w:rsidR="00783A52" w:rsidRPr="00783A52">
          <w:rPr>
            <w:noProof/>
            <w:webHidden/>
          </w:rPr>
          <w:fldChar w:fldCharType="end"/>
        </w:r>
      </w:hyperlink>
    </w:p>
    <w:p w14:paraId="36A294D1" w14:textId="77777777" w:rsidR="00783A52" w:rsidRPr="00783A52" w:rsidRDefault="00910FD2">
      <w:pPr>
        <w:pStyle w:val="Tabladeilustraciones"/>
        <w:tabs>
          <w:tab w:val="right" w:leader="dot" w:pos="8779"/>
        </w:tabs>
        <w:rPr>
          <w:rFonts w:asciiTheme="minorHAnsi" w:eastAsiaTheme="minorEastAsia" w:hAnsiTheme="minorHAnsi" w:cstheme="minorBidi"/>
          <w:smallCaps w:val="0"/>
          <w:noProof/>
          <w:sz w:val="24"/>
          <w:szCs w:val="24"/>
        </w:rPr>
      </w:pPr>
      <w:hyperlink w:anchor="_Toc486370311" w:history="1">
        <w:r w:rsidR="00783A52" w:rsidRPr="00783A52">
          <w:rPr>
            <w:rStyle w:val="Hipervnculo"/>
            <w:noProof/>
          </w:rPr>
          <w:t>Tabla 8. Cobertura de la clase FieldRelationTest</w:t>
        </w:r>
        <w:r w:rsidR="00783A52" w:rsidRPr="00783A52">
          <w:rPr>
            <w:noProof/>
            <w:webHidden/>
          </w:rPr>
          <w:tab/>
        </w:r>
        <w:r w:rsidR="00783A52" w:rsidRPr="00783A52">
          <w:rPr>
            <w:noProof/>
            <w:webHidden/>
          </w:rPr>
          <w:fldChar w:fldCharType="begin"/>
        </w:r>
        <w:r w:rsidR="00783A52" w:rsidRPr="00783A52">
          <w:rPr>
            <w:noProof/>
            <w:webHidden/>
          </w:rPr>
          <w:instrText xml:space="preserve"> PAGEREF _Toc486370311 \h </w:instrText>
        </w:r>
        <w:r w:rsidR="00783A52" w:rsidRPr="00783A52">
          <w:rPr>
            <w:noProof/>
            <w:webHidden/>
          </w:rPr>
        </w:r>
        <w:r w:rsidR="00783A52" w:rsidRPr="00783A52">
          <w:rPr>
            <w:noProof/>
            <w:webHidden/>
          </w:rPr>
          <w:fldChar w:fldCharType="separate"/>
        </w:r>
        <w:r w:rsidR="00783A52" w:rsidRPr="00783A52">
          <w:rPr>
            <w:noProof/>
            <w:webHidden/>
          </w:rPr>
          <w:t>V</w:t>
        </w:r>
        <w:r w:rsidR="00783A52" w:rsidRPr="00783A52">
          <w:rPr>
            <w:noProof/>
            <w:webHidden/>
          </w:rPr>
          <w:fldChar w:fldCharType="end"/>
        </w:r>
      </w:hyperlink>
    </w:p>
    <w:p w14:paraId="38B6EFED" w14:textId="77777777" w:rsidR="00A00BC2" w:rsidRPr="00E513E8" w:rsidRDefault="009C5443" w:rsidP="00A019DF">
      <w:pPr>
        <w:rPr>
          <w:b/>
          <w:bCs/>
          <w:sz w:val="22"/>
          <w:szCs w:val="22"/>
        </w:rPr>
        <w:sectPr w:rsidR="00A00BC2" w:rsidRPr="00E513E8" w:rsidSect="003F0DEB">
          <w:headerReference w:type="default" r:id="rId13"/>
          <w:footerReference w:type="default" r:id="rId14"/>
          <w:headerReference w:type="first" r:id="rId15"/>
          <w:footerReference w:type="first" r:id="rId16"/>
          <w:type w:val="oddPage"/>
          <w:pgSz w:w="11906" w:h="16838" w:code="9"/>
          <w:pgMar w:top="1418" w:right="1416" w:bottom="1418" w:left="1701" w:header="708" w:footer="708" w:gutter="0"/>
          <w:pgNumType w:fmt="lowerRoman" w:start="1"/>
          <w:cols w:space="708"/>
          <w:titlePg/>
          <w:docGrid w:linePitch="360"/>
        </w:sectPr>
      </w:pPr>
      <w:r w:rsidRPr="00783A52">
        <w:rPr>
          <w:bCs/>
          <w:sz w:val="22"/>
          <w:szCs w:val="22"/>
        </w:rPr>
        <w:fldChar w:fldCharType="end"/>
      </w:r>
    </w:p>
    <w:p w14:paraId="5D1F1EBA" w14:textId="77777777" w:rsidR="0039500E" w:rsidRPr="003B4822" w:rsidRDefault="0039500E" w:rsidP="001F55FF">
      <w:pPr>
        <w:pStyle w:val="Ttulo1"/>
      </w:pPr>
      <w:bookmarkStart w:id="4" w:name="_INTRODUCCION"/>
      <w:bookmarkStart w:id="5" w:name="_Toc39142087"/>
      <w:bookmarkStart w:id="6" w:name="_Ref39698822"/>
      <w:bookmarkStart w:id="7" w:name="_Ref39698829"/>
      <w:bookmarkStart w:id="8" w:name="_Ref39698833"/>
      <w:bookmarkStart w:id="9" w:name="_Ref39996301"/>
      <w:bookmarkStart w:id="10" w:name="_Toc43291892"/>
      <w:bookmarkStart w:id="11" w:name="_Toc45169679"/>
      <w:bookmarkStart w:id="12" w:name="_Ref485396129"/>
      <w:bookmarkStart w:id="13" w:name="_Toc486369581"/>
      <w:bookmarkEnd w:id="4"/>
      <w:r w:rsidRPr="003B4822">
        <w:lastRenderedPageBreak/>
        <w:t>Introducción</w:t>
      </w:r>
      <w:bookmarkEnd w:id="5"/>
      <w:bookmarkEnd w:id="6"/>
      <w:bookmarkEnd w:id="7"/>
      <w:bookmarkEnd w:id="8"/>
      <w:bookmarkEnd w:id="9"/>
      <w:bookmarkEnd w:id="10"/>
      <w:bookmarkEnd w:id="11"/>
      <w:bookmarkEnd w:id="12"/>
      <w:bookmarkEnd w:id="13"/>
    </w:p>
    <w:p w14:paraId="7F86A3B8" w14:textId="365546C5" w:rsidR="00371494" w:rsidRPr="00371494" w:rsidRDefault="002556F8" w:rsidP="001F55FF">
      <w:pPr>
        <w:pStyle w:val="Ttulo2"/>
        <w:ind w:right="-261"/>
      </w:pPr>
      <w:bookmarkStart w:id="14" w:name="_Toc486369582"/>
      <w:r>
        <w:t>Motivación</w:t>
      </w:r>
      <w:bookmarkEnd w:id="14"/>
    </w:p>
    <w:p w14:paraId="00ACA5E2" w14:textId="77777777" w:rsidR="006D2770" w:rsidRPr="008B58EF" w:rsidRDefault="007653D2" w:rsidP="00A019DF">
      <w:pPr>
        <w:ind w:left="113"/>
        <w:rPr>
          <w:sz w:val="22"/>
          <w:szCs w:val="22"/>
        </w:rPr>
      </w:pPr>
      <w:commentRangeStart w:id="15"/>
      <w:r w:rsidRPr="008B58EF">
        <w:rPr>
          <w:sz w:val="22"/>
          <w:szCs w:val="22"/>
        </w:rPr>
        <w:t>E</w:t>
      </w:r>
      <w:r w:rsidR="00D76C69" w:rsidRPr="008B58EF">
        <w:rPr>
          <w:sz w:val="22"/>
          <w:szCs w:val="22"/>
        </w:rPr>
        <w:t xml:space="preserve">ste trabajo </w:t>
      </w:r>
      <w:commentRangeEnd w:id="15"/>
      <w:r w:rsidRPr="008B58EF">
        <w:rPr>
          <w:rStyle w:val="Refdecomentario"/>
          <w:sz w:val="22"/>
          <w:szCs w:val="22"/>
        </w:rPr>
        <w:commentReference w:id="15"/>
      </w:r>
      <w:r w:rsidR="006D2770" w:rsidRPr="008B58EF">
        <w:rPr>
          <w:sz w:val="22"/>
          <w:szCs w:val="22"/>
        </w:rPr>
        <w:t>surge debido a la problemática que presenta en algunas ocasiones el modelo de gramática de constituyentes que es la representación predominante de lo que conocemos como análisis sintáctico.</w:t>
      </w:r>
    </w:p>
    <w:p w14:paraId="7A648F03" w14:textId="77777777" w:rsidR="003F3F81" w:rsidRPr="008B58EF" w:rsidRDefault="003F3F81" w:rsidP="00A019DF">
      <w:pPr>
        <w:ind w:left="113"/>
        <w:rPr>
          <w:sz w:val="22"/>
          <w:szCs w:val="22"/>
        </w:rPr>
      </w:pPr>
    </w:p>
    <w:p w14:paraId="7ECF63F8" w14:textId="77777777" w:rsidR="003F3F81" w:rsidRPr="008B58EF" w:rsidRDefault="003F3F81" w:rsidP="00A019DF">
      <w:pPr>
        <w:ind w:left="113"/>
        <w:rPr>
          <w:sz w:val="22"/>
          <w:szCs w:val="22"/>
        </w:rPr>
      </w:pPr>
      <w:r w:rsidRPr="008B58EF">
        <w:rPr>
          <w:sz w:val="22"/>
          <w:szCs w:val="22"/>
        </w:rPr>
        <w:t>El análisis sintáctico se puede considerar la parte central del análisis lingüístico, que necesita del análisis morfológico para poder conocer la categoría sintáctica y las propiedades gramaticales de las unidades que forman las oraciones. Por tanto</w:t>
      </w:r>
      <w:r w:rsidR="00996CCC" w:rsidRPr="008B58EF">
        <w:rPr>
          <w:sz w:val="22"/>
          <w:szCs w:val="22"/>
        </w:rPr>
        <w:t>,</w:t>
      </w:r>
      <w:r w:rsidRPr="008B58EF">
        <w:rPr>
          <w:sz w:val="22"/>
          <w:szCs w:val="22"/>
        </w:rPr>
        <w:t xml:space="preserve"> se puede concluir que la sintaxis es la rama de la lingüística que estudia las reglas, principios y normas que rigen la combinatoria de las palabras o secuencias de estas que forman sintagmas y oraciones.</w:t>
      </w:r>
    </w:p>
    <w:p w14:paraId="753B0C77" w14:textId="77777777" w:rsidR="006D2770" w:rsidRPr="008B58EF" w:rsidRDefault="006D2770" w:rsidP="00A019DF">
      <w:pPr>
        <w:ind w:left="113"/>
        <w:rPr>
          <w:sz w:val="22"/>
          <w:szCs w:val="22"/>
        </w:rPr>
      </w:pPr>
    </w:p>
    <w:p w14:paraId="755A164E" w14:textId="77777777" w:rsidR="00DD5F57" w:rsidRPr="008B58EF" w:rsidRDefault="00996CCC" w:rsidP="00DD5F57">
      <w:pPr>
        <w:ind w:left="113"/>
        <w:rPr>
          <w:sz w:val="22"/>
          <w:szCs w:val="22"/>
        </w:rPr>
      </w:pPr>
      <w:r w:rsidRPr="008B58EF">
        <w:rPr>
          <w:sz w:val="22"/>
          <w:szCs w:val="22"/>
        </w:rPr>
        <w:t>El modelo predominante hasta ahora ha sido la gramática de cons</w:t>
      </w:r>
      <w:r w:rsidR="00DD5F57" w:rsidRPr="008B58EF">
        <w:rPr>
          <w:sz w:val="22"/>
          <w:szCs w:val="22"/>
        </w:rPr>
        <w:t>t</w:t>
      </w:r>
      <w:r w:rsidRPr="008B58EF">
        <w:rPr>
          <w:sz w:val="22"/>
          <w:szCs w:val="22"/>
        </w:rPr>
        <w:t>ituyentes</w:t>
      </w:r>
      <w:r w:rsidR="00DD5F57" w:rsidRPr="008B58EF">
        <w:rPr>
          <w:sz w:val="22"/>
          <w:szCs w:val="22"/>
        </w:rPr>
        <w:t xml:space="preserve"> desde que lo introdujo Chomsky en la década de los setenta pues el modelo descriptivo que se utilizaba hasta entonces y que únicamente aplicaba el método de los constituyentes inmediatos, por lo que muchas estructuras de oraciones quedaban fuera. A partir de ellos surge el modelo de constituyentes que se mantiene hasta ahora como elección principal ya que su aplicación principal al inglés ha dado buenos resultados. </w:t>
      </w:r>
    </w:p>
    <w:p w14:paraId="1C16AFE4" w14:textId="77777777" w:rsidR="00DD5F57" w:rsidRPr="008B58EF" w:rsidRDefault="00DD5F57" w:rsidP="00DD5F57">
      <w:pPr>
        <w:ind w:left="113"/>
        <w:rPr>
          <w:sz w:val="22"/>
          <w:szCs w:val="22"/>
        </w:rPr>
      </w:pPr>
    </w:p>
    <w:p w14:paraId="2D66738E" w14:textId="77777777" w:rsidR="00263F96" w:rsidRPr="008B58EF" w:rsidRDefault="00DD5F57" w:rsidP="00DD5F57">
      <w:pPr>
        <w:ind w:left="113"/>
        <w:rPr>
          <w:sz w:val="22"/>
          <w:szCs w:val="22"/>
        </w:rPr>
      </w:pPr>
      <w:r w:rsidRPr="008B58EF">
        <w:rPr>
          <w:sz w:val="22"/>
          <w:szCs w:val="22"/>
        </w:rPr>
        <w:t>Sin embargo, nuevos estudios revelan que no es tan eficaz para otras lenguas con una estructura tan definida y fija como</w:t>
      </w:r>
      <w:r w:rsidR="00263F96" w:rsidRPr="008B58EF">
        <w:rPr>
          <w:sz w:val="22"/>
          <w:szCs w:val="22"/>
        </w:rPr>
        <w:t xml:space="preserve"> el </w:t>
      </w:r>
      <w:commentRangeStart w:id="16"/>
      <w:r w:rsidR="00263F96" w:rsidRPr="008B58EF">
        <w:rPr>
          <w:sz w:val="22"/>
          <w:szCs w:val="22"/>
        </w:rPr>
        <w:t>inglés</w:t>
      </w:r>
      <w:commentRangeEnd w:id="16"/>
      <w:r w:rsidR="007653D2" w:rsidRPr="008B58EF">
        <w:rPr>
          <w:rStyle w:val="Refdecomentario"/>
          <w:sz w:val="22"/>
          <w:szCs w:val="22"/>
        </w:rPr>
        <w:commentReference w:id="16"/>
      </w:r>
      <w:r w:rsidR="00263F96" w:rsidRPr="008B58EF">
        <w:rPr>
          <w:sz w:val="22"/>
          <w:szCs w:val="22"/>
        </w:rPr>
        <w:t xml:space="preserve">. </w:t>
      </w:r>
      <w:r w:rsidR="006D2770" w:rsidRPr="008B58EF">
        <w:rPr>
          <w:sz w:val="22"/>
          <w:szCs w:val="22"/>
        </w:rPr>
        <w:t xml:space="preserve"> </w:t>
      </w:r>
      <w:r w:rsidR="00263F96" w:rsidRPr="008B58EF">
        <w:rPr>
          <w:sz w:val="22"/>
          <w:szCs w:val="22"/>
        </w:rPr>
        <w:t xml:space="preserve">Este idioma siempre mantiene dentro de unos límites el formato típico de una oración y que se enseña en el colegio, es decir, sujeto y predicado, con sus particularidades en cada una de las partes, pues pueden contener otras composiciones dentro de ellas. </w:t>
      </w:r>
    </w:p>
    <w:p w14:paraId="4E6BCB21" w14:textId="77777777" w:rsidR="00263F96" w:rsidRPr="008B58EF" w:rsidRDefault="00263F96" w:rsidP="00A019DF">
      <w:pPr>
        <w:ind w:left="113"/>
        <w:rPr>
          <w:sz w:val="22"/>
          <w:szCs w:val="22"/>
        </w:rPr>
      </w:pPr>
    </w:p>
    <w:p w14:paraId="185C81D7" w14:textId="77777777" w:rsidR="00263F96" w:rsidRPr="008B58EF" w:rsidRDefault="00263F96" w:rsidP="00A019DF">
      <w:pPr>
        <w:ind w:left="113"/>
        <w:rPr>
          <w:sz w:val="22"/>
          <w:szCs w:val="22"/>
        </w:rPr>
      </w:pPr>
      <w:r w:rsidRPr="008B58EF">
        <w:rPr>
          <w:sz w:val="22"/>
          <w:szCs w:val="22"/>
        </w:rPr>
        <w:t>Esa estructura que prácticamente es fija para el inglés no siempre se cumple para otros idiomas, como por ejemplo en el nuestro, el español. En el castellano existen oraciones que mantienen ese formato, pero hay otras en las que los elementos se encuentran invertidos, intercalados o puede que no lleguen a existir.</w:t>
      </w:r>
    </w:p>
    <w:p w14:paraId="2FEDC835" w14:textId="77777777" w:rsidR="00263F96" w:rsidRPr="008B58EF" w:rsidRDefault="00263F96" w:rsidP="00A019DF">
      <w:pPr>
        <w:ind w:left="113"/>
        <w:rPr>
          <w:sz w:val="22"/>
          <w:szCs w:val="22"/>
        </w:rPr>
      </w:pPr>
    </w:p>
    <w:p w14:paraId="50266E72" w14:textId="77777777" w:rsidR="0035490D" w:rsidRPr="008B58EF" w:rsidRDefault="0035490D" w:rsidP="00A019DF">
      <w:pPr>
        <w:ind w:left="113"/>
        <w:rPr>
          <w:sz w:val="22"/>
          <w:szCs w:val="22"/>
        </w:rPr>
      </w:pPr>
      <w:r w:rsidRPr="008B58EF">
        <w:rPr>
          <w:sz w:val="22"/>
          <w:szCs w:val="22"/>
        </w:rPr>
        <w:t>El elemento principal con el que se trabaja es un treebank</w:t>
      </w:r>
      <w:r w:rsidR="00996CCC" w:rsidRPr="008B58EF">
        <w:rPr>
          <w:sz w:val="22"/>
          <w:szCs w:val="22"/>
        </w:rPr>
        <w:t>,</w:t>
      </w:r>
      <w:r w:rsidRPr="008B58EF">
        <w:rPr>
          <w:sz w:val="22"/>
          <w:szCs w:val="22"/>
        </w:rPr>
        <w:t xml:space="preserve"> que se puede describir como un archivo que recopila numerosas frases donde cada oración es representada con una misma estructura, normalmente árboles, y que es previamente anotada ajustándose a la gramática formal empleada. Los treebank</w:t>
      </w:r>
      <w:r w:rsidR="00996CCC" w:rsidRPr="008B58EF">
        <w:rPr>
          <w:sz w:val="22"/>
          <w:szCs w:val="22"/>
        </w:rPr>
        <w:t>s</w:t>
      </w:r>
      <w:r w:rsidRPr="008B58EF">
        <w:rPr>
          <w:sz w:val="22"/>
          <w:szCs w:val="22"/>
        </w:rPr>
        <w:t xml:space="preserve"> siempre están en continua evolución, ya que se van añadiendo nuevos ejemplos que se van teniendo en cuenta o bien para la posible corrección de fallos.</w:t>
      </w:r>
    </w:p>
    <w:p w14:paraId="6D67F968" w14:textId="77777777" w:rsidR="0035490D" w:rsidRPr="008B58EF" w:rsidRDefault="0035490D" w:rsidP="00A019DF">
      <w:pPr>
        <w:ind w:left="113"/>
        <w:rPr>
          <w:sz w:val="22"/>
          <w:szCs w:val="22"/>
        </w:rPr>
      </w:pPr>
    </w:p>
    <w:p w14:paraId="48D7FD7F" w14:textId="77777777" w:rsidR="00996CCC" w:rsidRPr="008B58EF" w:rsidRDefault="00996CCC" w:rsidP="00A019DF">
      <w:pPr>
        <w:ind w:left="113"/>
        <w:rPr>
          <w:sz w:val="22"/>
          <w:szCs w:val="22"/>
        </w:rPr>
      </w:pPr>
      <w:r w:rsidRPr="008B58EF">
        <w:rPr>
          <w:sz w:val="22"/>
          <w:szCs w:val="22"/>
        </w:rPr>
        <w:t xml:space="preserve">Con los </w:t>
      </w:r>
      <w:r w:rsidR="0044326B" w:rsidRPr="008B58EF">
        <w:rPr>
          <w:sz w:val="22"/>
          <w:szCs w:val="22"/>
        </w:rPr>
        <w:t xml:space="preserve">problemas </w:t>
      </w:r>
      <w:r w:rsidRPr="008B58EF">
        <w:rPr>
          <w:sz w:val="22"/>
          <w:szCs w:val="22"/>
        </w:rPr>
        <w:t xml:space="preserve">comentados anteriormente </w:t>
      </w:r>
      <w:r w:rsidR="0044326B" w:rsidRPr="008B58EF">
        <w:rPr>
          <w:sz w:val="22"/>
          <w:szCs w:val="22"/>
        </w:rPr>
        <w:t>se plantea la transformación de</w:t>
      </w:r>
      <w:r w:rsidRPr="008B58EF">
        <w:rPr>
          <w:sz w:val="22"/>
          <w:szCs w:val="22"/>
        </w:rPr>
        <w:t>l</w:t>
      </w:r>
      <w:r w:rsidR="0044326B" w:rsidRPr="008B58EF">
        <w:rPr>
          <w:sz w:val="22"/>
          <w:szCs w:val="22"/>
        </w:rPr>
        <w:t xml:space="preserve"> </w:t>
      </w:r>
      <w:commentRangeStart w:id="17"/>
      <w:r w:rsidR="0044326B" w:rsidRPr="008B58EF">
        <w:rPr>
          <w:sz w:val="22"/>
          <w:szCs w:val="22"/>
        </w:rPr>
        <w:t>treebank de constituyentes</w:t>
      </w:r>
      <w:commentRangeEnd w:id="17"/>
      <w:r w:rsidR="007653D2" w:rsidRPr="008B58EF">
        <w:rPr>
          <w:rStyle w:val="Refdecomentario"/>
          <w:sz w:val="22"/>
          <w:szCs w:val="22"/>
        </w:rPr>
        <w:commentReference w:id="17"/>
      </w:r>
      <w:r w:rsidRPr="008B58EF">
        <w:rPr>
          <w:sz w:val="22"/>
          <w:szCs w:val="22"/>
        </w:rPr>
        <w:t>,</w:t>
      </w:r>
      <w:r w:rsidR="0044326B" w:rsidRPr="008B58EF">
        <w:rPr>
          <w:sz w:val="22"/>
          <w:szCs w:val="22"/>
        </w:rPr>
        <w:t xml:space="preserve"> </w:t>
      </w:r>
      <w:r w:rsidRPr="008B58EF">
        <w:rPr>
          <w:sz w:val="22"/>
          <w:szCs w:val="22"/>
        </w:rPr>
        <w:t xml:space="preserve">desarrollado por el departamento de lingüística de la Universidad Autónoma de Madrid, </w:t>
      </w:r>
      <w:r w:rsidR="0044326B" w:rsidRPr="008B58EF">
        <w:rPr>
          <w:sz w:val="22"/>
          <w:szCs w:val="22"/>
        </w:rPr>
        <w:t>a uno de dependencias, en el cual las relaciones existen entre términos y no entre sube</w:t>
      </w:r>
      <w:r w:rsidRPr="008B58EF">
        <w:rPr>
          <w:sz w:val="22"/>
          <w:szCs w:val="22"/>
        </w:rPr>
        <w:t xml:space="preserve">structuras dentro de la oración. </w:t>
      </w:r>
    </w:p>
    <w:p w14:paraId="2124CE93" w14:textId="77777777" w:rsidR="00996CCC" w:rsidRPr="008B58EF" w:rsidRDefault="00996CCC" w:rsidP="00A019DF">
      <w:pPr>
        <w:ind w:left="113"/>
        <w:rPr>
          <w:sz w:val="22"/>
          <w:szCs w:val="22"/>
        </w:rPr>
      </w:pPr>
    </w:p>
    <w:p w14:paraId="1C15A449" w14:textId="77777777" w:rsidR="0044326B" w:rsidRPr="008B58EF" w:rsidRDefault="00996CCC" w:rsidP="00A019DF">
      <w:pPr>
        <w:ind w:left="113"/>
        <w:rPr>
          <w:sz w:val="22"/>
          <w:szCs w:val="22"/>
        </w:rPr>
      </w:pPr>
      <w:r w:rsidRPr="008B58EF">
        <w:rPr>
          <w:sz w:val="22"/>
          <w:szCs w:val="22"/>
        </w:rPr>
        <w:t xml:space="preserve">La finalidad futura cuando se complete todo el treebank es poder realizar entrenamientos mediante modelos de aprendizaje automático para algunos de los analizadores sintácticos existentes, de esta forma se podría comprobar que como fallos que ocurrían con los modelos de constituyentes se solventan con las dependencias, haciendo que el aprendizaje para lenguas con rica morfología. </w:t>
      </w:r>
    </w:p>
    <w:p w14:paraId="6B0D7D23" w14:textId="17A02595" w:rsidR="00371494" w:rsidRPr="00371494" w:rsidRDefault="007C3D8F" w:rsidP="00C22EBF">
      <w:pPr>
        <w:pStyle w:val="Ttulo2"/>
        <w:ind w:right="-33"/>
      </w:pPr>
      <w:r w:rsidRPr="00E513E8">
        <w:tab/>
      </w:r>
      <w:bookmarkStart w:id="18" w:name="_Toc486369583"/>
      <w:r w:rsidRPr="00E513E8">
        <w:t>Objetivos</w:t>
      </w:r>
      <w:bookmarkEnd w:id="18"/>
    </w:p>
    <w:p w14:paraId="5CD58C37" w14:textId="77777777" w:rsidR="00E33256" w:rsidRPr="008B58EF" w:rsidRDefault="00E33256" w:rsidP="00A019DF">
      <w:pPr>
        <w:ind w:left="113"/>
        <w:rPr>
          <w:sz w:val="22"/>
          <w:szCs w:val="22"/>
        </w:rPr>
      </w:pPr>
      <w:r w:rsidRPr="008B58EF">
        <w:rPr>
          <w:sz w:val="22"/>
          <w:szCs w:val="22"/>
        </w:rPr>
        <w:t xml:space="preserve">El objetivo de este proyecto consiste en crear </w:t>
      </w:r>
      <w:r w:rsidR="00CD69EA" w:rsidRPr="008B58EF">
        <w:rPr>
          <w:sz w:val="22"/>
          <w:szCs w:val="22"/>
        </w:rPr>
        <w:t xml:space="preserve">un algoritmo capaz de realizar </w:t>
      </w:r>
      <w:r w:rsidRPr="008B58EF">
        <w:rPr>
          <w:sz w:val="22"/>
          <w:szCs w:val="22"/>
        </w:rPr>
        <w:t xml:space="preserve">una </w:t>
      </w:r>
      <w:r w:rsidR="00CD69EA" w:rsidRPr="008B58EF">
        <w:rPr>
          <w:sz w:val="22"/>
          <w:szCs w:val="22"/>
        </w:rPr>
        <w:t xml:space="preserve">transformación de </w:t>
      </w:r>
      <w:r w:rsidRPr="008B58EF">
        <w:rPr>
          <w:sz w:val="22"/>
          <w:szCs w:val="22"/>
        </w:rPr>
        <w:t xml:space="preserve">un treebank de constituyentes del español </w:t>
      </w:r>
      <w:r w:rsidR="00CD69EA" w:rsidRPr="008B58EF">
        <w:rPr>
          <w:sz w:val="22"/>
          <w:szCs w:val="22"/>
        </w:rPr>
        <w:t>a</w:t>
      </w:r>
      <w:r w:rsidRPr="008B58EF">
        <w:rPr>
          <w:sz w:val="22"/>
          <w:szCs w:val="22"/>
        </w:rPr>
        <w:t xml:space="preserve"> uno de dependencias para la misma lengua.</w:t>
      </w:r>
    </w:p>
    <w:p w14:paraId="0770FC84" w14:textId="77777777" w:rsidR="00E33256" w:rsidRDefault="00E33256" w:rsidP="00A019DF">
      <w:pPr>
        <w:ind w:left="113"/>
      </w:pPr>
    </w:p>
    <w:p w14:paraId="149401F6" w14:textId="77777777" w:rsidR="00E33256" w:rsidRPr="008B58EF" w:rsidRDefault="006A3AE3" w:rsidP="00A019DF">
      <w:pPr>
        <w:ind w:left="113"/>
        <w:rPr>
          <w:sz w:val="21"/>
        </w:rPr>
      </w:pPr>
      <w:r w:rsidRPr="008B58EF">
        <w:rPr>
          <w:sz w:val="21"/>
        </w:rPr>
        <w:lastRenderedPageBreak/>
        <w:t>El banco de oraciones en formato de constituyentes, es decir, en representación de árboles binarios, que se va a usar, ha sido cuidadosamente creado por el departamento de lingüística de la UAM a lo largo de varios años.</w:t>
      </w:r>
    </w:p>
    <w:p w14:paraId="0D1C0214" w14:textId="77777777" w:rsidR="006A3AE3" w:rsidRPr="008B58EF" w:rsidRDefault="006A3AE3" w:rsidP="00A019DF">
      <w:pPr>
        <w:ind w:left="113"/>
        <w:rPr>
          <w:sz w:val="21"/>
        </w:rPr>
      </w:pPr>
    </w:p>
    <w:p w14:paraId="0688663A" w14:textId="6924AE4F" w:rsidR="00E33256" w:rsidRPr="008B58EF" w:rsidRDefault="006A3AE3" w:rsidP="00A019DF">
      <w:pPr>
        <w:ind w:left="113"/>
        <w:rPr>
          <w:sz w:val="21"/>
        </w:rPr>
      </w:pPr>
      <w:r w:rsidRPr="008B58EF">
        <w:rPr>
          <w:sz w:val="21"/>
        </w:rPr>
        <w:t xml:space="preserve">Para realizar la transformación entre los modelos, se han seleccionado dos representaciones diferentes para el mostrar la treebank de dependencias, una usada por la </w:t>
      </w:r>
      <w:commentRangeStart w:id="19"/>
      <w:r w:rsidRPr="008B58EF">
        <w:rPr>
          <w:sz w:val="21"/>
        </w:rPr>
        <w:t>Universidad de Stanford</w:t>
      </w:r>
      <w:commentRangeEnd w:id="19"/>
      <w:r w:rsidR="00CD69EA" w:rsidRPr="008B58EF">
        <w:rPr>
          <w:rStyle w:val="Refdecomentario"/>
          <w:sz w:val="18"/>
        </w:rPr>
        <w:commentReference w:id="19"/>
      </w:r>
      <w:r w:rsidR="001828F4" w:rsidRPr="008B58EF">
        <w:rPr>
          <w:rStyle w:val="Refdenotaalpie"/>
          <w:sz w:val="21"/>
        </w:rPr>
        <w:footnoteReference w:id="1"/>
      </w:r>
      <w:r w:rsidR="00E85EF3" w:rsidRPr="008B58EF">
        <w:rPr>
          <w:sz w:val="21"/>
        </w:rPr>
        <w:t>,</w:t>
      </w:r>
      <w:r w:rsidRPr="008B58EF">
        <w:rPr>
          <w:sz w:val="21"/>
        </w:rPr>
        <w:t xml:space="preserve"> la cual se ha escogido por su sencillez a la hora de mostrar las relaciones entre elementos, y otra que pese a ser un poco más compleja, es la que se pretende usar de manera universal</w:t>
      </w:r>
      <w:r w:rsidR="0029189D" w:rsidRPr="008B58EF">
        <w:rPr>
          <w:sz w:val="21"/>
        </w:rPr>
        <w:t xml:space="preserve"> por la plataforma Universal Dependencies</w:t>
      </w:r>
      <w:r w:rsidR="001828F4" w:rsidRPr="008B58EF">
        <w:rPr>
          <w:rStyle w:val="Refdenotaalpie"/>
          <w:sz w:val="21"/>
        </w:rPr>
        <w:footnoteReference w:id="2"/>
      </w:r>
      <w:r w:rsidRPr="008B58EF">
        <w:rPr>
          <w:sz w:val="21"/>
        </w:rPr>
        <w:t>.</w:t>
      </w:r>
    </w:p>
    <w:p w14:paraId="39C671F3" w14:textId="77777777" w:rsidR="006A3AE3" w:rsidRPr="008B58EF" w:rsidRDefault="006A3AE3" w:rsidP="00A019DF">
      <w:pPr>
        <w:ind w:left="113"/>
        <w:rPr>
          <w:sz w:val="21"/>
        </w:rPr>
      </w:pPr>
    </w:p>
    <w:p w14:paraId="0D0E3792" w14:textId="77777777" w:rsidR="006A3AE3" w:rsidRPr="008B58EF" w:rsidRDefault="006A3AE3" w:rsidP="00A019DF">
      <w:pPr>
        <w:ind w:left="113"/>
        <w:rPr>
          <w:sz w:val="21"/>
        </w:rPr>
      </w:pPr>
      <w:r w:rsidRPr="008B58EF">
        <w:rPr>
          <w:sz w:val="21"/>
        </w:rPr>
        <w:t xml:space="preserve">La transformación entre las diferentes representaciones nombradas anteriormente se ha realizado </w:t>
      </w:r>
      <w:r w:rsidR="00CD69EA" w:rsidRPr="008B58EF">
        <w:rPr>
          <w:sz w:val="21"/>
        </w:rPr>
        <w:t xml:space="preserve">diseñando e implementando </w:t>
      </w:r>
      <w:r w:rsidRPr="008B58EF">
        <w:rPr>
          <w:sz w:val="21"/>
        </w:rPr>
        <w:t>un algoritmo en Java, que partiendo del modelo de constituyentes obtendrá las representaciones en el formato de depende</w:t>
      </w:r>
      <w:r w:rsidR="00836D2E" w:rsidRPr="008B58EF">
        <w:rPr>
          <w:sz w:val="21"/>
        </w:rPr>
        <w:t>n</w:t>
      </w:r>
      <w:r w:rsidRPr="008B58EF">
        <w:rPr>
          <w:sz w:val="21"/>
        </w:rPr>
        <w:t>cias.</w:t>
      </w:r>
    </w:p>
    <w:p w14:paraId="757689AB" w14:textId="77777777" w:rsidR="0029189D" w:rsidRPr="0029189D" w:rsidRDefault="007C3D8F" w:rsidP="006D2770">
      <w:pPr>
        <w:pStyle w:val="Ttulo2"/>
        <w:ind w:right="-33"/>
      </w:pPr>
      <w:r w:rsidRPr="00E513E8">
        <w:tab/>
      </w:r>
      <w:bookmarkStart w:id="20" w:name="_Toc486369584"/>
      <w:r w:rsidRPr="00E513E8">
        <w:t>Organización de la memoria</w:t>
      </w:r>
      <w:bookmarkEnd w:id="20"/>
    </w:p>
    <w:p w14:paraId="5F8C56B6" w14:textId="77777777" w:rsidR="00E93405" w:rsidRPr="008B58EF" w:rsidRDefault="005E3826" w:rsidP="004B22D8">
      <w:pPr>
        <w:ind w:left="113"/>
        <w:rPr>
          <w:sz w:val="22"/>
          <w:szCs w:val="22"/>
        </w:rPr>
      </w:pPr>
      <w:r w:rsidRPr="008B58EF">
        <w:rPr>
          <w:sz w:val="22"/>
          <w:szCs w:val="22"/>
        </w:rPr>
        <w:t>La memoria consta de los siguientes capítulos:</w:t>
      </w:r>
    </w:p>
    <w:p w14:paraId="7719761B" w14:textId="5779EB11" w:rsidR="004B22D8" w:rsidRPr="008B58EF" w:rsidRDefault="004B22D8"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rPr>
          <w:sz w:val="22"/>
          <w:szCs w:val="22"/>
        </w:rPr>
      </w:pPr>
      <w:r w:rsidRPr="008B58EF">
        <w:rPr>
          <w:sz w:val="22"/>
          <w:szCs w:val="22"/>
        </w:rPr>
        <w:t xml:space="preserve">Estado del arte se introducen una serie de conceptos clave y el marco actual en el que esta agregado este proyecto. </w:t>
      </w:r>
      <w:r w:rsidRPr="008B58EF">
        <w:rPr>
          <w:rFonts w:ascii="MS Mincho" w:eastAsia="MS Mincho" w:hAnsi="MS Mincho" w:cs="MS Mincho"/>
          <w:sz w:val="22"/>
          <w:szCs w:val="22"/>
        </w:rPr>
        <w:t> </w:t>
      </w:r>
    </w:p>
    <w:p w14:paraId="26D4D688" w14:textId="0F64A28B" w:rsidR="004B22D8" w:rsidRPr="008B58EF" w:rsidRDefault="004B22D8"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rPr>
          <w:sz w:val="22"/>
          <w:szCs w:val="22"/>
        </w:rPr>
      </w:pPr>
      <w:r w:rsidRPr="008B58EF">
        <w:rPr>
          <w:sz w:val="22"/>
          <w:szCs w:val="22"/>
        </w:rPr>
        <w:t xml:space="preserve">Diseño se proporciona un diseño de las herramientas implementadas durante el proyecto. </w:t>
      </w:r>
      <w:r w:rsidRPr="008B58EF">
        <w:rPr>
          <w:rFonts w:ascii="MS Mincho" w:eastAsia="MS Mincho" w:hAnsi="MS Mincho" w:cs="MS Mincho"/>
          <w:sz w:val="22"/>
          <w:szCs w:val="22"/>
        </w:rPr>
        <w:t> </w:t>
      </w:r>
    </w:p>
    <w:p w14:paraId="4E36E876" w14:textId="09BFF1FE" w:rsidR="004B22D8" w:rsidRPr="008B58EF" w:rsidRDefault="004B22D8"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rPr>
          <w:sz w:val="22"/>
          <w:szCs w:val="22"/>
        </w:rPr>
      </w:pPr>
      <w:r w:rsidRPr="008B58EF">
        <w:rPr>
          <w:sz w:val="22"/>
          <w:szCs w:val="22"/>
        </w:rPr>
        <w:t xml:space="preserve">Desarrollo se explican las estructuras de las herramientas y los algoritmos más </w:t>
      </w:r>
      <w:r w:rsidRPr="008B58EF">
        <w:rPr>
          <w:rFonts w:ascii="MS Mincho" w:eastAsia="MS Mincho" w:hAnsi="MS Mincho" w:cs="MS Mincho"/>
          <w:sz w:val="22"/>
          <w:szCs w:val="22"/>
        </w:rPr>
        <w:t> </w:t>
      </w:r>
      <w:r w:rsidRPr="008B58EF">
        <w:rPr>
          <w:sz w:val="22"/>
          <w:szCs w:val="22"/>
        </w:rPr>
        <w:t xml:space="preserve">relevantes que las mismas utilizan. </w:t>
      </w:r>
      <w:r w:rsidRPr="008B58EF">
        <w:rPr>
          <w:rFonts w:ascii="MS Mincho" w:eastAsia="MS Mincho" w:hAnsi="MS Mincho" w:cs="MS Mincho"/>
          <w:sz w:val="22"/>
          <w:szCs w:val="22"/>
        </w:rPr>
        <w:t> </w:t>
      </w:r>
    </w:p>
    <w:p w14:paraId="2B80D487" w14:textId="1E37517F" w:rsidR="004B22D8" w:rsidRPr="008B58EF" w:rsidRDefault="0083151B"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rPr>
          <w:sz w:val="22"/>
          <w:szCs w:val="22"/>
        </w:rPr>
      </w:pPr>
      <w:r w:rsidRPr="008B58EF">
        <w:rPr>
          <w:sz w:val="22"/>
          <w:szCs w:val="22"/>
        </w:rPr>
        <w:t>P</w:t>
      </w:r>
      <w:r w:rsidR="004B22D8" w:rsidRPr="008B58EF">
        <w:rPr>
          <w:sz w:val="22"/>
          <w:szCs w:val="22"/>
        </w:rPr>
        <w:t xml:space="preserve">ruebas muestra las pruebas que certifican las herramientas creadas. </w:t>
      </w:r>
      <w:r w:rsidR="004B22D8" w:rsidRPr="008B58EF">
        <w:rPr>
          <w:rFonts w:ascii="MS Mincho" w:eastAsia="MS Mincho" w:hAnsi="MS Mincho" w:cs="MS Mincho"/>
          <w:sz w:val="22"/>
          <w:szCs w:val="22"/>
        </w:rPr>
        <w:t> </w:t>
      </w:r>
    </w:p>
    <w:p w14:paraId="08661AD5" w14:textId="45F19C34" w:rsidR="004B22D8" w:rsidRPr="004B22D8" w:rsidRDefault="0083151B"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pPr>
      <w:r w:rsidRPr="008B58EF">
        <w:rPr>
          <w:sz w:val="22"/>
          <w:szCs w:val="22"/>
        </w:rPr>
        <w:t>Calidad de software</w:t>
      </w:r>
      <w:r w:rsidR="004B22D8" w:rsidRPr="008B58EF">
        <w:rPr>
          <w:sz w:val="22"/>
          <w:szCs w:val="22"/>
        </w:rPr>
        <w:t xml:space="preserve"> </w:t>
      </w:r>
      <w:r w:rsidRPr="008B58EF">
        <w:rPr>
          <w:sz w:val="22"/>
          <w:szCs w:val="22"/>
        </w:rPr>
        <w:t>se muestran los análisis de calidad obtenidos mediante diferentes herramientas.</w:t>
      </w:r>
      <w:r w:rsidR="004B22D8" w:rsidRPr="008B58EF">
        <w:rPr>
          <w:sz w:val="22"/>
          <w:szCs w:val="22"/>
        </w:rPr>
        <w:t xml:space="preserve"> </w:t>
      </w:r>
      <w:r w:rsidR="004B22D8" w:rsidRPr="004B22D8">
        <w:rPr>
          <w:rFonts w:ascii="MS Mincho" w:eastAsia="MS Mincho" w:hAnsi="MS Mincho" w:cs="MS Mincho"/>
        </w:rPr>
        <w:t> </w:t>
      </w:r>
    </w:p>
    <w:p w14:paraId="25E76C0B" w14:textId="788B42CE" w:rsidR="002556F8" w:rsidRPr="005A4DC8" w:rsidRDefault="002556F8" w:rsidP="004B22D8">
      <w:pPr>
        <w:pStyle w:val="Tabla10ArialCar"/>
        <w:ind w:right="-33"/>
      </w:pPr>
    </w:p>
    <w:p w14:paraId="3A28B95D" w14:textId="77777777" w:rsidR="005A4DC8" w:rsidRDefault="005A4DC8" w:rsidP="00A019DF">
      <w:pPr>
        <w:pStyle w:val="Tabla10ArialCar"/>
        <w:ind w:right="-33"/>
        <w:rPr>
          <w:b/>
        </w:rPr>
      </w:pPr>
    </w:p>
    <w:p w14:paraId="475BF6AF" w14:textId="77777777" w:rsidR="005A4DC8" w:rsidRPr="002556F8" w:rsidRDefault="005A4DC8" w:rsidP="00A019DF">
      <w:pPr>
        <w:pStyle w:val="Tabla10ArialCar"/>
        <w:ind w:right="-33"/>
      </w:pPr>
    </w:p>
    <w:p w14:paraId="2E135F82" w14:textId="77777777" w:rsidR="002556F8" w:rsidRDefault="002556F8" w:rsidP="001F55FF">
      <w:pPr>
        <w:pStyle w:val="Ttulo1"/>
        <w:rPr>
          <w:b w:val="0"/>
        </w:rPr>
        <w:sectPr w:rsidR="002556F8" w:rsidSect="002556F8">
          <w:footerReference w:type="default" r:id="rId19"/>
          <w:type w:val="oddPage"/>
          <w:pgSz w:w="11906" w:h="16838" w:code="9"/>
          <w:pgMar w:top="1418" w:right="1418" w:bottom="1418" w:left="1701" w:header="709" w:footer="709" w:gutter="0"/>
          <w:pgNumType w:start="1"/>
          <w:cols w:space="708"/>
          <w:docGrid w:linePitch="360"/>
        </w:sectPr>
      </w:pPr>
    </w:p>
    <w:p w14:paraId="3843C017" w14:textId="5C2D7D5E" w:rsidR="0039500E" w:rsidRPr="003B4822" w:rsidRDefault="0039500E" w:rsidP="001F55FF">
      <w:pPr>
        <w:pStyle w:val="Ttulo1"/>
      </w:pPr>
      <w:bookmarkStart w:id="21" w:name="_Toc39142091"/>
      <w:bookmarkStart w:id="22" w:name="_Toc43291896"/>
      <w:bookmarkStart w:id="23" w:name="_Toc45169683"/>
      <w:bookmarkStart w:id="24" w:name="_Toc486369585"/>
      <w:r w:rsidRPr="003B4822">
        <w:lastRenderedPageBreak/>
        <w:t>Estado del arte</w:t>
      </w:r>
      <w:bookmarkEnd w:id="21"/>
      <w:bookmarkEnd w:id="22"/>
      <w:bookmarkEnd w:id="23"/>
      <w:bookmarkEnd w:id="24"/>
    </w:p>
    <w:p w14:paraId="4B486235" w14:textId="7B15EA0F" w:rsidR="00AB4ECA" w:rsidRDefault="00836D2E" w:rsidP="001F55FF">
      <w:pPr>
        <w:pStyle w:val="Ttulo2"/>
        <w:ind w:left="142" w:firstLine="0"/>
      </w:pPr>
      <w:bookmarkStart w:id="25" w:name="_Toc486369586"/>
      <w:commentRangeStart w:id="26"/>
      <w:r>
        <w:t>Análisis sintáctico</w:t>
      </w:r>
      <w:commentRangeEnd w:id="26"/>
      <w:r w:rsidR="00AE5CFC">
        <w:rPr>
          <w:rStyle w:val="Refdecomentario"/>
          <w:rFonts w:ascii="Times New Roman" w:hAnsi="Times New Roman" w:cs="Times New Roman"/>
          <w:b w:val="0"/>
          <w:bCs w:val="0"/>
          <w:i w:val="0"/>
          <w:iCs w:val="0"/>
        </w:rPr>
        <w:commentReference w:id="26"/>
      </w:r>
      <w:bookmarkEnd w:id="25"/>
    </w:p>
    <w:p w14:paraId="32EC7B0C" w14:textId="77777777" w:rsidR="00754804" w:rsidRPr="008B58EF" w:rsidRDefault="00AB4ECA" w:rsidP="006B18BA">
      <w:pPr>
        <w:ind w:left="142"/>
        <w:rPr>
          <w:sz w:val="22"/>
          <w:szCs w:val="22"/>
        </w:rPr>
      </w:pPr>
      <w:r w:rsidRPr="008B58EF">
        <w:rPr>
          <w:sz w:val="22"/>
          <w:szCs w:val="22"/>
        </w:rPr>
        <w:t>Como anteriormente se ha comentado, el análisis sintáctico consiste en analizar la estructura que presentan las</w:t>
      </w:r>
      <w:r w:rsidR="00180BAC" w:rsidRPr="008B58EF">
        <w:rPr>
          <w:sz w:val="22"/>
          <w:szCs w:val="22"/>
        </w:rPr>
        <w:t xml:space="preserve"> palabras en las</w:t>
      </w:r>
      <w:r w:rsidRPr="008B58EF">
        <w:rPr>
          <w:sz w:val="22"/>
          <w:szCs w:val="22"/>
        </w:rPr>
        <w:t xml:space="preserve"> oraciones en una lengua</w:t>
      </w:r>
      <w:r w:rsidR="00180BAC" w:rsidRPr="008B58EF">
        <w:rPr>
          <w:sz w:val="22"/>
          <w:szCs w:val="22"/>
        </w:rPr>
        <w:t>,</w:t>
      </w:r>
      <w:r w:rsidRPr="008B58EF">
        <w:rPr>
          <w:sz w:val="22"/>
          <w:szCs w:val="22"/>
        </w:rPr>
        <w:t xml:space="preserve"> para obtener reglas, principios y normas</w:t>
      </w:r>
      <w:r w:rsidR="00180BAC" w:rsidRPr="008B58EF">
        <w:rPr>
          <w:sz w:val="22"/>
          <w:szCs w:val="22"/>
        </w:rPr>
        <w:t xml:space="preserve"> que dan lugar a la combinación de las mismas. </w:t>
      </w:r>
    </w:p>
    <w:p w14:paraId="35395580" w14:textId="77777777" w:rsidR="00180BAC" w:rsidRPr="008B58EF" w:rsidRDefault="00180BAC" w:rsidP="006B18BA">
      <w:pPr>
        <w:ind w:left="142"/>
        <w:rPr>
          <w:sz w:val="22"/>
          <w:szCs w:val="22"/>
        </w:rPr>
      </w:pPr>
    </w:p>
    <w:p w14:paraId="7391D6AE" w14:textId="77777777" w:rsidR="00180BAC" w:rsidRPr="008B58EF" w:rsidRDefault="00180BAC" w:rsidP="006B18BA">
      <w:pPr>
        <w:ind w:left="142"/>
        <w:rPr>
          <w:sz w:val="22"/>
          <w:szCs w:val="22"/>
        </w:rPr>
      </w:pPr>
      <w:r w:rsidRPr="008B58EF">
        <w:rPr>
          <w:sz w:val="22"/>
          <w:szCs w:val="22"/>
        </w:rPr>
        <w:t xml:space="preserve">El análisis sintáctico en sí mismo no tiene sentido si no hay una correspondencia con el significado que transmiten: la semántica oracional nos permite conocer los eventos y participantes de los enunciados en los actos comunicativos. En ocasiones y tareas parciales (como el reconocimiento de habla o el reconocimiento de términos y entidades) podemos prescindir del análisis sintáctico. Sin embargo, en otras tareas que sí lo requieran es necesario llegar a conocer relaciones estructurales entre elementos como: qué, quién, etc. Por tanto, la conclusión es que la sintaxis requiere de conocimientos de la morfología y de la semántica. </w:t>
      </w:r>
    </w:p>
    <w:p w14:paraId="3CE5C07B" w14:textId="77777777" w:rsidR="00180BAC" w:rsidRPr="008B58EF" w:rsidRDefault="00180BAC" w:rsidP="006B18BA">
      <w:pPr>
        <w:ind w:left="142"/>
        <w:rPr>
          <w:sz w:val="22"/>
          <w:szCs w:val="22"/>
        </w:rPr>
      </w:pPr>
    </w:p>
    <w:p w14:paraId="5515FE7B" w14:textId="77777777" w:rsidR="00180BAC" w:rsidRPr="008B58EF" w:rsidRDefault="00180BAC" w:rsidP="006B18BA">
      <w:pPr>
        <w:ind w:left="142"/>
        <w:rPr>
          <w:sz w:val="22"/>
          <w:szCs w:val="22"/>
        </w:rPr>
      </w:pPr>
      <w:r w:rsidRPr="008B58EF">
        <w:rPr>
          <w:sz w:val="22"/>
          <w:szCs w:val="22"/>
        </w:rPr>
        <w:t>Actualmente existen dos representaciones sintácticas, que posteriormente han dado lugar a los analizadores sintácticos (software que intenta replicar las funciones realizadas por los lingüistas en el análisis sintáctico), modelo de constituyentes y modelo de dependencias.</w:t>
      </w:r>
    </w:p>
    <w:p w14:paraId="47D09FAE" w14:textId="77777777" w:rsidR="000A4622" w:rsidRPr="008B58EF" w:rsidRDefault="000A4622" w:rsidP="006B18BA">
      <w:pPr>
        <w:ind w:left="142"/>
        <w:rPr>
          <w:sz w:val="22"/>
          <w:szCs w:val="22"/>
        </w:rPr>
      </w:pPr>
    </w:p>
    <w:p w14:paraId="298ABEBD" w14:textId="57984399" w:rsidR="000A4622" w:rsidRPr="008B58EF" w:rsidRDefault="000A4622" w:rsidP="006B18BA">
      <w:pPr>
        <w:ind w:left="142"/>
        <w:rPr>
          <w:sz w:val="22"/>
          <w:szCs w:val="22"/>
        </w:rPr>
      </w:pPr>
      <w:r w:rsidRPr="008B58EF">
        <w:rPr>
          <w:sz w:val="22"/>
          <w:szCs w:val="22"/>
        </w:rPr>
        <w:t xml:space="preserve">En los analizadores sintácticos </w:t>
      </w:r>
      <w:r w:rsidR="00857AAB" w:rsidRPr="008B58EF">
        <w:rPr>
          <w:sz w:val="22"/>
          <w:szCs w:val="22"/>
        </w:rPr>
        <w:t xml:space="preserve">actuales hace uso de dos procesos denominados </w:t>
      </w:r>
      <w:r w:rsidR="00857AAB" w:rsidRPr="008B58EF">
        <w:rPr>
          <w:i/>
          <w:sz w:val="22"/>
          <w:szCs w:val="22"/>
        </w:rPr>
        <w:t>Text Segmentation (segmentación del texto)</w:t>
      </w:r>
      <w:r w:rsidR="00857AAB" w:rsidRPr="008B58EF">
        <w:rPr>
          <w:sz w:val="22"/>
          <w:szCs w:val="22"/>
        </w:rPr>
        <w:t xml:space="preserve"> y </w:t>
      </w:r>
      <w:r w:rsidR="00857AAB" w:rsidRPr="008B58EF">
        <w:rPr>
          <w:i/>
          <w:sz w:val="22"/>
          <w:szCs w:val="22"/>
        </w:rPr>
        <w:t>Morphological Analysis</w:t>
      </w:r>
      <w:r w:rsidR="00857AAB" w:rsidRPr="008B58EF">
        <w:rPr>
          <w:rStyle w:val="Refdecomentario"/>
          <w:sz w:val="22"/>
          <w:szCs w:val="22"/>
        </w:rPr>
        <w:commentReference w:id="27"/>
      </w:r>
      <w:r w:rsidR="00857AAB" w:rsidRPr="008B58EF">
        <w:rPr>
          <w:i/>
          <w:sz w:val="22"/>
          <w:szCs w:val="22"/>
        </w:rPr>
        <w:t xml:space="preserve"> (análisis morfológico), </w:t>
      </w:r>
      <w:r w:rsidR="00857AAB" w:rsidRPr="008B58EF">
        <w:rPr>
          <w:sz w:val="22"/>
          <w:szCs w:val="22"/>
        </w:rPr>
        <w:t xml:space="preserve">que han debido particularizarse para diferentes idiomas debido a que presentan algunas diferencias respecto al inglés, idioma </w:t>
      </w:r>
      <w:del w:id="28" w:author="Rebeca de la Paz Gonzales" w:date="2017-06-24T10:23:00Z">
        <w:r w:rsidR="00857AAB" w:rsidRPr="008B58EF" w:rsidDel="006D3C16">
          <w:rPr>
            <w:sz w:val="22"/>
            <w:szCs w:val="22"/>
          </w:rPr>
          <w:delText xml:space="preserve">de referencia </w:delText>
        </w:r>
      </w:del>
      <w:r w:rsidR="00857AAB" w:rsidRPr="008B58EF">
        <w:rPr>
          <w:sz w:val="22"/>
          <w:szCs w:val="22"/>
        </w:rPr>
        <w:t>utilizado como primera opción para el desarrollo de estos analizadores</w:t>
      </w:r>
      <w:r w:rsidR="00857AAB" w:rsidRPr="008B58EF">
        <w:rPr>
          <w:i/>
          <w:sz w:val="22"/>
          <w:szCs w:val="22"/>
        </w:rPr>
        <w:t>.</w:t>
      </w:r>
    </w:p>
    <w:p w14:paraId="4AC41B0C" w14:textId="77777777" w:rsidR="000A4622" w:rsidRPr="008B58EF" w:rsidRDefault="000A4622" w:rsidP="000A4622">
      <w:pPr>
        <w:ind w:left="142"/>
        <w:rPr>
          <w:sz w:val="22"/>
          <w:szCs w:val="22"/>
        </w:rPr>
      </w:pPr>
    </w:p>
    <w:p w14:paraId="604E72A6" w14:textId="3D61FC80" w:rsidR="000A4622" w:rsidRPr="008B58EF" w:rsidRDefault="00857AAB" w:rsidP="000A4622">
      <w:pPr>
        <w:ind w:left="142"/>
        <w:rPr>
          <w:sz w:val="22"/>
          <w:szCs w:val="22"/>
        </w:rPr>
      </w:pPr>
      <w:r w:rsidRPr="008B58EF">
        <w:rPr>
          <w:sz w:val="22"/>
          <w:szCs w:val="22"/>
        </w:rPr>
        <w:t xml:space="preserve">La segmentación del texto es la parte desarrollada en el </w:t>
      </w:r>
      <w:commentRangeStart w:id="29"/>
      <w:r w:rsidR="000A4622" w:rsidRPr="008B58EF">
        <w:rPr>
          <w:sz w:val="22"/>
          <w:szCs w:val="22"/>
        </w:rPr>
        <w:t>software encargada de encontrar los límites entre palabras. En idiomas como el inglés, el fin de una palabra y otra viene dado por espacios o signos de puntuación. Sin embargo, en el chino no es posible hacer esa identificación pues no usan espacios para separar las palabras.</w:t>
      </w:r>
      <w:commentRangeEnd w:id="29"/>
      <w:r w:rsidR="000A4622" w:rsidRPr="008B58EF">
        <w:rPr>
          <w:rStyle w:val="Refdecomentario"/>
          <w:sz w:val="22"/>
          <w:szCs w:val="22"/>
        </w:rPr>
        <w:commentReference w:id="29"/>
      </w:r>
      <w:r w:rsidRPr="008B58EF">
        <w:rPr>
          <w:sz w:val="22"/>
          <w:szCs w:val="22"/>
        </w:rPr>
        <w:t xml:space="preserve"> Aunque este ejemplo se puede generalizar, ya que </w:t>
      </w:r>
      <w:ins w:id="30" w:author="Rebeca de la Paz Gonzales" w:date="2017-06-24T10:24:00Z">
        <w:r w:rsidR="00615CD3" w:rsidRPr="008B58EF">
          <w:rPr>
            <w:sz w:val="22"/>
            <w:szCs w:val="22"/>
          </w:rPr>
          <w:t xml:space="preserve">la segmentación </w:t>
        </w:r>
      </w:ins>
      <w:del w:id="31" w:author="Rebeca de la Paz Gonzales" w:date="2017-06-24T10:23:00Z">
        <w:r w:rsidRPr="008B58EF" w:rsidDel="00E33FAC">
          <w:rPr>
            <w:sz w:val="22"/>
            <w:szCs w:val="22"/>
          </w:rPr>
          <w:delText xml:space="preserve">este proceso </w:delText>
        </w:r>
      </w:del>
      <w:del w:id="32" w:author="Rebeca de la Paz Gonzales" w:date="2017-06-24T10:24:00Z">
        <w:r w:rsidRPr="008B58EF" w:rsidDel="00615CD3">
          <w:rPr>
            <w:sz w:val="22"/>
            <w:szCs w:val="22"/>
          </w:rPr>
          <w:delText xml:space="preserve">suele ser </w:delText>
        </w:r>
      </w:del>
      <w:ins w:id="33" w:author="Rebeca de la Paz Gonzales" w:date="2017-06-24T10:24:00Z">
        <w:r w:rsidR="00615CD3" w:rsidRPr="008B58EF">
          <w:rPr>
            <w:sz w:val="22"/>
            <w:szCs w:val="22"/>
          </w:rPr>
          <w:t xml:space="preserve">es </w:t>
        </w:r>
      </w:ins>
      <w:r w:rsidRPr="008B58EF">
        <w:rPr>
          <w:sz w:val="22"/>
          <w:szCs w:val="22"/>
        </w:rPr>
        <w:t>más sencill</w:t>
      </w:r>
      <w:ins w:id="34" w:author="Rebeca de la Paz Gonzales" w:date="2017-06-24T10:24:00Z">
        <w:r w:rsidR="00615CD3" w:rsidRPr="008B58EF">
          <w:rPr>
            <w:sz w:val="22"/>
            <w:szCs w:val="22"/>
          </w:rPr>
          <w:t xml:space="preserve">a en el caso de </w:t>
        </w:r>
      </w:ins>
      <w:del w:id="35" w:author="Rebeca de la Paz Gonzales" w:date="2017-06-24T10:24:00Z">
        <w:r w:rsidRPr="008B58EF" w:rsidDel="00615CD3">
          <w:rPr>
            <w:sz w:val="22"/>
            <w:szCs w:val="22"/>
          </w:rPr>
          <w:delText>o en</w:delText>
        </w:r>
      </w:del>
      <w:ins w:id="36" w:author="Rebeca de la Paz Gonzales" w:date="2017-06-24T10:24:00Z">
        <w:r w:rsidR="00615CD3" w:rsidRPr="008B58EF">
          <w:rPr>
            <w:sz w:val="22"/>
            <w:szCs w:val="22"/>
          </w:rPr>
          <w:t>las</w:t>
        </w:r>
      </w:ins>
      <w:r w:rsidRPr="008B58EF">
        <w:rPr>
          <w:sz w:val="22"/>
          <w:szCs w:val="22"/>
        </w:rPr>
        <w:t xml:space="preserve"> lenguas occidentales </w:t>
      </w:r>
      <w:del w:id="37" w:author="Rebeca de la Paz Gonzales" w:date="2017-06-25T16:24:00Z">
        <w:r w:rsidRPr="008B58EF" w:rsidDel="00164935">
          <w:rPr>
            <w:sz w:val="22"/>
            <w:szCs w:val="22"/>
          </w:rPr>
          <w:delText>en comparación</w:delText>
        </w:r>
      </w:del>
      <w:ins w:id="38" w:author="Rebeca de la Paz Gonzales" w:date="2017-06-25T16:24:00Z">
        <w:r w:rsidR="00164935" w:rsidRPr="008B58EF">
          <w:rPr>
            <w:sz w:val="22"/>
            <w:szCs w:val="22"/>
          </w:rPr>
          <w:t>comparado</w:t>
        </w:r>
      </w:ins>
      <w:r w:rsidRPr="008B58EF">
        <w:rPr>
          <w:sz w:val="22"/>
          <w:szCs w:val="22"/>
        </w:rPr>
        <w:t xml:space="preserve"> con las lenguas asiáticas</w:t>
      </w:r>
      <w:del w:id="39" w:author="Rebeca de la Paz Gonzales" w:date="2017-06-24T10:25:00Z">
        <w:r w:rsidRPr="008B58EF" w:rsidDel="00615CD3">
          <w:rPr>
            <w:sz w:val="22"/>
            <w:szCs w:val="22"/>
          </w:rPr>
          <w:delText>, por lo que no solo se reduce a la comparación con el inglés.</w:delText>
        </w:r>
      </w:del>
      <w:ins w:id="40" w:author="Rebeca de la Paz Gonzales" w:date="2017-06-24T10:25:00Z">
        <w:r w:rsidR="00615CD3" w:rsidRPr="008B58EF">
          <w:rPr>
            <w:sz w:val="22"/>
            <w:szCs w:val="22"/>
          </w:rPr>
          <w:t>.</w:t>
        </w:r>
      </w:ins>
    </w:p>
    <w:p w14:paraId="3C913B99" w14:textId="77777777" w:rsidR="000A4622" w:rsidRPr="008B58EF" w:rsidRDefault="000A4622" w:rsidP="000A4622">
      <w:pPr>
        <w:ind w:left="142"/>
        <w:rPr>
          <w:sz w:val="22"/>
          <w:szCs w:val="22"/>
        </w:rPr>
      </w:pPr>
    </w:p>
    <w:p w14:paraId="2AA828A3" w14:textId="19A48E6E" w:rsidR="000A4622" w:rsidRPr="008B58EF" w:rsidRDefault="00857AAB" w:rsidP="000A4622">
      <w:pPr>
        <w:ind w:left="142"/>
        <w:rPr>
          <w:sz w:val="22"/>
          <w:szCs w:val="22"/>
        </w:rPr>
      </w:pPr>
      <w:r w:rsidRPr="008B58EF">
        <w:rPr>
          <w:sz w:val="22"/>
          <w:szCs w:val="22"/>
        </w:rPr>
        <w:t xml:space="preserve">El otro proceso comentado es el análisis morfológico, algo que no es tenido muy en cuenta en inglés ya que es un idioma en el que esta </w:t>
      </w:r>
      <w:r w:rsidR="000A4622" w:rsidRPr="008B58EF">
        <w:rPr>
          <w:sz w:val="22"/>
          <w:szCs w:val="22"/>
        </w:rPr>
        <w:t xml:space="preserve">característica apenas aparece. </w:t>
      </w:r>
      <w:r w:rsidRPr="008B58EF">
        <w:rPr>
          <w:sz w:val="22"/>
          <w:szCs w:val="22"/>
        </w:rPr>
        <w:t>E</w:t>
      </w:r>
      <w:r w:rsidR="000A4622" w:rsidRPr="008B58EF">
        <w:rPr>
          <w:sz w:val="22"/>
          <w:szCs w:val="22"/>
        </w:rPr>
        <w:t xml:space="preserve">ste </w:t>
      </w:r>
      <w:del w:id="41" w:author="Rebeca de la Paz Gonzales" w:date="2017-06-24T10:26:00Z">
        <w:r w:rsidRPr="008B58EF" w:rsidDel="008F6F52">
          <w:rPr>
            <w:sz w:val="22"/>
            <w:szCs w:val="22"/>
          </w:rPr>
          <w:delText>trabajo</w:delText>
        </w:r>
        <w:r w:rsidR="000A4622" w:rsidRPr="008B58EF" w:rsidDel="008F6F52">
          <w:rPr>
            <w:sz w:val="22"/>
            <w:szCs w:val="22"/>
          </w:rPr>
          <w:delText xml:space="preserve"> </w:delText>
        </w:r>
      </w:del>
      <w:ins w:id="42" w:author="Rebeca de la Paz Gonzales" w:date="2017-06-24T10:26:00Z">
        <w:r w:rsidR="008F6F52" w:rsidRPr="008B58EF">
          <w:rPr>
            <w:sz w:val="22"/>
            <w:szCs w:val="22"/>
          </w:rPr>
          <w:t xml:space="preserve">análisis </w:t>
        </w:r>
      </w:ins>
      <w:r w:rsidR="000A4622" w:rsidRPr="008B58EF">
        <w:rPr>
          <w:sz w:val="22"/>
          <w:szCs w:val="22"/>
        </w:rPr>
        <w:t xml:space="preserve">se lleva cabo en lenguas como el ruso, </w:t>
      </w:r>
      <w:ins w:id="43" w:author="Rebeca de la Paz Gonzales" w:date="2017-06-24T10:27:00Z">
        <w:r w:rsidR="008F6F52" w:rsidRPr="008B58EF">
          <w:rPr>
            <w:sz w:val="22"/>
            <w:szCs w:val="22"/>
          </w:rPr>
          <w:t xml:space="preserve">que </w:t>
        </w:r>
      </w:ins>
      <w:r w:rsidR="000A4622" w:rsidRPr="008B58EF">
        <w:rPr>
          <w:sz w:val="22"/>
          <w:szCs w:val="22"/>
        </w:rPr>
        <w:t xml:space="preserve">es un idioma muy inflexible, pues está basado en declinaciones, </w:t>
      </w:r>
      <w:ins w:id="44" w:author="Rebeca de la Paz Gonzales" w:date="2017-06-24T10:27:00Z">
        <w:r w:rsidR="000F60F3" w:rsidRPr="008B58EF">
          <w:rPr>
            <w:sz w:val="22"/>
            <w:szCs w:val="22"/>
          </w:rPr>
          <w:t xml:space="preserve">es decir, </w:t>
        </w:r>
      </w:ins>
      <w:r w:rsidR="000A4622" w:rsidRPr="008B58EF">
        <w:rPr>
          <w:sz w:val="22"/>
          <w:szCs w:val="22"/>
        </w:rPr>
        <w:t>la morfología puede ser un indicador de género, número, plural, etc.</w:t>
      </w:r>
    </w:p>
    <w:p w14:paraId="102BB6B5" w14:textId="77777777" w:rsidR="000A4622" w:rsidRPr="008B58EF" w:rsidRDefault="000A4622" w:rsidP="000A4622">
      <w:pPr>
        <w:ind w:left="142"/>
        <w:rPr>
          <w:sz w:val="22"/>
          <w:szCs w:val="22"/>
        </w:rPr>
      </w:pPr>
    </w:p>
    <w:p w14:paraId="780CE7C9" w14:textId="77777777" w:rsidR="000A4622" w:rsidRPr="008B58EF" w:rsidRDefault="000A4622" w:rsidP="000A4622">
      <w:pPr>
        <w:ind w:left="142"/>
        <w:rPr>
          <w:sz w:val="22"/>
          <w:szCs w:val="22"/>
        </w:rPr>
      </w:pPr>
      <w:r w:rsidRPr="008B58EF">
        <w:rPr>
          <w:sz w:val="22"/>
          <w:szCs w:val="22"/>
        </w:rPr>
        <w:t xml:space="preserve">Una declinación es una variación morfológica de las palabras para expresar distintas relaciones gramaticales dentro de una oración, su objetivo es marcar algunas relaciones sintácticas dentro de las oraciones como el sujeto, el objeto directo o el </w:t>
      </w:r>
      <w:commentRangeStart w:id="45"/>
      <w:r w:rsidRPr="008B58EF">
        <w:rPr>
          <w:sz w:val="22"/>
          <w:szCs w:val="22"/>
        </w:rPr>
        <w:t>indirecto</w:t>
      </w:r>
      <w:commentRangeEnd w:id="45"/>
      <w:r w:rsidRPr="008B58EF">
        <w:rPr>
          <w:rStyle w:val="Refdecomentario"/>
          <w:sz w:val="22"/>
          <w:szCs w:val="22"/>
        </w:rPr>
        <w:commentReference w:id="45"/>
      </w:r>
      <w:r w:rsidRPr="008B58EF">
        <w:rPr>
          <w:sz w:val="22"/>
          <w:szCs w:val="22"/>
        </w:rPr>
        <w:t>.</w:t>
      </w:r>
    </w:p>
    <w:p w14:paraId="22250667" w14:textId="77777777" w:rsidR="00954122" w:rsidRPr="008B58EF" w:rsidRDefault="00954122" w:rsidP="000A4622">
      <w:pPr>
        <w:ind w:left="142"/>
        <w:rPr>
          <w:sz w:val="22"/>
          <w:szCs w:val="22"/>
        </w:rPr>
      </w:pPr>
    </w:p>
    <w:p w14:paraId="017364FB" w14:textId="77777777" w:rsidR="00954122" w:rsidRPr="008B58EF" w:rsidRDefault="00954122" w:rsidP="000A4622">
      <w:pPr>
        <w:ind w:left="142"/>
        <w:rPr>
          <w:sz w:val="22"/>
          <w:szCs w:val="22"/>
        </w:rPr>
      </w:pPr>
      <w:r w:rsidRPr="008B58EF">
        <w:rPr>
          <w:sz w:val="22"/>
          <w:szCs w:val="22"/>
        </w:rPr>
        <w:t>Por ejemplo, en ruso, la declinación consta de seis casos gramaticales que dependen si se refiere a un elemento masculino, femenino o neutro, singular o plural.</w:t>
      </w:r>
    </w:p>
    <w:p w14:paraId="42F59034" w14:textId="77777777" w:rsidR="00954122" w:rsidRPr="008B58EF" w:rsidRDefault="00954122" w:rsidP="000A4622">
      <w:pPr>
        <w:ind w:left="142"/>
        <w:rPr>
          <w:sz w:val="22"/>
          <w:szCs w:val="22"/>
        </w:rPr>
      </w:pPr>
    </w:p>
    <w:p w14:paraId="167147BA" w14:textId="7AA3E2AF" w:rsidR="00762F73" w:rsidRPr="008B58EF" w:rsidRDefault="00954122" w:rsidP="000F3606">
      <w:pPr>
        <w:ind w:left="142"/>
        <w:rPr>
          <w:sz w:val="22"/>
          <w:szCs w:val="22"/>
        </w:rPr>
      </w:pPr>
      <w:r w:rsidRPr="008B58EF">
        <w:rPr>
          <w:sz w:val="22"/>
          <w:szCs w:val="22"/>
        </w:rPr>
        <w:t>Un ejemplo de la primera declinación de ruso, en el que se puede apreciar como una misma palabra tiene una terminación diferente dependiendo del caso al que se refiera, ya sea genitiv</w:t>
      </w:r>
      <w:r w:rsidR="000F3606" w:rsidRPr="008B58EF">
        <w:rPr>
          <w:sz w:val="22"/>
          <w:szCs w:val="22"/>
        </w:rPr>
        <w:t>o (gé</w:t>
      </w:r>
      <w:r w:rsidR="00EA628E">
        <w:rPr>
          <w:sz w:val="22"/>
          <w:szCs w:val="22"/>
        </w:rPr>
        <w:t>nero), nominativo, dativo, etc.</w:t>
      </w:r>
      <w:r w:rsidR="00762F73" w:rsidRPr="008B58EF">
        <w:rPr>
          <w:sz w:val="22"/>
          <w:szCs w:val="22"/>
        </w:rPr>
        <w:t xml:space="preserve"> </w:t>
      </w:r>
    </w:p>
    <w:p w14:paraId="6030D9DD" w14:textId="77777777" w:rsidR="00762F73" w:rsidRDefault="00762F73" w:rsidP="000F3606">
      <w:pPr>
        <w:ind w:left="142"/>
      </w:pPr>
    </w:p>
    <w:p w14:paraId="5143B9E1" w14:textId="5227E926" w:rsidR="00954122" w:rsidRDefault="00B32A16" w:rsidP="000F3606">
      <w:pPr>
        <w:ind w:left="142"/>
        <w:jc w:val="center"/>
      </w:pPr>
      <w:r w:rsidRPr="006808C5">
        <w:rPr>
          <w:noProof/>
        </w:rPr>
        <w:lastRenderedPageBreak/>
        <w:drawing>
          <wp:inline distT="0" distB="0" distL="0" distR="0" wp14:anchorId="13695C28" wp14:editId="7602DDE4">
            <wp:extent cx="4645365" cy="2095863"/>
            <wp:effectExtent l="0" t="0" r="3175" b="12700"/>
            <wp:docPr id="1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34539" cy="2136096"/>
                    </a:xfrm>
                    <a:prstGeom prst="rect">
                      <a:avLst/>
                    </a:prstGeom>
                    <a:noFill/>
                    <a:ln>
                      <a:noFill/>
                    </a:ln>
                  </pic:spPr>
                </pic:pic>
              </a:graphicData>
            </a:graphic>
          </wp:inline>
        </w:drawing>
      </w:r>
    </w:p>
    <w:p w14:paraId="2E3EBFC3" w14:textId="12DAE824" w:rsidR="00954122" w:rsidRDefault="00954122" w:rsidP="001F55FF">
      <w:pPr>
        <w:pStyle w:val="Epgrafe"/>
        <w:outlineLvl w:val="0"/>
      </w:pPr>
      <w:bookmarkStart w:id="46" w:name="_Toc486296400"/>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w:t>
      </w:r>
      <w:r>
        <w:fldChar w:fldCharType="end"/>
      </w:r>
      <w:r>
        <w:t>. Ejemplo de la primera declinación del ruso</w:t>
      </w:r>
      <w:r w:rsidR="001524C7">
        <w:rPr>
          <w:rStyle w:val="Refdenotaalpie"/>
        </w:rPr>
        <w:footnoteReference w:id="3"/>
      </w:r>
      <w:bookmarkEnd w:id="46"/>
    </w:p>
    <w:p w14:paraId="571E1707" w14:textId="275DEE24" w:rsidR="008901E4" w:rsidRPr="008901E4" w:rsidRDefault="00836D2E" w:rsidP="001F55FF">
      <w:pPr>
        <w:pStyle w:val="Ttulo3"/>
      </w:pPr>
      <w:bookmarkStart w:id="47" w:name="_Toc486369587"/>
      <w:r>
        <w:t>Constituyentes</w:t>
      </w:r>
      <w:bookmarkEnd w:id="47"/>
    </w:p>
    <w:p w14:paraId="38663A0A" w14:textId="77777777" w:rsidR="002978E8" w:rsidRPr="008B58EF" w:rsidRDefault="00515974" w:rsidP="0028447A">
      <w:pPr>
        <w:ind w:left="284"/>
        <w:rPr>
          <w:sz w:val="22"/>
          <w:szCs w:val="22"/>
        </w:rPr>
      </w:pPr>
      <w:r w:rsidRPr="008B58EF">
        <w:rPr>
          <w:sz w:val="22"/>
          <w:szCs w:val="22"/>
        </w:rPr>
        <w:t>En este modelo la oración se fragmenta en constitu</w:t>
      </w:r>
      <w:r w:rsidR="00945F93" w:rsidRPr="008B58EF">
        <w:rPr>
          <w:sz w:val="22"/>
          <w:szCs w:val="22"/>
        </w:rPr>
        <w:t>y</w:t>
      </w:r>
      <w:r w:rsidR="004F7852" w:rsidRPr="008B58EF">
        <w:rPr>
          <w:sz w:val="22"/>
          <w:szCs w:val="22"/>
        </w:rPr>
        <w:t>entes inmediatos, de forma que</w:t>
      </w:r>
      <w:r w:rsidR="00945F93" w:rsidRPr="008B58EF">
        <w:rPr>
          <w:sz w:val="22"/>
          <w:szCs w:val="22"/>
        </w:rPr>
        <w:t xml:space="preserve"> en el análisis sintáctico se pueden reconocer diferentes unidades sintácticas, como </w:t>
      </w:r>
      <w:r w:rsidR="004F7852" w:rsidRPr="008B58EF">
        <w:rPr>
          <w:sz w:val="22"/>
          <w:szCs w:val="22"/>
        </w:rPr>
        <w:t xml:space="preserve">palabras, sintagmas, cláusulas u </w:t>
      </w:r>
      <w:r w:rsidR="00945F93" w:rsidRPr="008B58EF">
        <w:rPr>
          <w:sz w:val="22"/>
          <w:szCs w:val="22"/>
        </w:rPr>
        <w:t>oraciones.</w:t>
      </w:r>
    </w:p>
    <w:p w14:paraId="44CD6AF3" w14:textId="77777777" w:rsidR="004F7852" w:rsidRPr="008B58EF" w:rsidRDefault="00634413" w:rsidP="0028447A">
      <w:pPr>
        <w:pStyle w:val="NormalWeb"/>
        <w:ind w:left="284"/>
        <w:rPr>
          <w:sz w:val="22"/>
          <w:szCs w:val="22"/>
        </w:rPr>
      </w:pPr>
      <w:r w:rsidRPr="008B58EF">
        <w:rPr>
          <w:sz w:val="22"/>
          <w:szCs w:val="22"/>
        </w:rPr>
        <w:t>Un constituyente sintáctico es una palabra, o una agrupación</w:t>
      </w:r>
      <w:r w:rsidR="004F7852" w:rsidRPr="008B58EF">
        <w:rPr>
          <w:sz w:val="22"/>
          <w:szCs w:val="22"/>
        </w:rPr>
        <w:t xml:space="preserve"> </w:t>
      </w:r>
      <w:r w:rsidRPr="008B58EF">
        <w:rPr>
          <w:sz w:val="22"/>
          <w:szCs w:val="22"/>
        </w:rPr>
        <w:t xml:space="preserve">de </w:t>
      </w:r>
      <w:hyperlink r:id="rId21" w:tooltip="Palabra" w:history="1">
        <w:r w:rsidRPr="008B58EF">
          <w:rPr>
            <w:sz w:val="22"/>
            <w:szCs w:val="22"/>
          </w:rPr>
          <w:t>palabras</w:t>
        </w:r>
      </w:hyperlink>
      <w:r w:rsidRPr="008B58EF">
        <w:rPr>
          <w:sz w:val="22"/>
          <w:szCs w:val="22"/>
        </w:rPr>
        <w:t xml:space="preserve">, que funciona en conjunto como una unidad dentro de la estructura jerárquica de una </w:t>
      </w:r>
      <w:hyperlink r:id="rId22" w:tooltip="Oración (gramática)" w:history="1">
        <w:r w:rsidRPr="008B58EF">
          <w:rPr>
            <w:sz w:val="22"/>
            <w:szCs w:val="22"/>
          </w:rPr>
          <w:t>oración</w:t>
        </w:r>
      </w:hyperlink>
      <w:r w:rsidRPr="008B58EF">
        <w:rPr>
          <w:sz w:val="22"/>
          <w:szCs w:val="22"/>
        </w:rPr>
        <w:t xml:space="preserve">. Un constituyente puede descomponerse frecuentemente en dos subsecuencias o más, cada una de las cuales es, a su vez, otro constituyente. El conjunto de todos los constituyentes de una oración es un </w:t>
      </w:r>
      <w:hyperlink r:id="rId23" w:tooltip="Conjunto parcialmente ordenado" w:history="1">
        <w:r w:rsidRPr="008B58EF">
          <w:rPr>
            <w:sz w:val="22"/>
            <w:szCs w:val="22"/>
          </w:rPr>
          <w:t>conjunto parcialmente ordenado</w:t>
        </w:r>
      </w:hyperlink>
      <w:r w:rsidRPr="008B58EF">
        <w:rPr>
          <w:sz w:val="22"/>
          <w:szCs w:val="22"/>
        </w:rPr>
        <w:t xml:space="preserve">, en donde el orden se basa en la descomponibilidad de los constituyentes en </w:t>
      </w:r>
      <w:r w:rsidR="004F7852" w:rsidRPr="008B58EF">
        <w:rPr>
          <w:sz w:val="22"/>
          <w:szCs w:val="22"/>
        </w:rPr>
        <w:t>otros</w:t>
      </w:r>
      <w:r w:rsidRPr="008B58EF">
        <w:rPr>
          <w:sz w:val="22"/>
          <w:szCs w:val="22"/>
        </w:rPr>
        <w:t>.</w:t>
      </w:r>
    </w:p>
    <w:p w14:paraId="178CB389" w14:textId="77777777" w:rsidR="004F7852" w:rsidRPr="008B58EF" w:rsidRDefault="004F7852" w:rsidP="0028447A">
      <w:pPr>
        <w:ind w:left="284"/>
        <w:rPr>
          <w:sz w:val="22"/>
          <w:szCs w:val="22"/>
        </w:rPr>
      </w:pPr>
      <w:r w:rsidRPr="008B58EF">
        <w:rPr>
          <w:sz w:val="22"/>
          <w:szCs w:val="22"/>
        </w:rPr>
        <w:t>Algo a destacar del modelo de constituyentes es que los sintagmas de esta gramática deben tener obligatoriamente un núcleo y que ese sintagma tenga la misma denominación que su núcleo, es decir, en un sintagma verbal no puede haber un núcleo que sea un adjetivo, debe ser un verbo.</w:t>
      </w:r>
    </w:p>
    <w:p w14:paraId="0BD05EA6" w14:textId="77777777" w:rsidR="004F7852" w:rsidRPr="008B58EF" w:rsidRDefault="004F7852" w:rsidP="0028447A">
      <w:pPr>
        <w:ind w:left="284"/>
        <w:rPr>
          <w:sz w:val="22"/>
          <w:szCs w:val="22"/>
        </w:rPr>
      </w:pPr>
    </w:p>
    <w:p w14:paraId="53CBAB8B" w14:textId="3A572D0F" w:rsidR="00634413" w:rsidRPr="008B58EF" w:rsidRDefault="004F7852" w:rsidP="0028447A">
      <w:pPr>
        <w:ind w:left="284"/>
        <w:rPr>
          <w:sz w:val="22"/>
          <w:szCs w:val="22"/>
        </w:rPr>
      </w:pPr>
      <w:r w:rsidRPr="008B58EF">
        <w:rPr>
          <w:sz w:val="22"/>
          <w:szCs w:val="22"/>
        </w:rPr>
        <w:t xml:space="preserve">La gramática de constituyentes tiene una representación en forma de </w:t>
      </w:r>
      <w:commentRangeStart w:id="48"/>
      <w:r w:rsidRPr="008B58EF">
        <w:rPr>
          <w:sz w:val="22"/>
          <w:szCs w:val="22"/>
        </w:rPr>
        <w:t>árbol</w:t>
      </w:r>
      <w:ins w:id="49" w:author="Rebeca de la Paz Gonzales" w:date="2017-06-24T10:29:00Z">
        <w:r w:rsidR="000F60F3" w:rsidRPr="008B58EF">
          <w:rPr>
            <w:sz w:val="22"/>
            <w:szCs w:val="22"/>
          </w:rPr>
          <w:t>,</w:t>
        </w:r>
      </w:ins>
      <w:r w:rsidRPr="008B58EF">
        <w:rPr>
          <w:sz w:val="22"/>
          <w:szCs w:val="22"/>
        </w:rPr>
        <w:t xml:space="preserve"> </w:t>
      </w:r>
      <w:commentRangeEnd w:id="48"/>
      <w:r w:rsidR="00E718F3" w:rsidRPr="008B58EF">
        <w:rPr>
          <w:rStyle w:val="Refdecomentario"/>
          <w:sz w:val="22"/>
          <w:szCs w:val="22"/>
        </w:rPr>
        <w:commentReference w:id="48"/>
      </w:r>
      <w:r w:rsidR="00754804" w:rsidRPr="008B58EF">
        <w:rPr>
          <w:sz w:val="22"/>
          <w:szCs w:val="22"/>
        </w:rPr>
        <w:t xml:space="preserve">en el </w:t>
      </w:r>
      <w:del w:id="50" w:author="Rebeca de la Paz Gonzales" w:date="2017-06-24T10:29:00Z">
        <w:r w:rsidR="00754804" w:rsidRPr="008B58EF" w:rsidDel="000F60F3">
          <w:rPr>
            <w:sz w:val="22"/>
            <w:szCs w:val="22"/>
          </w:rPr>
          <w:delText xml:space="preserve">que </w:delText>
        </w:r>
      </w:del>
      <w:ins w:id="51" w:author="Rebeca de la Paz Gonzales" w:date="2017-06-24T10:29:00Z">
        <w:r w:rsidR="000F60F3" w:rsidRPr="008B58EF">
          <w:rPr>
            <w:sz w:val="22"/>
            <w:szCs w:val="22"/>
          </w:rPr>
          <w:t xml:space="preserve">cual </w:t>
        </w:r>
      </w:ins>
      <w:r w:rsidR="00754804" w:rsidRPr="008B58EF">
        <w:rPr>
          <w:sz w:val="22"/>
          <w:szCs w:val="22"/>
        </w:rPr>
        <w:t xml:space="preserve">se muestra </w:t>
      </w:r>
      <w:del w:id="52" w:author="Rebeca de la Paz Gonzales" w:date="2017-06-24T10:29:00Z">
        <w:r w:rsidRPr="008B58EF" w:rsidDel="000F60F3">
          <w:rPr>
            <w:sz w:val="22"/>
            <w:szCs w:val="22"/>
          </w:rPr>
          <w:delText xml:space="preserve">una representación de </w:delText>
        </w:r>
      </w:del>
      <w:r w:rsidRPr="008B58EF">
        <w:rPr>
          <w:sz w:val="22"/>
          <w:szCs w:val="22"/>
        </w:rPr>
        <w:t xml:space="preserve">las funciones gramaticales como categorías por su posición dentro el </w:t>
      </w:r>
      <w:del w:id="53" w:author="Rebeca de la Paz Gonzales" w:date="2017-06-24T10:30:00Z">
        <w:r w:rsidRPr="008B58EF" w:rsidDel="000F60F3">
          <w:rPr>
            <w:sz w:val="22"/>
            <w:szCs w:val="22"/>
          </w:rPr>
          <w:delText>árbol</w:delText>
        </w:r>
      </w:del>
      <w:ins w:id="54" w:author="Rebeca de la Paz Gonzales" w:date="2017-06-24T10:30:00Z">
        <w:r w:rsidR="000F60F3" w:rsidRPr="008B58EF">
          <w:rPr>
            <w:sz w:val="22"/>
            <w:szCs w:val="22"/>
          </w:rPr>
          <w:t>éste</w:t>
        </w:r>
      </w:ins>
      <w:r w:rsidRPr="008B58EF">
        <w:rPr>
          <w:sz w:val="22"/>
          <w:szCs w:val="22"/>
        </w:rPr>
        <w:t xml:space="preserve">. La representación </w:t>
      </w:r>
      <w:ins w:id="55" w:author="Rebeca de la Paz Gonzales" w:date="2017-06-24T10:30:00Z">
        <w:r w:rsidR="000F60F3" w:rsidRPr="008B58EF">
          <w:rPr>
            <w:sz w:val="22"/>
            <w:szCs w:val="22"/>
          </w:rPr>
          <w:t xml:space="preserve">en árbol </w:t>
        </w:r>
      </w:ins>
      <w:r w:rsidRPr="008B58EF">
        <w:rPr>
          <w:sz w:val="22"/>
          <w:szCs w:val="22"/>
        </w:rPr>
        <w:t xml:space="preserve">es una de las </w:t>
      </w:r>
      <w:del w:id="56" w:author="Rebeca de la Paz Gonzales" w:date="2017-06-24T10:30:00Z">
        <w:r w:rsidRPr="008B58EF" w:rsidDel="000F60F3">
          <w:rPr>
            <w:sz w:val="22"/>
            <w:szCs w:val="22"/>
          </w:rPr>
          <w:delText xml:space="preserve">representaciones </w:delText>
        </w:r>
      </w:del>
      <w:r w:rsidRPr="008B58EF">
        <w:rPr>
          <w:sz w:val="22"/>
          <w:szCs w:val="22"/>
        </w:rPr>
        <w:t>más usadas, pues muestra de forma jerárquica las relaciones entre los constituyentes.</w:t>
      </w:r>
      <w:r w:rsidR="00634413" w:rsidRPr="008B58EF">
        <w:rPr>
          <w:sz w:val="22"/>
          <w:szCs w:val="22"/>
        </w:rPr>
        <w:t xml:space="preserve"> Más formalmente, un árbol sintáctico es un </w:t>
      </w:r>
      <w:hyperlink r:id="rId24" w:tooltip="Árbol (teoría de grafos)" w:history="1">
        <w:r w:rsidR="00634413" w:rsidRPr="008B58EF">
          <w:rPr>
            <w:sz w:val="22"/>
            <w:szCs w:val="22"/>
          </w:rPr>
          <w:t>grafo</w:t>
        </w:r>
      </w:hyperlink>
      <w:r w:rsidR="00634413" w:rsidRPr="008B58EF">
        <w:rPr>
          <w:sz w:val="22"/>
          <w:szCs w:val="22"/>
        </w:rPr>
        <w:t xml:space="preserve"> que </w:t>
      </w:r>
      <w:hyperlink r:id="rId25" w:anchor="Interpretaci.C3.B3n.2C_representaci.C3.B3n_y_axiomatizaci.C3.B3n" w:tooltip="Interpretación" w:history="1">
        <w:r w:rsidR="00634413" w:rsidRPr="008B58EF">
          <w:rPr>
            <w:sz w:val="22"/>
            <w:szCs w:val="22"/>
          </w:rPr>
          <w:t>representa</w:t>
        </w:r>
      </w:hyperlink>
      <w:r w:rsidR="00634413" w:rsidRPr="008B58EF">
        <w:rPr>
          <w:sz w:val="22"/>
          <w:szCs w:val="22"/>
        </w:rPr>
        <w:t xml:space="preserve"> esta relación de orden parcial.</w:t>
      </w:r>
      <w:ins w:id="57" w:author="Rebeca de la Paz Gonzales" w:date="2017-06-24T10:30:00Z">
        <w:r w:rsidR="000F60F3" w:rsidRPr="008B58EF">
          <w:rPr>
            <w:sz w:val="22"/>
            <w:szCs w:val="22"/>
          </w:rPr>
          <w:t xml:space="preserve"> Otr</w:t>
        </w:r>
      </w:ins>
      <w:ins w:id="58" w:author="Rebeca de la Paz Gonzales" w:date="2017-06-24T10:31:00Z">
        <w:r w:rsidR="000F60F3" w:rsidRPr="008B58EF">
          <w:rPr>
            <w:sz w:val="22"/>
            <w:szCs w:val="22"/>
          </w:rPr>
          <w:t>o tipo de representación es mediante un</w:t>
        </w:r>
      </w:ins>
      <w:ins w:id="59" w:author="Rebeca de la Paz Gonzales" w:date="2017-06-24T10:33:00Z">
        <w:r w:rsidR="00A11563" w:rsidRPr="008B58EF">
          <w:rPr>
            <w:sz w:val="22"/>
            <w:szCs w:val="22"/>
          </w:rPr>
          <w:t>a</w:t>
        </w:r>
      </w:ins>
      <w:ins w:id="60" w:author="Rebeca de la Paz Gonzales" w:date="2017-06-24T10:31:00Z">
        <w:r w:rsidR="000F60F3" w:rsidRPr="008B58EF">
          <w:rPr>
            <w:sz w:val="22"/>
            <w:szCs w:val="22"/>
          </w:rPr>
          <w:t xml:space="preserve"> estructura encadenada de corchetes o paréntesis, </w:t>
        </w:r>
      </w:ins>
      <w:ins w:id="61" w:author="Rebeca de la Paz Gonzales" w:date="2017-06-24T10:32:00Z">
        <w:r w:rsidR="000F60F3" w:rsidRPr="008B58EF">
          <w:rPr>
            <w:sz w:val="22"/>
            <w:szCs w:val="22"/>
          </w:rPr>
          <w:t>en la que es más complicado distinguir la composición de los constituyentes</w:t>
        </w:r>
      </w:ins>
      <w:ins w:id="62" w:author="Rebeca de la Paz Gonzales" w:date="2017-06-24T10:31:00Z">
        <w:r w:rsidR="000F60F3" w:rsidRPr="008B58EF">
          <w:rPr>
            <w:sz w:val="22"/>
            <w:szCs w:val="22"/>
          </w:rPr>
          <w:t>.</w:t>
        </w:r>
      </w:ins>
    </w:p>
    <w:p w14:paraId="4780D7E6" w14:textId="77777777" w:rsidR="00634413" w:rsidRPr="008B58EF" w:rsidRDefault="00634413" w:rsidP="0028447A">
      <w:pPr>
        <w:ind w:left="284"/>
        <w:rPr>
          <w:i/>
          <w:sz w:val="22"/>
          <w:szCs w:val="22"/>
        </w:rPr>
      </w:pPr>
    </w:p>
    <w:p w14:paraId="34E77BAE" w14:textId="1B9B1577" w:rsidR="004F7852" w:rsidRPr="008B58EF" w:rsidDel="00C805DA" w:rsidRDefault="00634413" w:rsidP="0028447A">
      <w:pPr>
        <w:ind w:left="284"/>
        <w:rPr>
          <w:del w:id="63" w:author="Rebeca de la Paz Gonzales" w:date="2017-06-24T10:36:00Z"/>
          <w:sz w:val="22"/>
          <w:szCs w:val="22"/>
        </w:rPr>
      </w:pPr>
      <w:r w:rsidRPr="008B58EF">
        <w:rPr>
          <w:sz w:val="22"/>
          <w:szCs w:val="22"/>
        </w:rPr>
        <w:t>La representación en forma de árbol</w:t>
      </w:r>
      <w:ins w:id="64" w:author="Rebeca de la Paz Gonzales" w:date="2017-06-24T10:33:00Z">
        <w:r w:rsidR="00A11563" w:rsidRPr="008B58EF">
          <w:rPr>
            <w:sz w:val="22"/>
            <w:szCs w:val="22"/>
          </w:rPr>
          <w:t xml:space="preserve"> parte de un constituyente principal, que ser</w:t>
        </w:r>
      </w:ins>
      <w:ins w:id="65" w:author="Rebeca de la Paz Gonzales" w:date="2017-06-24T10:34:00Z">
        <w:r w:rsidR="00A11563" w:rsidRPr="008B58EF">
          <w:rPr>
            <w:sz w:val="22"/>
            <w:szCs w:val="22"/>
          </w:rPr>
          <w:t xml:space="preserve">ía la propia oración, </w:t>
        </w:r>
      </w:ins>
      <w:ins w:id="66" w:author="Rebeca de la Paz Gonzales" w:date="2017-06-24T10:35:00Z">
        <w:r w:rsidR="00A11563" w:rsidRPr="008B58EF">
          <w:rPr>
            <w:sz w:val="22"/>
            <w:szCs w:val="22"/>
          </w:rPr>
          <w:t xml:space="preserve">para después realizar una </w:t>
        </w:r>
      </w:ins>
      <w:del w:id="67" w:author="Rebeca de la Paz Gonzales" w:date="2017-06-24T10:33:00Z">
        <w:r w:rsidRPr="008B58EF" w:rsidDel="00A11563">
          <w:rPr>
            <w:sz w:val="22"/>
            <w:szCs w:val="22"/>
          </w:rPr>
          <w:delText xml:space="preserve"> es la más común, por ello uno de las estructuras que a menudo se encuentra es la primera </w:delText>
        </w:r>
      </w:del>
      <w:r w:rsidRPr="008B58EF">
        <w:rPr>
          <w:sz w:val="22"/>
          <w:szCs w:val="22"/>
        </w:rPr>
        <w:t xml:space="preserve">división de la </w:t>
      </w:r>
      <w:del w:id="68" w:author="Rebeca de la Paz Gonzales" w:date="2017-06-24T10:35:00Z">
        <w:r w:rsidRPr="008B58EF" w:rsidDel="00A11563">
          <w:rPr>
            <w:sz w:val="22"/>
            <w:szCs w:val="22"/>
          </w:rPr>
          <w:delText xml:space="preserve">oración </w:delText>
        </w:r>
      </w:del>
      <w:ins w:id="69" w:author="Rebeca de la Paz Gonzales" w:date="2017-06-24T10:35:00Z">
        <w:r w:rsidR="00A11563" w:rsidRPr="008B58EF">
          <w:rPr>
            <w:sz w:val="22"/>
            <w:szCs w:val="22"/>
          </w:rPr>
          <w:t xml:space="preserve">misma </w:t>
        </w:r>
      </w:ins>
      <w:r w:rsidRPr="008B58EF">
        <w:rPr>
          <w:sz w:val="22"/>
          <w:szCs w:val="22"/>
        </w:rPr>
        <w:t xml:space="preserve">en sintagma nominal, sujeto y sintagma verbal, predicado. Esta estructura es muy común en algunos idiomas, como el inglés, motivo por el cual el modelo </w:t>
      </w:r>
      <w:r w:rsidR="00AE5CFC" w:rsidRPr="008B58EF">
        <w:rPr>
          <w:sz w:val="22"/>
          <w:szCs w:val="22"/>
        </w:rPr>
        <w:t xml:space="preserve">de </w:t>
      </w:r>
      <w:r w:rsidRPr="008B58EF">
        <w:rPr>
          <w:sz w:val="22"/>
          <w:szCs w:val="22"/>
        </w:rPr>
        <w:t>constituyentes es tan bueno p</w:t>
      </w:r>
      <w:r w:rsidR="004F7852" w:rsidRPr="008B58EF">
        <w:rPr>
          <w:sz w:val="22"/>
          <w:szCs w:val="22"/>
        </w:rPr>
        <w:t xml:space="preserve">ara </w:t>
      </w:r>
      <w:r w:rsidR="00E718F3" w:rsidRPr="008B58EF">
        <w:rPr>
          <w:sz w:val="22"/>
          <w:szCs w:val="22"/>
        </w:rPr>
        <w:t xml:space="preserve">representar sintácticamente </w:t>
      </w:r>
      <w:r w:rsidR="004F7852" w:rsidRPr="008B58EF">
        <w:rPr>
          <w:sz w:val="22"/>
          <w:szCs w:val="22"/>
        </w:rPr>
        <w:t>est</w:t>
      </w:r>
      <w:r w:rsidR="00AE5CFC" w:rsidRPr="008B58EF">
        <w:rPr>
          <w:sz w:val="22"/>
          <w:szCs w:val="22"/>
        </w:rPr>
        <w:t>a</w:t>
      </w:r>
      <w:r w:rsidR="004F7852" w:rsidRPr="008B58EF">
        <w:rPr>
          <w:sz w:val="22"/>
          <w:szCs w:val="22"/>
        </w:rPr>
        <w:t xml:space="preserve"> lengua, mientras que para lenguas con</w:t>
      </w:r>
      <w:ins w:id="70" w:author="Rebeca de la Paz Gonzales" w:date="2017-06-24T10:35:00Z">
        <w:r w:rsidR="00C805DA" w:rsidRPr="008B58EF">
          <w:rPr>
            <w:sz w:val="22"/>
            <w:szCs w:val="22"/>
          </w:rPr>
          <w:t xml:space="preserve"> una</w:t>
        </w:r>
      </w:ins>
      <w:r w:rsidR="004F7852" w:rsidRPr="008B58EF">
        <w:rPr>
          <w:sz w:val="22"/>
          <w:szCs w:val="22"/>
        </w:rPr>
        <w:t xml:space="preserve"> </w:t>
      </w:r>
      <w:ins w:id="71" w:author="Rebeca de la Paz Gonzales" w:date="2017-06-24T10:35:00Z">
        <w:r w:rsidR="00C805DA" w:rsidRPr="008B58EF">
          <w:rPr>
            <w:sz w:val="22"/>
            <w:szCs w:val="22"/>
          </w:rPr>
          <w:t xml:space="preserve">morfología más </w:t>
        </w:r>
      </w:ins>
      <w:r w:rsidR="004F7852" w:rsidRPr="008B58EF">
        <w:rPr>
          <w:sz w:val="22"/>
          <w:szCs w:val="22"/>
        </w:rPr>
        <w:t xml:space="preserve">rica </w:t>
      </w:r>
      <w:commentRangeStart w:id="72"/>
      <w:del w:id="73" w:author="Rebeca de la Paz Gonzales" w:date="2017-06-24T10:35:00Z">
        <w:r w:rsidR="004F7852" w:rsidRPr="008B58EF" w:rsidDel="00C805DA">
          <w:rPr>
            <w:sz w:val="22"/>
            <w:szCs w:val="22"/>
          </w:rPr>
          <w:delText xml:space="preserve">morfología </w:delText>
        </w:r>
      </w:del>
      <w:r w:rsidR="004F7852" w:rsidRPr="008B58EF">
        <w:rPr>
          <w:sz w:val="22"/>
          <w:szCs w:val="22"/>
        </w:rPr>
        <w:t xml:space="preserve">han </w:t>
      </w:r>
      <w:commentRangeEnd w:id="72"/>
      <w:r w:rsidR="00AE5CFC" w:rsidRPr="008B58EF">
        <w:rPr>
          <w:rStyle w:val="Refdecomentario"/>
          <w:sz w:val="22"/>
          <w:szCs w:val="22"/>
        </w:rPr>
        <w:commentReference w:id="72"/>
      </w:r>
      <w:r w:rsidR="004F7852" w:rsidRPr="008B58EF">
        <w:rPr>
          <w:sz w:val="22"/>
          <w:szCs w:val="22"/>
        </w:rPr>
        <w:t>tenido peores resultados</w:t>
      </w:r>
      <w:r w:rsidR="00F77467" w:rsidRPr="008B58EF">
        <w:rPr>
          <w:sz w:val="22"/>
          <w:szCs w:val="22"/>
        </w:rPr>
        <w:t>, como pueden ser el ruso o el chino</w:t>
      </w:r>
      <w:r w:rsidR="004F7852" w:rsidRPr="008B58EF">
        <w:rPr>
          <w:sz w:val="22"/>
          <w:szCs w:val="22"/>
        </w:rPr>
        <w:t>.</w:t>
      </w:r>
    </w:p>
    <w:p w14:paraId="2F8095FB" w14:textId="27933FD0" w:rsidR="00507787" w:rsidRPr="008B58EF" w:rsidDel="00C805DA" w:rsidRDefault="00C805DA" w:rsidP="0028447A">
      <w:pPr>
        <w:ind w:left="284"/>
        <w:rPr>
          <w:del w:id="74" w:author="Rebeca de la Paz Gonzales" w:date="2017-06-24T10:36:00Z"/>
          <w:sz w:val="22"/>
          <w:szCs w:val="22"/>
        </w:rPr>
      </w:pPr>
      <w:ins w:id="75" w:author="Rebeca de la Paz Gonzales" w:date="2017-06-24T10:36:00Z">
        <w:r w:rsidRPr="008B58EF">
          <w:rPr>
            <w:sz w:val="22"/>
            <w:szCs w:val="22"/>
          </w:rPr>
          <w:t xml:space="preserve"> </w:t>
        </w:r>
      </w:ins>
    </w:p>
    <w:p w14:paraId="73069ADE" w14:textId="77777777" w:rsidR="00AE5CFC" w:rsidRPr="008B58EF" w:rsidRDefault="00507787">
      <w:pPr>
        <w:ind w:left="284"/>
        <w:rPr>
          <w:sz w:val="22"/>
          <w:szCs w:val="22"/>
        </w:rPr>
        <w:pPrChange w:id="76" w:author="Rebeca de la Paz Gonzales" w:date="2017-06-24T10:36:00Z">
          <w:pPr>
            <w:ind w:left="255"/>
          </w:pPr>
        </w:pPrChange>
      </w:pPr>
      <w:r w:rsidRPr="008B58EF">
        <w:rPr>
          <w:sz w:val="22"/>
          <w:szCs w:val="22"/>
        </w:rPr>
        <w:t xml:space="preserve">Está claro que el gran número de formas flexionadas, la libertad de colocación de las palabras y el uso de información morfológica para indicar relaciones gramaticales y funciones sintácticas hacen que el </w:t>
      </w:r>
      <w:r w:rsidR="00AE5CFC" w:rsidRPr="008B58EF">
        <w:rPr>
          <w:sz w:val="22"/>
          <w:szCs w:val="22"/>
        </w:rPr>
        <w:t xml:space="preserve">análisis sintáctico </w:t>
      </w:r>
      <w:r w:rsidRPr="008B58EF">
        <w:rPr>
          <w:sz w:val="22"/>
          <w:szCs w:val="22"/>
        </w:rPr>
        <w:t xml:space="preserve">de estas lenguas sea mucho más difícil, en comparación con el inglés, ya que el este modelo funciona muy bien en este idioma debido a su estructura constante y regular. </w:t>
      </w:r>
    </w:p>
    <w:p w14:paraId="5F702AF0" w14:textId="77777777" w:rsidR="00AE5CFC" w:rsidRPr="008B58EF" w:rsidRDefault="00AE5CFC" w:rsidP="0028447A">
      <w:pPr>
        <w:ind w:left="284"/>
        <w:rPr>
          <w:sz w:val="22"/>
          <w:szCs w:val="22"/>
        </w:rPr>
      </w:pPr>
    </w:p>
    <w:p w14:paraId="6D2C0F6D" w14:textId="2F5C0538" w:rsidR="001C56C9" w:rsidRPr="008B58EF" w:rsidRDefault="00AE5CFC" w:rsidP="0028447A">
      <w:pPr>
        <w:ind w:left="284"/>
        <w:rPr>
          <w:sz w:val="22"/>
          <w:szCs w:val="22"/>
        </w:rPr>
      </w:pPr>
      <w:r w:rsidRPr="008B58EF">
        <w:rPr>
          <w:sz w:val="22"/>
          <w:szCs w:val="22"/>
        </w:rPr>
        <w:lastRenderedPageBreak/>
        <w:t>E</w:t>
      </w:r>
      <w:r w:rsidR="00507787" w:rsidRPr="008B58EF">
        <w:rPr>
          <w:sz w:val="22"/>
          <w:szCs w:val="22"/>
        </w:rPr>
        <w:t xml:space="preserve">n el inglés siempre encontramos la estructura </w:t>
      </w:r>
      <w:r w:rsidR="001C56C9" w:rsidRPr="008B58EF">
        <w:rPr>
          <w:sz w:val="22"/>
          <w:szCs w:val="22"/>
        </w:rPr>
        <w:t xml:space="preserve">compuesta por </w:t>
      </w:r>
      <w:r w:rsidR="00507787" w:rsidRPr="008B58EF">
        <w:rPr>
          <w:sz w:val="22"/>
          <w:szCs w:val="22"/>
        </w:rPr>
        <w:t xml:space="preserve">sujeto </w:t>
      </w:r>
      <w:r w:rsidR="002105C3" w:rsidRPr="008B58EF">
        <w:rPr>
          <w:sz w:val="22"/>
          <w:szCs w:val="22"/>
        </w:rPr>
        <w:t xml:space="preserve">(NP) </w:t>
      </w:r>
      <w:r w:rsidR="00507787" w:rsidRPr="008B58EF">
        <w:rPr>
          <w:sz w:val="22"/>
          <w:szCs w:val="22"/>
        </w:rPr>
        <w:t>y predicado</w:t>
      </w:r>
      <w:r w:rsidR="002105C3" w:rsidRPr="008B58EF">
        <w:rPr>
          <w:sz w:val="22"/>
          <w:szCs w:val="22"/>
        </w:rPr>
        <w:t xml:space="preserve"> (VP)</w:t>
      </w:r>
      <w:r w:rsidR="00507787" w:rsidRPr="008B58EF">
        <w:rPr>
          <w:sz w:val="22"/>
          <w:szCs w:val="22"/>
        </w:rPr>
        <w:t>.</w:t>
      </w:r>
      <w:r w:rsidRPr="008B58EF">
        <w:rPr>
          <w:sz w:val="22"/>
          <w:szCs w:val="22"/>
        </w:rPr>
        <w:t xml:space="preserve"> </w:t>
      </w:r>
      <w:r w:rsidR="001C56C9" w:rsidRPr="008B58EF">
        <w:rPr>
          <w:sz w:val="22"/>
          <w:szCs w:val="22"/>
        </w:rPr>
        <w:t xml:space="preserve">El siguiente ejemplo es una oración de ejemplo sencilla que utiliza </w:t>
      </w:r>
      <w:r w:rsidR="001C56C9" w:rsidRPr="008B58EF">
        <w:rPr>
          <w:i/>
          <w:sz w:val="22"/>
          <w:szCs w:val="22"/>
        </w:rPr>
        <w:t xml:space="preserve">Stanford </w:t>
      </w:r>
      <w:del w:id="77" w:author="Rebeca de la Paz Gonzales" w:date="2017-06-24T10:37:00Z">
        <w:r w:rsidR="001C56C9" w:rsidRPr="008B58EF" w:rsidDel="00D77250">
          <w:rPr>
            <w:i/>
            <w:sz w:val="22"/>
            <w:szCs w:val="22"/>
          </w:rPr>
          <w:delText>parser</w:delText>
        </w:r>
        <w:r w:rsidR="001C56C9" w:rsidRPr="008B58EF" w:rsidDel="00D77250">
          <w:rPr>
            <w:sz w:val="22"/>
            <w:szCs w:val="22"/>
          </w:rPr>
          <w:delText xml:space="preserve"> </w:delText>
        </w:r>
      </w:del>
      <w:ins w:id="78" w:author="Rebeca de la Paz Gonzales" w:date="2017-06-24T10:37:00Z">
        <w:r w:rsidR="00D77250" w:rsidRPr="008B58EF">
          <w:rPr>
            <w:i/>
            <w:sz w:val="22"/>
            <w:szCs w:val="22"/>
          </w:rPr>
          <w:t>Parser</w:t>
        </w:r>
        <w:r w:rsidR="00D77250" w:rsidRPr="008B58EF">
          <w:rPr>
            <w:sz w:val="22"/>
            <w:szCs w:val="22"/>
          </w:rPr>
          <w:t xml:space="preserve"> </w:t>
        </w:r>
      </w:ins>
      <w:r w:rsidR="001C56C9" w:rsidRPr="008B58EF">
        <w:rPr>
          <w:sz w:val="22"/>
          <w:szCs w:val="22"/>
        </w:rPr>
        <w:t>en su versión online. En ella se puede apreciar la estructura comentada.</w:t>
      </w:r>
    </w:p>
    <w:p w14:paraId="5AE5E2EF" w14:textId="77777777" w:rsidR="00E85EF3" w:rsidRDefault="00E85EF3" w:rsidP="0028447A">
      <w:pPr>
        <w:ind w:left="284"/>
      </w:pPr>
    </w:p>
    <w:p w14:paraId="4E58CB6C" w14:textId="77777777" w:rsidR="00794532" w:rsidRDefault="00B32A16" w:rsidP="00A44E29">
      <w:pPr>
        <w:keepNext/>
        <w:ind w:left="284"/>
        <w:jc w:val="center"/>
      </w:pPr>
      <w:r w:rsidRPr="007F41C0">
        <w:rPr>
          <w:noProof/>
        </w:rPr>
        <w:drawing>
          <wp:inline distT="0" distB="0" distL="0" distR="0" wp14:anchorId="60DAD08E" wp14:editId="20181E0E">
            <wp:extent cx="2801669" cy="1516907"/>
            <wp:effectExtent l="0" t="0" r="0" b="7620"/>
            <wp:docPr id="1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21230" cy="1527498"/>
                    </a:xfrm>
                    <a:prstGeom prst="rect">
                      <a:avLst/>
                    </a:prstGeom>
                    <a:noFill/>
                    <a:ln>
                      <a:noFill/>
                    </a:ln>
                  </pic:spPr>
                </pic:pic>
              </a:graphicData>
            </a:graphic>
          </wp:inline>
        </w:drawing>
      </w:r>
    </w:p>
    <w:p w14:paraId="4B62C8BF" w14:textId="49CED473" w:rsidR="002105C3" w:rsidRPr="002105C3" w:rsidRDefault="00794532" w:rsidP="00251FCF">
      <w:pPr>
        <w:pStyle w:val="Epgrafe"/>
        <w:ind w:left="284"/>
      </w:pPr>
      <w:bookmarkStart w:id="79" w:name="_Ref485083860"/>
      <w:bookmarkStart w:id="80" w:name="_Ref485083835"/>
      <w:bookmarkStart w:id="81" w:name="_Toc486296401"/>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w:t>
      </w:r>
      <w:r>
        <w:fldChar w:fldCharType="end"/>
      </w:r>
      <w:bookmarkEnd w:id="79"/>
      <w:r>
        <w:t xml:space="preserve">. </w:t>
      </w:r>
      <w:bookmarkStart w:id="82" w:name="_Ref485083854"/>
      <w:ins w:id="83" w:author="Rebeca de la Paz Gonzales" w:date="2017-06-24T10:37:00Z">
        <w:r w:rsidR="00172083">
          <w:t>Ej</w:t>
        </w:r>
      </w:ins>
      <w:ins w:id="84" w:author="Rebeca de la Paz Gonzales" w:date="2017-06-24T10:38:00Z">
        <w:r w:rsidR="00A46747">
          <w:t>e</w:t>
        </w:r>
      </w:ins>
      <w:ins w:id="85" w:author="Rebeca de la Paz Gonzales" w:date="2017-06-24T10:37:00Z">
        <w:r w:rsidR="00172083">
          <w:t xml:space="preserve">mplo de </w:t>
        </w:r>
      </w:ins>
      <w:del w:id="86" w:author="Rebeca de la Paz Gonzales" w:date="2017-06-24T10:38:00Z">
        <w:r w:rsidDel="00172083">
          <w:delText>Á</w:delText>
        </w:r>
      </w:del>
      <w:ins w:id="87" w:author="Rebeca de la Paz Gonzales" w:date="2017-06-24T10:38:00Z">
        <w:r w:rsidR="00172083">
          <w:t>á</w:t>
        </w:r>
      </w:ins>
      <w:r>
        <w:t xml:space="preserve">rbol de constituyentes </w:t>
      </w:r>
      <w:r w:rsidR="00F43FB5">
        <w:t>en</w:t>
      </w:r>
      <w:r>
        <w:t xml:space="preserve"> inglés</w:t>
      </w:r>
      <w:ins w:id="88" w:author="Rebeca de la Paz Gonzales" w:date="2017-06-24T10:38:00Z">
        <w:r w:rsidR="00172083">
          <w:t xml:space="preserve"> mediante la herramienta de Stanford</w:t>
        </w:r>
      </w:ins>
      <w:r>
        <w:t>.</w:t>
      </w:r>
      <w:bookmarkEnd w:id="80"/>
      <w:bookmarkEnd w:id="81"/>
      <w:bookmarkEnd w:id="82"/>
    </w:p>
    <w:p w14:paraId="27BC1A7C" w14:textId="77777777" w:rsidR="00507787" w:rsidRPr="008B58EF" w:rsidRDefault="001C56C9" w:rsidP="0028447A">
      <w:pPr>
        <w:ind w:left="284"/>
        <w:rPr>
          <w:sz w:val="21"/>
        </w:rPr>
      </w:pPr>
      <w:r w:rsidRPr="008B58EF">
        <w:rPr>
          <w:sz w:val="21"/>
        </w:rPr>
        <w:t xml:space="preserve">A continuación, tenemos varios ejemplos obtenidos del treebank de constituyentes </w:t>
      </w:r>
      <w:r w:rsidR="00AE5CFC" w:rsidRPr="008B58EF">
        <w:rPr>
          <w:sz w:val="21"/>
        </w:rPr>
        <w:t>e</w:t>
      </w:r>
      <w:r w:rsidRPr="008B58EF">
        <w:rPr>
          <w:sz w:val="21"/>
        </w:rPr>
        <w:t>n español creado por el departamento de lingüística de la UAM y que se utilizarán posteriormente para la transformación a dependencias.</w:t>
      </w:r>
    </w:p>
    <w:p w14:paraId="7650CB61" w14:textId="77777777" w:rsidR="001C56C9" w:rsidRPr="008B58EF" w:rsidRDefault="001C56C9" w:rsidP="0028447A">
      <w:pPr>
        <w:ind w:left="284"/>
        <w:rPr>
          <w:sz w:val="21"/>
        </w:rPr>
      </w:pPr>
    </w:p>
    <w:p w14:paraId="14973B42" w14:textId="34A53F4F" w:rsidR="00E1759C" w:rsidRPr="008B58EF" w:rsidDel="001A0EF1" w:rsidRDefault="001C56C9" w:rsidP="0028447A">
      <w:pPr>
        <w:ind w:left="284"/>
        <w:rPr>
          <w:del w:id="89" w:author="Rebeca de la Paz Gonzales" w:date="2017-06-24T10:42:00Z"/>
          <w:sz w:val="21"/>
        </w:rPr>
      </w:pPr>
      <w:r w:rsidRPr="008B58EF">
        <w:rPr>
          <w:sz w:val="21"/>
        </w:rPr>
        <w:t xml:space="preserve">En </w:t>
      </w:r>
      <w:del w:id="90" w:author="Rebeca de la Paz Gonzales" w:date="2017-06-24T10:41:00Z">
        <w:r w:rsidRPr="008B58EF" w:rsidDel="001A0EF1">
          <w:rPr>
            <w:sz w:val="21"/>
          </w:rPr>
          <w:delText xml:space="preserve">ese </w:delText>
        </w:r>
      </w:del>
      <w:ins w:id="91" w:author="Rebeca de la Paz Gonzales" w:date="2017-06-24T10:41:00Z">
        <w:r w:rsidR="001A0EF1" w:rsidRPr="008B58EF">
          <w:rPr>
            <w:sz w:val="21"/>
          </w:rPr>
          <w:t xml:space="preserve">el </w:t>
        </w:r>
      </w:ins>
      <w:r w:rsidRPr="008B58EF">
        <w:rPr>
          <w:sz w:val="21"/>
        </w:rPr>
        <w:t>primer árbol</w:t>
      </w:r>
      <w:ins w:id="92" w:author="Rebeca de la Paz Gonzales" w:date="2017-06-24T10:41:00Z">
        <w:r w:rsidR="001A0EF1" w:rsidRPr="008B58EF">
          <w:rPr>
            <w:sz w:val="21"/>
          </w:rPr>
          <w:t>,</w:t>
        </w:r>
      </w:ins>
      <w:r w:rsidRPr="008B58EF">
        <w:rPr>
          <w:sz w:val="21"/>
        </w:rPr>
        <w:t xml:space="preserve"> se puede apreciar que la estructura es igual en el sentido que existe un constituyente </w:t>
      </w:r>
      <w:r w:rsidRPr="008B58EF">
        <w:rPr>
          <w:i/>
          <w:sz w:val="21"/>
        </w:rPr>
        <w:t>NPSUBJ</w:t>
      </w:r>
      <w:r w:rsidRPr="008B58EF">
        <w:rPr>
          <w:sz w:val="21"/>
        </w:rPr>
        <w:t xml:space="preserve">, que indica que es el sujeto, y otro </w:t>
      </w:r>
      <w:r w:rsidRPr="008B58EF">
        <w:rPr>
          <w:i/>
          <w:sz w:val="21"/>
        </w:rPr>
        <w:t>VPTENSED</w:t>
      </w:r>
      <w:r w:rsidRPr="008B58EF">
        <w:rPr>
          <w:sz w:val="21"/>
        </w:rPr>
        <w:t>, que compone el predicado</w:t>
      </w:r>
      <w:ins w:id="93" w:author="Rebeca de la Paz Gonzales" w:date="2017-06-24T10:42:00Z">
        <w:r w:rsidR="001A0EF1" w:rsidRPr="008B58EF">
          <w:rPr>
            <w:sz w:val="21"/>
          </w:rPr>
          <w:t xml:space="preserve">, es decir, sigue </w:t>
        </w:r>
      </w:ins>
      <w:ins w:id="94" w:author="Rebeca de la Paz Gonzales" w:date="2017-06-24T10:43:00Z">
        <w:r w:rsidR="00D14D86" w:rsidRPr="008B58EF">
          <w:rPr>
            <w:sz w:val="21"/>
          </w:rPr>
          <w:t>la misma</w:t>
        </w:r>
      </w:ins>
      <w:ins w:id="95" w:author="Rebeca de la Paz Gonzales" w:date="2017-06-24T10:42:00Z">
        <w:r w:rsidR="001A0EF1" w:rsidRPr="008B58EF">
          <w:rPr>
            <w:sz w:val="21"/>
          </w:rPr>
          <w:t xml:space="preserve"> </w:t>
        </w:r>
      </w:ins>
      <w:del w:id="96" w:author="Rebeca de la Paz Gonzales" w:date="2017-06-24T10:42:00Z">
        <w:r w:rsidRPr="008B58EF" w:rsidDel="001A0EF1">
          <w:rPr>
            <w:sz w:val="21"/>
          </w:rPr>
          <w:delText xml:space="preserve">. </w:delText>
        </w:r>
      </w:del>
    </w:p>
    <w:p w14:paraId="08C8FF90" w14:textId="763A199E" w:rsidR="00DD5F57" w:rsidRPr="008B58EF" w:rsidDel="001A0EF1" w:rsidRDefault="00DD5F57" w:rsidP="0028447A">
      <w:pPr>
        <w:ind w:left="284"/>
        <w:rPr>
          <w:del w:id="97" w:author="Rebeca de la Paz Gonzales" w:date="2017-06-24T10:42:00Z"/>
          <w:sz w:val="21"/>
        </w:rPr>
      </w:pPr>
    </w:p>
    <w:p w14:paraId="2200EDB6" w14:textId="2E2FF52E" w:rsidR="00DD5F57" w:rsidRPr="008B58EF" w:rsidRDefault="00C042DA" w:rsidP="0028447A">
      <w:pPr>
        <w:ind w:left="284"/>
        <w:rPr>
          <w:b/>
          <w:i/>
          <w:sz w:val="21"/>
        </w:rPr>
      </w:pPr>
      <w:del w:id="98" w:author="Rebeca de la Paz Gonzales" w:date="2017-06-24T10:42:00Z">
        <w:r w:rsidRPr="008B58EF" w:rsidDel="001A0EF1">
          <w:rPr>
            <w:sz w:val="21"/>
          </w:rPr>
          <w:delText>Primero</w:delText>
        </w:r>
        <w:r w:rsidR="00DD5F57" w:rsidRPr="008B58EF" w:rsidDel="001A0EF1">
          <w:rPr>
            <w:sz w:val="21"/>
          </w:rPr>
          <w:delText xml:space="preserve"> un </w:delText>
        </w:r>
        <w:commentRangeStart w:id="99"/>
        <w:r w:rsidR="00DD5F57" w:rsidRPr="008B58EF" w:rsidDel="001A0EF1">
          <w:rPr>
            <w:sz w:val="21"/>
          </w:rPr>
          <w:delText xml:space="preserve">caso </w:delText>
        </w:r>
        <w:commentRangeEnd w:id="99"/>
        <w:r w:rsidR="00DD5F57" w:rsidRPr="008B58EF" w:rsidDel="001A0EF1">
          <w:rPr>
            <w:rStyle w:val="Refdecomentario"/>
            <w:sz w:val="18"/>
          </w:rPr>
          <w:commentReference w:id="99"/>
        </w:r>
        <w:r w:rsidR="00DD5F57" w:rsidRPr="008B58EF" w:rsidDel="001A0EF1">
          <w:rPr>
            <w:sz w:val="21"/>
          </w:rPr>
          <w:delText xml:space="preserve">en español que sigue la misma </w:delText>
        </w:r>
      </w:del>
      <w:r w:rsidR="00DD5F57" w:rsidRPr="008B58EF">
        <w:rPr>
          <w:sz w:val="21"/>
        </w:rPr>
        <w:t xml:space="preserve">estructura que la oración en inglés de la </w:t>
      </w:r>
      <w:r w:rsidR="00DD5F57" w:rsidRPr="008B58EF">
        <w:rPr>
          <w:b/>
          <w:i/>
          <w:sz w:val="21"/>
        </w:rPr>
        <w:fldChar w:fldCharType="begin"/>
      </w:r>
      <w:r w:rsidR="00DD5F57" w:rsidRPr="008B58EF">
        <w:rPr>
          <w:b/>
          <w:i/>
          <w:sz w:val="21"/>
        </w:rPr>
        <w:instrText xml:space="preserve"> </w:instrText>
      </w:r>
      <w:r w:rsidR="00100D20" w:rsidRPr="008B58EF">
        <w:rPr>
          <w:b/>
          <w:i/>
          <w:sz w:val="21"/>
        </w:rPr>
        <w:instrText>REF</w:instrText>
      </w:r>
      <w:r w:rsidR="00DD5F57" w:rsidRPr="008B58EF">
        <w:rPr>
          <w:b/>
          <w:i/>
          <w:sz w:val="21"/>
        </w:rPr>
        <w:instrText xml:space="preserve"> _Ref485083860 \h  \* MERGEFORMAT </w:instrText>
      </w:r>
      <w:r w:rsidR="00DD5F57" w:rsidRPr="008B58EF">
        <w:rPr>
          <w:b/>
          <w:i/>
          <w:sz w:val="21"/>
        </w:rPr>
      </w:r>
      <w:r w:rsidR="00DD5F57" w:rsidRPr="008B58EF">
        <w:rPr>
          <w:b/>
          <w:i/>
          <w:sz w:val="21"/>
        </w:rPr>
        <w:fldChar w:fldCharType="separate"/>
      </w:r>
      <w:r w:rsidR="00EB45CD" w:rsidRPr="008B58EF">
        <w:rPr>
          <w:b/>
          <w:i/>
          <w:sz w:val="21"/>
        </w:rPr>
        <w:t xml:space="preserve">Figura </w:t>
      </w:r>
      <w:r w:rsidR="00EB45CD" w:rsidRPr="008B58EF">
        <w:rPr>
          <w:b/>
          <w:i/>
          <w:noProof/>
          <w:sz w:val="21"/>
        </w:rPr>
        <w:t>2</w:t>
      </w:r>
      <w:r w:rsidR="00DD5F57" w:rsidRPr="008B58EF">
        <w:rPr>
          <w:b/>
          <w:i/>
          <w:sz w:val="21"/>
        </w:rPr>
        <w:fldChar w:fldCharType="end"/>
      </w:r>
      <w:r w:rsidR="001828F4" w:rsidRPr="008B58EF">
        <w:rPr>
          <w:b/>
          <w:i/>
          <w:sz w:val="21"/>
        </w:rPr>
        <w:t>.</w:t>
      </w:r>
    </w:p>
    <w:p w14:paraId="18AC3403" w14:textId="77777777" w:rsidR="001828F4" w:rsidRDefault="001828F4" w:rsidP="0028447A">
      <w:pPr>
        <w:ind w:left="284"/>
      </w:pPr>
    </w:p>
    <w:p w14:paraId="21542937" w14:textId="77777777" w:rsidR="00DD5F57" w:rsidRDefault="00B32A16" w:rsidP="0028447A">
      <w:pPr>
        <w:keepNext/>
        <w:ind w:left="284"/>
        <w:rPr>
          <w:noProof/>
        </w:rPr>
      </w:pPr>
      <w:r w:rsidRPr="0096710D">
        <w:rPr>
          <w:noProof/>
        </w:rPr>
        <w:drawing>
          <wp:inline distT="0" distB="0" distL="0" distR="0" wp14:anchorId="4F44EE94" wp14:editId="5110649C">
            <wp:extent cx="5579110" cy="1273810"/>
            <wp:effectExtent l="0" t="0" r="0" b="0"/>
            <wp:docPr id="1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110" cy="1273810"/>
                    </a:xfrm>
                    <a:prstGeom prst="rect">
                      <a:avLst/>
                    </a:prstGeom>
                    <a:noFill/>
                    <a:ln>
                      <a:noFill/>
                    </a:ln>
                  </pic:spPr>
                </pic:pic>
              </a:graphicData>
            </a:graphic>
          </wp:inline>
        </w:drawing>
      </w:r>
    </w:p>
    <w:p w14:paraId="34BDD974" w14:textId="77777777" w:rsidR="00DD5F57" w:rsidRDefault="00DD5F57" w:rsidP="001F55FF">
      <w:pPr>
        <w:pStyle w:val="Epgrafe"/>
        <w:ind w:left="284"/>
        <w:outlineLvl w:val="0"/>
      </w:pPr>
      <w:bookmarkStart w:id="100" w:name="_Ref485083991"/>
      <w:bookmarkStart w:id="101" w:name="_Toc486296402"/>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3</w:t>
      </w:r>
      <w:r>
        <w:fldChar w:fldCharType="end"/>
      </w:r>
      <w:bookmarkEnd w:id="100"/>
      <w:r>
        <w:t>. Primer ejemplo de árbol de constituyentes en español.</w:t>
      </w:r>
      <w:bookmarkEnd w:id="101"/>
    </w:p>
    <w:p w14:paraId="724C1300" w14:textId="011F0EE1" w:rsidR="00DD5F57" w:rsidRPr="008B58EF" w:rsidDel="00482A9C" w:rsidRDefault="00C042DA">
      <w:pPr>
        <w:keepNext/>
        <w:ind w:left="284"/>
        <w:rPr>
          <w:del w:id="102" w:author="Rebeca de la Paz Gonzales" w:date="2017-06-24T10:43:00Z"/>
          <w:sz w:val="21"/>
        </w:rPr>
        <w:pPrChange w:id="103" w:author="Rebeca de la Paz Gonzales" w:date="2017-06-24T10:43:00Z">
          <w:pPr>
            <w:keepNext/>
            <w:ind w:left="255"/>
          </w:pPr>
        </w:pPrChange>
      </w:pPr>
      <w:r w:rsidRPr="008B58EF">
        <w:rPr>
          <w:sz w:val="21"/>
        </w:rPr>
        <w:t>En este ejemplo se puede apreciar una perfecta diferenciación entre los dos constituyentes principales, además de seguir la estructura más sencilla, comentada anteriormente. En la parte del predicado se puede apreciar como un constituyente no solo puede estar formado por elementos finales, es decir, aquellos que no dan lugar a nuevas subsecuencias. Se puede apreciar como los diferentes constituyentes se van encadenando unos dentro de otros respetando sus dependencias hasta llegar finalmente a los elementos terminales que contienen las palabras que componen la oración.</w:t>
      </w:r>
      <w:ins w:id="104" w:author="Rebeca de la Paz Gonzales" w:date="2017-06-24T10:43:00Z">
        <w:r w:rsidR="00482A9C" w:rsidRPr="008B58EF" w:rsidDel="00482A9C">
          <w:rPr>
            <w:sz w:val="21"/>
          </w:rPr>
          <w:t xml:space="preserve"> </w:t>
        </w:r>
      </w:ins>
    </w:p>
    <w:p w14:paraId="6B81DB5C" w14:textId="77777777" w:rsidR="00DD5F57" w:rsidRPr="008B58EF" w:rsidRDefault="00DD5F57">
      <w:pPr>
        <w:ind w:left="284"/>
        <w:rPr>
          <w:sz w:val="21"/>
        </w:rPr>
        <w:pPrChange w:id="105" w:author="Rebeca de la Paz Gonzales" w:date="2017-06-24T10:43:00Z">
          <w:pPr/>
        </w:pPrChange>
      </w:pPr>
    </w:p>
    <w:p w14:paraId="1ADDFDED" w14:textId="77777777" w:rsidR="001C56C9" w:rsidRDefault="001C56C9" w:rsidP="0028447A">
      <w:pPr>
        <w:ind w:left="284"/>
      </w:pPr>
      <w:commentRangeStart w:id="106"/>
      <w:r w:rsidRPr="008B58EF">
        <w:rPr>
          <w:sz w:val="21"/>
        </w:rPr>
        <w:t xml:space="preserve">A continuación, otro caso </w:t>
      </w:r>
      <w:commentRangeEnd w:id="106"/>
      <w:r w:rsidR="00E718F3" w:rsidRPr="008B58EF">
        <w:rPr>
          <w:rStyle w:val="Refdecomentario"/>
          <w:sz w:val="18"/>
        </w:rPr>
        <w:commentReference w:id="106"/>
      </w:r>
      <w:r w:rsidRPr="008B58EF">
        <w:rPr>
          <w:sz w:val="21"/>
        </w:rPr>
        <w:t xml:space="preserve">que se puede encontrar en el treebank. En este árbol se puede observar que ambos términos </w:t>
      </w:r>
      <w:r w:rsidRPr="008B58EF">
        <w:rPr>
          <w:i/>
          <w:sz w:val="21"/>
        </w:rPr>
        <w:t>NPSUBJ</w:t>
      </w:r>
      <w:r w:rsidRPr="008B58EF">
        <w:rPr>
          <w:sz w:val="21"/>
        </w:rPr>
        <w:t xml:space="preserve"> y </w:t>
      </w:r>
      <w:r w:rsidRPr="008B58EF">
        <w:rPr>
          <w:i/>
          <w:sz w:val="21"/>
        </w:rPr>
        <w:t>VPTENSED</w:t>
      </w:r>
      <w:r w:rsidRPr="008B58EF">
        <w:rPr>
          <w:sz w:val="21"/>
        </w:rPr>
        <w:t xml:space="preserve"> están completos, sin embargo, los elementos se encuentran invertidos. En inglés no se da este caso en el que primero se encuentre el predicado y después el sujeto, </w:t>
      </w:r>
      <w:r w:rsidR="006E3EBC" w:rsidRPr="008B58EF">
        <w:rPr>
          <w:sz w:val="21"/>
        </w:rPr>
        <w:t xml:space="preserve">para este caso el </w:t>
      </w:r>
      <w:r w:rsidR="00E718F3" w:rsidRPr="008B58EF">
        <w:rPr>
          <w:sz w:val="21"/>
        </w:rPr>
        <w:t xml:space="preserve">analizador sintáctico </w:t>
      </w:r>
      <w:r w:rsidR="006E3EBC" w:rsidRPr="008B58EF">
        <w:rPr>
          <w:sz w:val="21"/>
        </w:rPr>
        <w:t>puede llegar a tomar e</w:t>
      </w:r>
      <w:r w:rsidR="00E718F3" w:rsidRPr="008B58EF">
        <w:rPr>
          <w:sz w:val="21"/>
        </w:rPr>
        <w:t>l</w:t>
      </w:r>
      <w:r w:rsidR="006E3EBC" w:rsidRPr="008B58EF">
        <w:rPr>
          <w:sz w:val="21"/>
        </w:rPr>
        <w:t xml:space="preserve"> sujeto como algún complemento del predicado, algo que no es correcto</w:t>
      </w:r>
      <w:r w:rsidR="006E3EBC">
        <w:t>.</w:t>
      </w:r>
    </w:p>
    <w:p w14:paraId="5163296A" w14:textId="77777777" w:rsidR="001C56C9" w:rsidRDefault="001C56C9" w:rsidP="0028447A">
      <w:pPr>
        <w:ind w:left="284"/>
      </w:pPr>
    </w:p>
    <w:p w14:paraId="6438A9D0" w14:textId="77777777" w:rsidR="00B87BB9" w:rsidRDefault="00B32A16" w:rsidP="00C406E1">
      <w:pPr>
        <w:keepNext/>
        <w:ind w:left="284"/>
        <w:jc w:val="center"/>
      </w:pPr>
      <w:r w:rsidRPr="0096710D">
        <w:rPr>
          <w:noProof/>
        </w:rPr>
        <w:lastRenderedPageBreak/>
        <w:drawing>
          <wp:inline distT="0" distB="0" distL="0" distR="0" wp14:anchorId="5E3DA3A6" wp14:editId="7E2CC5AD">
            <wp:extent cx="5827264" cy="1427303"/>
            <wp:effectExtent l="0" t="0" r="0" b="0"/>
            <wp:docPr id="1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59989" cy="1435319"/>
                    </a:xfrm>
                    <a:prstGeom prst="rect">
                      <a:avLst/>
                    </a:prstGeom>
                    <a:noFill/>
                    <a:ln>
                      <a:noFill/>
                    </a:ln>
                  </pic:spPr>
                </pic:pic>
              </a:graphicData>
            </a:graphic>
          </wp:inline>
        </w:drawing>
      </w:r>
    </w:p>
    <w:p w14:paraId="6CD77663" w14:textId="77777777" w:rsidR="002978E8" w:rsidRPr="002978E8" w:rsidDel="0028447A" w:rsidRDefault="00794532" w:rsidP="001F55FF">
      <w:pPr>
        <w:pStyle w:val="Epgrafe"/>
        <w:ind w:left="284"/>
        <w:outlineLvl w:val="0"/>
        <w:rPr>
          <w:del w:id="107" w:author="Rebeca de la Paz Gonzales" w:date="2017-06-24T10:46:00Z"/>
          <w:i/>
        </w:rPr>
      </w:pPr>
      <w:bookmarkStart w:id="108" w:name="_Toc486296403"/>
      <w:r>
        <w:t xml:space="preserve">Figura </w:t>
      </w:r>
      <w:r>
        <w:rPr>
          <w:b w:val="0"/>
        </w:rPr>
        <w:fldChar w:fldCharType="begin"/>
      </w:r>
      <w:r>
        <w:instrText xml:space="preserve"> </w:instrText>
      </w:r>
      <w:r w:rsidR="00100D20">
        <w:instrText>SEQ</w:instrText>
      </w:r>
      <w:r>
        <w:instrText xml:space="preserve"> Figura \* ARABIC </w:instrText>
      </w:r>
      <w:r>
        <w:rPr>
          <w:b w:val="0"/>
        </w:rPr>
        <w:fldChar w:fldCharType="separate"/>
      </w:r>
      <w:r w:rsidR="00EB45CD">
        <w:rPr>
          <w:noProof/>
        </w:rPr>
        <w:t>4</w:t>
      </w:r>
      <w:r>
        <w:rPr>
          <w:b w:val="0"/>
        </w:rPr>
        <w:fldChar w:fldCharType="end"/>
      </w:r>
      <w:r>
        <w:t xml:space="preserve">. </w:t>
      </w:r>
      <w:r w:rsidR="00F43FB5">
        <w:t>Segundo ejemplo de</w:t>
      </w:r>
      <w:r>
        <w:t xml:space="preserve"> árbol de constituyentes </w:t>
      </w:r>
      <w:r w:rsidR="00F43FB5">
        <w:t>en</w:t>
      </w:r>
      <w:r>
        <w:t xml:space="preserve"> español.</w:t>
      </w:r>
      <w:bookmarkEnd w:id="108"/>
    </w:p>
    <w:p w14:paraId="20E5AE66" w14:textId="77777777" w:rsidR="002978E8" w:rsidRPr="002978E8" w:rsidRDefault="002978E8" w:rsidP="001F55FF">
      <w:pPr>
        <w:pStyle w:val="Epgrafe"/>
        <w:ind w:left="284"/>
        <w:outlineLvl w:val="0"/>
        <w:pPrChange w:id="109" w:author="Rebeca de la Paz Gonzales" w:date="2017-06-24T10:46:00Z">
          <w:pPr>
            <w:ind w:left="284"/>
          </w:pPr>
        </w:pPrChange>
      </w:pPr>
    </w:p>
    <w:p w14:paraId="581FA7CB" w14:textId="0E2AFE06" w:rsidR="008901E4" w:rsidRPr="008901E4" w:rsidRDefault="00836D2E" w:rsidP="001F55FF">
      <w:pPr>
        <w:pStyle w:val="Ttulo3"/>
      </w:pPr>
      <w:bookmarkStart w:id="110" w:name="_Toc486369588"/>
      <w:r>
        <w:t>Dependencias</w:t>
      </w:r>
      <w:bookmarkEnd w:id="110"/>
    </w:p>
    <w:p w14:paraId="290CE3C2" w14:textId="56E692CC" w:rsidR="0095469E" w:rsidRPr="008B58EF" w:rsidRDefault="0095469E" w:rsidP="0028447A">
      <w:pPr>
        <w:ind w:left="284"/>
        <w:rPr>
          <w:sz w:val="21"/>
        </w:rPr>
      </w:pPr>
      <w:r>
        <w:t xml:space="preserve">Las relaciones de dependencias se establecen conectando las palabras individuales con su núcleo </w:t>
      </w:r>
      <w:r w:rsidRPr="008B58EF">
        <w:rPr>
          <w:sz w:val="21"/>
        </w:rPr>
        <w:t>inmediatamente superior. La dependencia se establece como una relación binaria asimétrica, pues parte del</w:t>
      </w:r>
      <w:r w:rsidR="00C22EBF" w:rsidRPr="008B58EF">
        <w:rPr>
          <w:sz w:val="21"/>
        </w:rPr>
        <w:t xml:space="preserve"> núcleo hasta sus dependientes. </w:t>
      </w:r>
      <w:r w:rsidRPr="008B58EF">
        <w:rPr>
          <w:sz w:val="21"/>
        </w:rPr>
        <w:t>La representación más usada es la de un grafo dirigido etiquetado con la función del elemento dependiente.</w:t>
      </w:r>
    </w:p>
    <w:p w14:paraId="6E8A4A5D" w14:textId="77777777" w:rsidR="0095469E" w:rsidRPr="008B58EF" w:rsidRDefault="0095469E" w:rsidP="0028447A">
      <w:pPr>
        <w:ind w:left="284"/>
        <w:rPr>
          <w:sz w:val="21"/>
        </w:rPr>
      </w:pPr>
    </w:p>
    <w:p w14:paraId="4A53B72A" w14:textId="77777777" w:rsidR="0095469E" w:rsidRPr="008B58EF" w:rsidRDefault="0095469E" w:rsidP="0028447A">
      <w:pPr>
        <w:ind w:left="284"/>
        <w:rPr>
          <w:sz w:val="21"/>
        </w:rPr>
      </w:pPr>
      <w:r w:rsidRPr="008B58EF">
        <w:rPr>
          <w:sz w:val="21"/>
        </w:rPr>
        <w:t>Si recordamos el modelo de constituyentes, se basaba en reconocer las diferentes unidades sintácticas, es decir, palabras, sintagmas, cláusulas u oraciones, mientras que en dependencias las relaciones se establecen únicamente entre palabras.</w:t>
      </w:r>
    </w:p>
    <w:p w14:paraId="08A696F6" w14:textId="77777777" w:rsidR="0095469E" w:rsidRPr="008B58EF" w:rsidRDefault="0095469E" w:rsidP="0028447A">
      <w:pPr>
        <w:ind w:left="284"/>
        <w:rPr>
          <w:sz w:val="21"/>
        </w:rPr>
      </w:pPr>
    </w:p>
    <w:p w14:paraId="79FA0087" w14:textId="7EB42CBA" w:rsidR="008912E9" w:rsidRPr="008B58EF" w:rsidRDefault="008912E9" w:rsidP="0028447A">
      <w:pPr>
        <w:ind w:left="284"/>
        <w:rPr>
          <w:sz w:val="21"/>
        </w:rPr>
      </w:pPr>
      <w:r w:rsidRPr="008B58EF">
        <w:rPr>
          <w:sz w:val="21"/>
        </w:rPr>
        <w:t xml:space="preserve">Las gramáticas de dependencias por el </w:t>
      </w:r>
      <w:del w:id="111" w:author="Rebeca de la Paz Gonzales" w:date="2017-06-24T10:48:00Z">
        <w:r w:rsidRPr="008B58EF" w:rsidDel="00B25078">
          <w:rPr>
            <w:sz w:val="21"/>
          </w:rPr>
          <w:delText>contrario</w:delText>
        </w:r>
      </w:del>
      <w:ins w:id="112" w:author="Rebeca de la Paz Gonzales" w:date="2017-06-24T10:48:00Z">
        <w:r w:rsidR="00B25078" w:rsidRPr="008B58EF">
          <w:rPr>
            <w:sz w:val="21"/>
          </w:rPr>
          <w:t>contrario,</w:t>
        </w:r>
      </w:ins>
      <w:ins w:id="113" w:author="Rebeca de la Paz Gonzales" w:date="2017-06-24T10:46:00Z">
        <w:r w:rsidR="0028447A" w:rsidRPr="008B58EF">
          <w:rPr>
            <w:sz w:val="21"/>
          </w:rPr>
          <w:t xml:space="preserve"> a las de constituyentes,</w:t>
        </w:r>
      </w:ins>
      <w:r w:rsidRPr="008B58EF">
        <w:rPr>
          <w:sz w:val="21"/>
        </w:rPr>
        <w:t xml:space="preserve"> no asumen esta estructura </w:t>
      </w:r>
      <w:r w:rsidR="006E3EBC" w:rsidRPr="008B58EF">
        <w:rPr>
          <w:sz w:val="21"/>
        </w:rPr>
        <w:t>de árbol</w:t>
      </w:r>
      <w:del w:id="114" w:author="Rebeca de la Paz Gonzales" w:date="2017-06-24T10:50:00Z">
        <w:r w:rsidR="006E3EBC" w:rsidRPr="008B58EF" w:rsidDel="00C23088">
          <w:rPr>
            <w:sz w:val="21"/>
          </w:rPr>
          <w:delText xml:space="preserve"> </w:delText>
        </w:r>
        <w:r w:rsidRPr="008B58EF" w:rsidDel="00C23088">
          <w:rPr>
            <w:sz w:val="21"/>
          </w:rPr>
          <w:delText>binaria</w:delText>
        </w:r>
      </w:del>
      <w:r w:rsidRPr="008B58EF">
        <w:rPr>
          <w:sz w:val="21"/>
        </w:rPr>
        <w:t>, optando por que el verbo sea la raíz de la oración donde todos los demás términos están directa o indirectamente relacionados con el verbo. Por lo que las gramáticas de dependencias no contienen el sintagma verbal</w:t>
      </w:r>
      <w:del w:id="115" w:author="Rebeca de la Paz Gonzales" w:date="2017-06-24T10:49:00Z">
        <w:r w:rsidRPr="008B58EF" w:rsidDel="00C23088">
          <w:rPr>
            <w:sz w:val="21"/>
          </w:rPr>
          <w:delText>, es decir, predicado</w:delText>
        </w:r>
      </w:del>
      <w:ins w:id="116" w:author="Rebeca de la Paz Gonzales" w:date="2017-06-24T10:49:00Z">
        <w:r w:rsidR="00C23088" w:rsidRPr="008B58EF">
          <w:rPr>
            <w:sz w:val="21"/>
          </w:rPr>
          <w:t xml:space="preserve"> como tal, sino las relaciones directas </w:t>
        </w:r>
      </w:ins>
      <w:ins w:id="117" w:author="Rebeca de la Paz Gonzales" w:date="2017-06-24T10:50:00Z">
        <w:r w:rsidR="00C23088" w:rsidRPr="008B58EF">
          <w:rPr>
            <w:sz w:val="21"/>
          </w:rPr>
          <w:t>con el verbo</w:t>
        </w:r>
      </w:ins>
      <w:r w:rsidRPr="008B58EF">
        <w:rPr>
          <w:sz w:val="21"/>
        </w:rPr>
        <w:t xml:space="preserve">, lo que las hace más adecuadas para lenguas con orden libre de </w:t>
      </w:r>
      <w:commentRangeStart w:id="118"/>
      <w:r w:rsidRPr="008B58EF">
        <w:rPr>
          <w:sz w:val="21"/>
        </w:rPr>
        <w:t>constituyentes</w:t>
      </w:r>
      <w:commentRangeEnd w:id="118"/>
      <w:r w:rsidR="00E718F3" w:rsidRPr="008B58EF">
        <w:rPr>
          <w:rStyle w:val="Refdecomentario"/>
          <w:sz w:val="18"/>
        </w:rPr>
        <w:commentReference w:id="118"/>
      </w:r>
      <w:r w:rsidR="00A019DF" w:rsidRPr="008B58EF">
        <w:rPr>
          <w:sz w:val="21"/>
        </w:rPr>
        <w:t>, como puede ser el ruso o chino</w:t>
      </w:r>
      <w:r w:rsidRPr="008B58EF">
        <w:rPr>
          <w:sz w:val="21"/>
        </w:rPr>
        <w:t>.</w:t>
      </w:r>
    </w:p>
    <w:p w14:paraId="06F33ED8" w14:textId="77777777" w:rsidR="008901E4" w:rsidRPr="008B58EF" w:rsidRDefault="008901E4" w:rsidP="0028447A">
      <w:pPr>
        <w:ind w:left="284"/>
        <w:rPr>
          <w:sz w:val="21"/>
        </w:rPr>
      </w:pPr>
    </w:p>
    <w:p w14:paraId="3CBEAB6D" w14:textId="77777777" w:rsidR="008901E4" w:rsidRDefault="00B32A16" w:rsidP="00C22EBF">
      <w:pPr>
        <w:keepNext/>
        <w:ind w:left="284"/>
        <w:jc w:val="center"/>
      </w:pPr>
      <w:r w:rsidRPr="00100096">
        <w:rPr>
          <w:noProof/>
        </w:rPr>
        <w:drawing>
          <wp:inline distT="0" distB="0" distL="0" distR="0" wp14:anchorId="3188C2CD" wp14:editId="57B59922">
            <wp:extent cx="3663847" cy="1052505"/>
            <wp:effectExtent l="0" t="0" r="0" b="0"/>
            <wp:docPr id="1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9456" cy="1085716"/>
                    </a:xfrm>
                    <a:prstGeom prst="rect">
                      <a:avLst/>
                    </a:prstGeom>
                    <a:noFill/>
                    <a:ln>
                      <a:noFill/>
                    </a:ln>
                  </pic:spPr>
                </pic:pic>
              </a:graphicData>
            </a:graphic>
          </wp:inline>
        </w:drawing>
      </w:r>
    </w:p>
    <w:p w14:paraId="79C34EF5" w14:textId="77777777" w:rsidR="005C452B" w:rsidRDefault="008901E4" w:rsidP="001F55FF">
      <w:pPr>
        <w:pStyle w:val="Epgrafe"/>
        <w:ind w:left="284"/>
        <w:outlineLvl w:val="0"/>
      </w:pPr>
      <w:bookmarkStart w:id="119" w:name="_Toc486296404"/>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5</w:t>
      </w:r>
      <w:r>
        <w:fldChar w:fldCharType="end"/>
      </w:r>
      <w:r>
        <w:t>. Árbol de dependencias en español</w:t>
      </w:r>
      <w:bookmarkEnd w:id="119"/>
    </w:p>
    <w:p w14:paraId="54B90F74" w14:textId="77777777" w:rsidR="0095469E" w:rsidRPr="008B58EF" w:rsidRDefault="005C452B" w:rsidP="0028447A">
      <w:pPr>
        <w:ind w:left="284"/>
        <w:rPr>
          <w:sz w:val="22"/>
          <w:szCs w:val="22"/>
        </w:rPr>
      </w:pPr>
      <w:r w:rsidRPr="008B58EF">
        <w:rPr>
          <w:sz w:val="22"/>
          <w:szCs w:val="22"/>
        </w:rPr>
        <w:t xml:space="preserve">La gramática de dependencias muestra las relaciones entre las palabras como funciones sintácticas, sujeto, objeto directo, </w:t>
      </w:r>
      <w:r w:rsidR="001828F4" w:rsidRPr="008B58EF">
        <w:rPr>
          <w:sz w:val="22"/>
          <w:szCs w:val="22"/>
        </w:rPr>
        <w:t>etc.</w:t>
      </w:r>
      <w:r w:rsidRPr="008B58EF">
        <w:rPr>
          <w:sz w:val="22"/>
          <w:szCs w:val="22"/>
        </w:rPr>
        <w:t xml:space="preserve"> Por el contrario, en constituyentes se representan las funciones gramaticales como categoría derivadas por su posición en el árbol.</w:t>
      </w:r>
    </w:p>
    <w:p w14:paraId="5A92B81F" w14:textId="77777777" w:rsidR="001E2810" w:rsidRPr="008B58EF" w:rsidRDefault="001E2810" w:rsidP="0028447A">
      <w:pPr>
        <w:ind w:left="284"/>
        <w:rPr>
          <w:sz w:val="22"/>
          <w:szCs w:val="22"/>
        </w:rPr>
      </w:pPr>
    </w:p>
    <w:p w14:paraId="49AE5514" w14:textId="77777777" w:rsidR="000C08A5" w:rsidRPr="008B58EF" w:rsidRDefault="000C08A5" w:rsidP="0028447A">
      <w:pPr>
        <w:ind w:left="284"/>
        <w:rPr>
          <w:sz w:val="22"/>
          <w:szCs w:val="22"/>
        </w:rPr>
      </w:pPr>
      <w:r w:rsidRPr="008B58EF">
        <w:rPr>
          <w:sz w:val="22"/>
          <w:szCs w:val="22"/>
        </w:rPr>
        <w:t>Actualmente se asume que las gramáticas de dependencias están mejor equipadas para tratar estructuras de las lenguas con orden libre de constituyentes y rica morfología, porque su formato de representación no se basa en la posición de las palabras y en su agrupamiento interno en sintagmas, como lo hacen las gramáticas de constituyentes</w:t>
      </w:r>
    </w:p>
    <w:p w14:paraId="182BFB5B" w14:textId="77777777" w:rsidR="00C406E1" w:rsidRPr="008B58EF" w:rsidRDefault="00C406E1" w:rsidP="0028447A">
      <w:pPr>
        <w:ind w:left="284"/>
        <w:rPr>
          <w:sz w:val="22"/>
          <w:szCs w:val="22"/>
        </w:rPr>
      </w:pPr>
    </w:p>
    <w:p w14:paraId="1B951002" w14:textId="15704CA6" w:rsidR="007C2B13" w:rsidRPr="008B58EF" w:rsidRDefault="001E2810" w:rsidP="007C2B13">
      <w:pPr>
        <w:ind w:left="284"/>
        <w:rPr>
          <w:sz w:val="22"/>
          <w:szCs w:val="22"/>
        </w:rPr>
      </w:pPr>
      <w:r w:rsidRPr="008B58EF">
        <w:rPr>
          <w:sz w:val="22"/>
          <w:szCs w:val="22"/>
        </w:rPr>
        <w:t>Desde la perspectiva computacional, la representación de dependencias es más eficiente que la de constituyentes, porque su estructura es más básica y restringida: básicamente solo hay que construir la relación entre el núcleo y sus dependientes, sin la complejidad de construir profundas ramificaciones de constituyentes.</w:t>
      </w:r>
    </w:p>
    <w:p w14:paraId="469CA19A" w14:textId="4EF4773C" w:rsidR="008901E4" w:rsidRPr="008901E4" w:rsidRDefault="00836D2E" w:rsidP="001F55FF">
      <w:pPr>
        <w:pStyle w:val="Ttulo2"/>
        <w:ind w:left="709" w:hanging="709"/>
      </w:pPr>
      <w:bookmarkStart w:id="120" w:name="_Toc486369589"/>
      <w:commentRangeStart w:id="121"/>
      <w:r>
        <w:lastRenderedPageBreak/>
        <w:t xml:space="preserve">Stanford </w:t>
      </w:r>
      <w:commentRangeEnd w:id="121"/>
      <w:r w:rsidR="006C198F">
        <w:rPr>
          <w:rStyle w:val="Refdecomentario"/>
          <w:rFonts w:ascii="Times New Roman" w:hAnsi="Times New Roman" w:cs="Times New Roman"/>
          <w:b w:val="0"/>
          <w:bCs w:val="0"/>
          <w:i w:val="0"/>
          <w:iCs w:val="0"/>
        </w:rPr>
        <w:commentReference w:id="121"/>
      </w:r>
      <w:r>
        <w:t>Dependencies</w:t>
      </w:r>
      <w:bookmarkEnd w:id="120"/>
    </w:p>
    <w:p w14:paraId="01F0659E" w14:textId="4BF44839" w:rsidR="006C198F" w:rsidRPr="008B58EF" w:rsidRDefault="006C198F" w:rsidP="0028447A">
      <w:pPr>
        <w:rPr>
          <w:sz w:val="22"/>
          <w:szCs w:val="22"/>
        </w:rPr>
      </w:pPr>
      <w:r w:rsidRPr="008B58EF">
        <w:rPr>
          <w:sz w:val="22"/>
          <w:szCs w:val="22"/>
        </w:rPr>
        <w:t xml:space="preserve">El Stanford Dependencies es </w:t>
      </w:r>
      <w:r w:rsidR="001166CA">
        <w:rPr>
          <w:sz w:val="22"/>
          <w:szCs w:val="22"/>
        </w:rPr>
        <w:t xml:space="preserve">un </w:t>
      </w:r>
      <w:r w:rsidRPr="008B58EF">
        <w:rPr>
          <w:sz w:val="22"/>
          <w:szCs w:val="22"/>
        </w:rPr>
        <w:t xml:space="preserve">analizador sintáctico estadístico </w:t>
      </w:r>
      <w:r w:rsidR="006B54A7" w:rsidRPr="008B58EF">
        <w:rPr>
          <w:sz w:val="22"/>
          <w:szCs w:val="22"/>
        </w:rPr>
        <w:t>que proporciona una representación gramatical de las relaci</w:t>
      </w:r>
      <w:ins w:id="122" w:author="Rebeca de la Paz Gonzales" w:date="2017-06-24T10:51:00Z">
        <w:r w:rsidR="001C756B" w:rsidRPr="008B58EF">
          <w:rPr>
            <w:sz w:val="22"/>
            <w:szCs w:val="22"/>
          </w:rPr>
          <w:t>ones</w:t>
        </w:r>
      </w:ins>
      <w:del w:id="123" w:author="Rebeca de la Paz Gonzales" w:date="2017-06-24T10:51:00Z">
        <w:r w:rsidR="006B54A7" w:rsidRPr="008B58EF" w:rsidDel="001C756B">
          <w:rPr>
            <w:sz w:val="22"/>
            <w:szCs w:val="22"/>
          </w:rPr>
          <w:delText>ón</w:delText>
        </w:r>
      </w:del>
      <w:r w:rsidR="006B54A7" w:rsidRPr="008B58EF">
        <w:rPr>
          <w:sz w:val="22"/>
          <w:szCs w:val="22"/>
        </w:rPr>
        <w:t xml:space="preserve"> entre dos palabras, dentro de una oración, para ello evalúa la frase entera y obtiene todas las relaciones entre elementos siempre dos a dos.</w:t>
      </w:r>
    </w:p>
    <w:p w14:paraId="7E771B9D" w14:textId="77777777" w:rsidR="006B54A7" w:rsidRPr="008B58EF" w:rsidRDefault="006B54A7" w:rsidP="0028447A">
      <w:pPr>
        <w:rPr>
          <w:sz w:val="22"/>
          <w:szCs w:val="22"/>
        </w:rPr>
      </w:pPr>
    </w:p>
    <w:p w14:paraId="3A6B3F3D" w14:textId="77777777" w:rsidR="00A019DF" w:rsidRPr="008B58EF" w:rsidRDefault="005F2BEB" w:rsidP="0028447A">
      <w:pPr>
        <w:rPr>
          <w:sz w:val="22"/>
          <w:szCs w:val="22"/>
        </w:rPr>
      </w:pPr>
      <w:commentRangeStart w:id="124"/>
      <w:r w:rsidRPr="008B58EF">
        <w:rPr>
          <w:sz w:val="22"/>
          <w:szCs w:val="22"/>
        </w:rPr>
        <w:t xml:space="preserve">La tipología </w:t>
      </w:r>
      <w:commentRangeEnd w:id="124"/>
      <w:r w:rsidR="006C198F" w:rsidRPr="008B58EF">
        <w:rPr>
          <w:rStyle w:val="Refdecomentario"/>
          <w:sz w:val="22"/>
          <w:szCs w:val="22"/>
        </w:rPr>
        <w:commentReference w:id="124"/>
      </w:r>
      <w:r w:rsidRPr="008B58EF">
        <w:rPr>
          <w:sz w:val="22"/>
          <w:szCs w:val="22"/>
        </w:rPr>
        <w:t>desarrollada por la Universidad de Stanford pretende proporcionar una estructura simple para la descripción de las relaciones gramaticales dentro de una oración y que pueda entenderse incluso por personas que no tengan experiencia en el área de la lingüística.</w:t>
      </w:r>
    </w:p>
    <w:p w14:paraId="3F65D29D" w14:textId="77777777" w:rsidR="00A019DF" w:rsidRPr="008B58EF" w:rsidRDefault="00A019DF" w:rsidP="00A019DF">
      <w:pPr>
        <w:rPr>
          <w:sz w:val="22"/>
          <w:szCs w:val="22"/>
        </w:rPr>
      </w:pPr>
    </w:p>
    <w:p w14:paraId="4D7D7413" w14:textId="135679DE" w:rsidR="001C756B" w:rsidRPr="008B58EF" w:rsidRDefault="00B4487C" w:rsidP="00A019DF">
      <w:pPr>
        <w:rPr>
          <w:sz w:val="22"/>
          <w:szCs w:val="22"/>
        </w:rPr>
      </w:pPr>
      <w:r w:rsidRPr="008B58EF">
        <w:rPr>
          <w:sz w:val="22"/>
          <w:szCs w:val="22"/>
        </w:rPr>
        <w:t xml:space="preserve">En </w:t>
      </w:r>
      <w:r w:rsidRPr="008B58EF">
        <w:rPr>
          <w:i/>
          <w:sz w:val="22"/>
          <w:szCs w:val="22"/>
        </w:rPr>
        <w:t>Stanford Dependencies</w:t>
      </w:r>
      <w:r w:rsidRPr="008B58EF">
        <w:rPr>
          <w:sz w:val="22"/>
          <w:szCs w:val="22"/>
        </w:rPr>
        <w:t xml:space="preserve"> lo que se intenta es proponer una taxonomía mejorada, pudiendo reconsiderar algunas de las decisiones que se tomaron originalmente en el desarrollo de las dependencias. Se sugiere una taxonomía que tiene en su núcleo </w:t>
      </w:r>
      <w:r w:rsidR="00EF3A63" w:rsidRPr="008B58EF">
        <w:rPr>
          <w:sz w:val="22"/>
          <w:szCs w:val="22"/>
        </w:rPr>
        <w:t>un conjunto de relaciones gramaticales, completadas en algunas ocasiones con subtipos para relaciones particulares del lenguaje, pues no se puede generalizar todo para todos los idiomas</w:t>
      </w:r>
      <w:r w:rsidR="002414BC" w:rsidRPr="008B58EF">
        <w:rPr>
          <w:sz w:val="22"/>
          <w:szCs w:val="22"/>
        </w:rPr>
        <w:t xml:space="preserve">, es decir, que en algunos casos es necesario concretar la funcionalidad asociada a los elementos añadiendo información que complemente la categorización realizada. En </w:t>
      </w:r>
      <w:r w:rsidR="002414BC" w:rsidRPr="008B58EF">
        <w:rPr>
          <w:i/>
          <w:sz w:val="22"/>
          <w:szCs w:val="22"/>
        </w:rPr>
        <w:t>Stanford Dependencies</w:t>
      </w:r>
      <w:r w:rsidR="002414BC" w:rsidRPr="008B58EF">
        <w:rPr>
          <w:sz w:val="22"/>
          <w:szCs w:val="22"/>
        </w:rPr>
        <w:t xml:space="preserve"> se pueden observar algunos casos en los que la etiqueta tiene la siguiente estructura: </w:t>
      </w:r>
    </w:p>
    <w:p w14:paraId="10394BA8" w14:textId="77777777" w:rsidR="007C2B13" w:rsidRPr="008B58EF" w:rsidRDefault="007C2B13" w:rsidP="00A019DF">
      <w:pPr>
        <w:rPr>
          <w:sz w:val="22"/>
          <w:szCs w:val="22"/>
        </w:rPr>
      </w:pPr>
    </w:p>
    <w:p w14:paraId="7E1FCADD" w14:textId="60DAEDE4" w:rsidR="002414BC" w:rsidRPr="008B58EF" w:rsidRDefault="002414BC">
      <w:pPr>
        <w:jc w:val="center"/>
        <w:rPr>
          <w:b/>
          <w:sz w:val="22"/>
          <w:szCs w:val="22"/>
        </w:rPr>
        <w:pPrChange w:id="125" w:author="Rebeca de la Paz Gonzales" w:date="2017-06-24T10:52:00Z">
          <w:pPr/>
        </w:pPrChange>
      </w:pPr>
      <w:r w:rsidRPr="008B58EF">
        <w:rPr>
          <w:b/>
          <w:i/>
          <w:sz w:val="22"/>
          <w:szCs w:val="22"/>
        </w:rPr>
        <w:t>nombre_relación:subtipo_relación (principal</w:t>
      </w:r>
      <w:r w:rsidR="00AF4FB3" w:rsidRPr="008B58EF">
        <w:rPr>
          <w:b/>
          <w:i/>
          <w:sz w:val="22"/>
          <w:szCs w:val="22"/>
        </w:rPr>
        <w:t xml:space="preserve"> - posición</w:t>
      </w:r>
      <w:r w:rsidRPr="008B58EF">
        <w:rPr>
          <w:b/>
          <w:i/>
          <w:sz w:val="22"/>
          <w:szCs w:val="22"/>
        </w:rPr>
        <w:t>, dependiente</w:t>
      </w:r>
      <w:r w:rsidR="00AF4FB3" w:rsidRPr="008B58EF">
        <w:rPr>
          <w:b/>
          <w:i/>
          <w:sz w:val="22"/>
          <w:szCs w:val="22"/>
        </w:rPr>
        <w:t xml:space="preserve"> - posición</w:t>
      </w:r>
      <w:r w:rsidRPr="008B58EF">
        <w:rPr>
          <w:b/>
          <w:i/>
          <w:sz w:val="22"/>
          <w:szCs w:val="22"/>
        </w:rPr>
        <w:t>)</w:t>
      </w:r>
    </w:p>
    <w:p w14:paraId="24B679AC" w14:textId="77777777" w:rsidR="00EF3A63" w:rsidRPr="008B58EF" w:rsidRDefault="00EF3A63" w:rsidP="00A019DF">
      <w:pPr>
        <w:rPr>
          <w:sz w:val="22"/>
          <w:szCs w:val="22"/>
        </w:rPr>
      </w:pPr>
    </w:p>
    <w:p w14:paraId="076678DB" w14:textId="77777777" w:rsidR="00EF3A63" w:rsidRPr="008B58EF" w:rsidRDefault="00EF3A63" w:rsidP="00A019DF">
      <w:pPr>
        <w:rPr>
          <w:sz w:val="22"/>
          <w:szCs w:val="22"/>
        </w:rPr>
      </w:pPr>
      <w:r w:rsidRPr="008B58EF">
        <w:rPr>
          <w:sz w:val="22"/>
          <w:szCs w:val="22"/>
        </w:rPr>
        <w:t xml:space="preserve">Una parte poco elaborada en los primeros diseños (2008) es que se adopta la hipótesis lexicalista en la sintaxis, por medio de la cual las relaciones gramaticales deben estar entre palabras o lexemas. Hay un lago debate no resuelto entre teorías que intentan construir palabras y frases usando los mismos mecanismos sintácticos frente a las teorías en las que la palabra es la unidad fundamental, que ven los procesos morfológicos que construyen palabras como fundamentalmente ocultas y diferentes a las que construyen </w:t>
      </w:r>
      <w:r w:rsidR="00D05366" w:rsidRPr="008B58EF">
        <w:rPr>
          <w:sz w:val="22"/>
          <w:szCs w:val="22"/>
        </w:rPr>
        <w:t>oraciones.</w:t>
      </w:r>
    </w:p>
    <w:p w14:paraId="013713F9" w14:textId="77777777" w:rsidR="00B4487C" w:rsidRPr="008B58EF" w:rsidRDefault="00B4487C" w:rsidP="00A019DF">
      <w:pPr>
        <w:rPr>
          <w:sz w:val="22"/>
          <w:szCs w:val="22"/>
        </w:rPr>
      </w:pPr>
    </w:p>
    <w:p w14:paraId="3905E397" w14:textId="77777777" w:rsidR="00EE6E8B" w:rsidRPr="008B58EF" w:rsidRDefault="00D05366" w:rsidP="00A019DF">
      <w:pPr>
        <w:rPr>
          <w:sz w:val="22"/>
          <w:szCs w:val="22"/>
        </w:rPr>
      </w:pPr>
      <w:r w:rsidRPr="008B58EF">
        <w:rPr>
          <w:sz w:val="22"/>
          <w:szCs w:val="22"/>
        </w:rPr>
        <w:t>Finalmente se usa la relación entre lexemas para determinar la relación entre ellas y así poder crear un adecuado conjunto de etiquetas de funcionalidad para los lenguajes en los que se está desarrollando este proyecto.</w:t>
      </w:r>
    </w:p>
    <w:p w14:paraId="778DEA33" w14:textId="77777777" w:rsidR="00596D27" w:rsidRDefault="00596D27" w:rsidP="00A019DF"/>
    <w:p w14:paraId="3648F7B5" w14:textId="77777777" w:rsidR="00E1716D" w:rsidRDefault="00B32A16" w:rsidP="00C406E1">
      <w:pPr>
        <w:keepNext/>
        <w:jc w:val="center"/>
      </w:pPr>
      <w:r w:rsidRPr="00F153EC">
        <w:rPr>
          <w:noProof/>
        </w:rPr>
        <w:drawing>
          <wp:inline distT="0" distB="0" distL="0" distR="0" wp14:anchorId="0761D6B5" wp14:editId="6C995B51">
            <wp:extent cx="4329264" cy="1052505"/>
            <wp:effectExtent l="0" t="0" r="0" b="0"/>
            <wp:docPr id="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7809" cy="1083756"/>
                    </a:xfrm>
                    <a:prstGeom prst="rect">
                      <a:avLst/>
                    </a:prstGeom>
                    <a:noFill/>
                    <a:ln>
                      <a:noFill/>
                    </a:ln>
                  </pic:spPr>
                </pic:pic>
              </a:graphicData>
            </a:graphic>
          </wp:inline>
        </w:drawing>
      </w:r>
    </w:p>
    <w:p w14:paraId="2853A29D" w14:textId="77777777" w:rsidR="00E1716D" w:rsidRDefault="00E1716D" w:rsidP="001F55FF">
      <w:pPr>
        <w:pStyle w:val="Epgrafe"/>
        <w:outlineLvl w:val="0"/>
      </w:pPr>
      <w:bookmarkStart w:id="126" w:name="_Toc486296405"/>
      <w:commentRangeStart w:id="127"/>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6</w:t>
      </w:r>
      <w:r>
        <w:fldChar w:fldCharType="end"/>
      </w:r>
      <w:r>
        <w:t>. Árbol de dependencias de Stanford</w:t>
      </w:r>
      <w:commentRangeEnd w:id="127"/>
      <w:r w:rsidR="001828F4">
        <w:rPr>
          <w:rStyle w:val="Refdenotaalpie"/>
          <w:b w:val="0"/>
          <w:sz w:val="16"/>
          <w:szCs w:val="16"/>
        </w:rPr>
        <w:footnoteReference w:id="4"/>
      </w:r>
      <w:r w:rsidR="006C198F">
        <w:rPr>
          <w:rStyle w:val="Refdecomentario"/>
          <w:b w:val="0"/>
        </w:rPr>
        <w:commentReference w:id="127"/>
      </w:r>
      <w:bookmarkEnd w:id="126"/>
    </w:p>
    <w:p w14:paraId="2B921BEE" w14:textId="77777777" w:rsidR="00EE6E8B" w:rsidRPr="008B58EF" w:rsidRDefault="00D05366" w:rsidP="00A019DF">
      <w:pPr>
        <w:rPr>
          <w:i/>
          <w:sz w:val="22"/>
          <w:szCs w:val="22"/>
        </w:rPr>
      </w:pPr>
      <w:r w:rsidRPr="008B58EF">
        <w:rPr>
          <w:sz w:val="22"/>
          <w:szCs w:val="22"/>
        </w:rPr>
        <w:t>Además</w:t>
      </w:r>
      <w:r w:rsidR="001828F4" w:rsidRPr="008B58EF">
        <w:rPr>
          <w:sz w:val="22"/>
          <w:szCs w:val="22"/>
        </w:rPr>
        <w:t>,</w:t>
      </w:r>
      <w:r w:rsidRPr="008B58EF">
        <w:rPr>
          <w:sz w:val="22"/>
          <w:szCs w:val="22"/>
        </w:rPr>
        <w:t xml:space="preserve"> se han usado algunas herramientas desarrolladas por la propia Universidad de Stanford para otros proyectos y que han tenido utilidad, como son el </w:t>
      </w:r>
      <w:r w:rsidRPr="008B58EF">
        <w:rPr>
          <w:i/>
          <w:sz w:val="22"/>
          <w:szCs w:val="22"/>
        </w:rPr>
        <w:t xml:space="preserve">Shift-Reduce Constituency Parser, </w:t>
      </w:r>
      <w:r w:rsidRPr="008B58EF">
        <w:rPr>
          <w:sz w:val="22"/>
          <w:szCs w:val="22"/>
        </w:rPr>
        <w:t xml:space="preserve">así como otras que son exclusivas de esta parte de dependencias, </w:t>
      </w:r>
      <w:r w:rsidR="00E1716D" w:rsidRPr="008B58EF">
        <w:rPr>
          <w:i/>
          <w:sz w:val="22"/>
          <w:szCs w:val="22"/>
        </w:rPr>
        <w:t xml:space="preserve">Neural Network </w:t>
      </w:r>
      <w:r w:rsidRPr="008B58EF">
        <w:rPr>
          <w:i/>
          <w:sz w:val="22"/>
          <w:szCs w:val="22"/>
        </w:rPr>
        <w:t>Dependency Parser.</w:t>
      </w:r>
    </w:p>
    <w:p w14:paraId="1F464A76" w14:textId="77777777" w:rsidR="00EE78A6" w:rsidRPr="008B58EF" w:rsidRDefault="00EE78A6" w:rsidP="00A019DF">
      <w:pPr>
        <w:rPr>
          <w:i/>
          <w:sz w:val="22"/>
          <w:szCs w:val="22"/>
        </w:rPr>
      </w:pPr>
    </w:p>
    <w:p w14:paraId="66A351E7" w14:textId="77777777" w:rsidR="00EE78A6" w:rsidRPr="008B58EF" w:rsidRDefault="00EE78A6" w:rsidP="00A019DF">
      <w:pPr>
        <w:rPr>
          <w:sz w:val="22"/>
          <w:szCs w:val="22"/>
        </w:rPr>
      </w:pPr>
      <w:commentRangeStart w:id="128"/>
      <w:r w:rsidRPr="008B58EF">
        <w:rPr>
          <w:i/>
          <w:sz w:val="22"/>
          <w:szCs w:val="22"/>
        </w:rPr>
        <w:t>Shift-Reduce</w:t>
      </w:r>
      <w:r w:rsidR="002414BC" w:rsidRPr="008B58EF">
        <w:rPr>
          <w:i/>
          <w:sz w:val="22"/>
          <w:szCs w:val="22"/>
        </w:rPr>
        <w:t xml:space="preserve"> </w:t>
      </w:r>
      <w:r w:rsidRPr="008B58EF">
        <w:rPr>
          <w:i/>
          <w:sz w:val="22"/>
          <w:szCs w:val="22"/>
        </w:rPr>
        <w:t xml:space="preserve">Constituency Parser </w:t>
      </w:r>
      <w:r w:rsidR="002414BC" w:rsidRPr="008B58EF">
        <w:rPr>
          <w:sz w:val="22"/>
          <w:szCs w:val="22"/>
        </w:rPr>
        <w:t>mantiene un estado del árbol que se ha analizado</w:t>
      </w:r>
      <w:r w:rsidRPr="008B58EF">
        <w:rPr>
          <w:sz w:val="22"/>
          <w:szCs w:val="22"/>
        </w:rPr>
        <w:t xml:space="preserve"> con las palabras de la oración en una cola y los árboles parcialmente terminados en una pila, aplicando </w:t>
      </w:r>
      <w:r w:rsidR="002414BC" w:rsidRPr="008B58EF">
        <w:rPr>
          <w:sz w:val="22"/>
          <w:szCs w:val="22"/>
        </w:rPr>
        <w:t xml:space="preserve">las diferentes </w:t>
      </w:r>
      <w:r w:rsidRPr="008B58EF">
        <w:rPr>
          <w:sz w:val="22"/>
          <w:szCs w:val="22"/>
        </w:rPr>
        <w:t>transiciones al estado</w:t>
      </w:r>
      <w:r w:rsidR="002414BC" w:rsidRPr="008B58EF">
        <w:rPr>
          <w:sz w:val="22"/>
          <w:szCs w:val="22"/>
        </w:rPr>
        <w:t xml:space="preserve"> actual del árbol</w:t>
      </w:r>
      <w:r w:rsidRPr="008B58EF">
        <w:rPr>
          <w:sz w:val="22"/>
          <w:szCs w:val="22"/>
        </w:rPr>
        <w:t xml:space="preserve"> hasta que la cola esté vacía y la pila actual sólo contenga un árbol terminado</w:t>
      </w:r>
      <w:commentRangeEnd w:id="128"/>
      <w:r w:rsidR="006C198F" w:rsidRPr="008B58EF">
        <w:rPr>
          <w:rStyle w:val="Refdecomentario"/>
          <w:sz w:val="22"/>
          <w:szCs w:val="22"/>
        </w:rPr>
        <w:commentReference w:id="128"/>
      </w:r>
      <w:r w:rsidRPr="008B58EF">
        <w:rPr>
          <w:sz w:val="22"/>
          <w:szCs w:val="22"/>
        </w:rPr>
        <w:t>.</w:t>
      </w:r>
    </w:p>
    <w:p w14:paraId="2289FE3C" w14:textId="77777777" w:rsidR="00EE78A6" w:rsidRPr="008B58EF" w:rsidRDefault="00EE78A6" w:rsidP="00A019DF">
      <w:pPr>
        <w:rPr>
          <w:sz w:val="22"/>
          <w:szCs w:val="22"/>
        </w:rPr>
      </w:pPr>
    </w:p>
    <w:p w14:paraId="22EB0C2E" w14:textId="77777777" w:rsidR="00EE78A6" w:rsidRPr="008B58EF" w:rsidRDefault="00EE78A6" w:rsidP="00A019DF">
      <w:pPr>
        <w:rPr>
          <w:sz w:val="22"/>
          <w:szCs w:val="22"/>
        </w:rPr>
      </w:pPr>
      <w:r w:rsidRPr="008B58EF">
        <w:rPr>
          <w:sz w:val="22"/>
          <w:szCs w:val="22"/>
        </w:rPr>
        <w:t>El estado inicial es tener todas las palabras en orden en la cola, con una pila vacía. Las transiciones que se pueden aplicar son:</w:t>
      </w:r>
    </w:p>
    <w:p w14:paraId="2E3F0605" w14:textId="77777777" w:rsidR="00EE78A6" w:rsidRPr="008B58EF" w:rsidRDefault="00EE78A6" w:rsidP="00A019DF">
      <w:pPr>
        <w:numPr>
          <w:ilvl w:val="0"/>
          <w:numId w:val="10"/>
        </w:numPr>
        <w:rPr>
          <w:sz w:val="22"/>
          <w:szCs w:val="22"/>
        </w:rPr>
      </w:pPr>
      <w:r w:rsidRPr="008B58EF">
        <w:rPr>
          <w:sz w:val="22"/>
          <w:szCs w:val="22"/>
        </w:rPr>
        <w:lastRenderedPageBreak/>
        <w:t>SHIFT</w:t>
      </w:r>
    </w:p>
    <w:p w14:paraId="42D6C854" w14:textId="77777777" w:rsidR="00EE78A6" w:rsidRPr="008B58EF" w:rsidRDefault="00EE78A6" w:rsidP="00A019DF">
      <w:pPr>
        <w:numPr>
          <w:ilvl w:val="0"/>
          <w:numId w:val="10"/>
        </w:numPr>
        <w:rPr>
          <w:i/>
          <w:sz w:val="22"/>
          <w:szCs w:val="22"/>
        </w:rPr>
      </w:pPr>
      <w:r w:rsidRPr="008B58EF">
        <w:rPr>
          <w:sz w:val="22"/>
          <w:szCs w:val="22"/>
        </w:rPr>
        <w:t>UNARY REDUCE</w:t>
      </w:r>
    </w:p>
    <w:p w14:paraId="44D0288A" w14:textId="77777777" w:rsidR="00EE78A6" w:rsidRPr="008B58EF" w:rsidRDefault="00EE78A6" w:rsidP="00A019DF">
      <w:pPr>
        <w:numPr>
          <w:ilvl w:val="0"/>
          <w:numId w:val="10"/>
        </w:numPr>
        <w:rPr>
          <w:i/>
          <w:sz w:val="22"/>
          <w:szCs w:val="22"/>
        </w:rPr>
      </w:pPr>
      <w:r w:rsidRPr="008B58EF">
        <w:rPr>
          <w:sz w:val="22"/>
          <w:szCs w:val="22"/>
        </w:rPr>
        <w:t>BINARY REDUCE</w:t>
      </w:r>
    </w:p>
    <w:p w14:paraId="00B010CD" w14:textId="77777777" w:rsidR="00EE78A6" w:rsidRPr="008B58EF" w:rsidRDefault="00EE78A6" w:rsidP="00A019DF">
      <w:pPr>
        <w:numPr>
          <w:ilvl w:val="0"/>
          <w:numId w:val="10"/>
        </w:numPr>
        <w:rPr>
          <w:i/>
          <w:sz w:val="22"/>
          <w:szCs w:val="22"/>
        </w:rPr>
      </w:pPr>
      <w:r w:rsidRPr="008B58EF">
        <w:rPr>
          <w:sz w:val="22"/>
          <w:szCs w:val="22"/>
        </w:rPr>
        <w:t>FINALIZE</w:t>
      </w:r>
    </w:p>
    <w:p w14:paraId="7D8133B4" w14:textId="77777777" w:rsidR="00EE78A6" w:rsidRPr="008B58EF" w:rsidRDefault="00EE78A6" w:rsidP="00A019DF">
      <w:pPr>
        <w:numPr>
          <w:ilvl w:val="0"/>
          <w:numId w:val="10"/>
        </w:numPr>
        <w:rPr>
          <w:i/>
          <w:sz w:val="22"/>
          <w:szCs w:val="22"/>
        </w:rPr>
      </w:pPr>
      <w:r w:rsidRPr="008B58EF">
        <w:rPr>
          <w:sz w:val="22"/>
          <w:szCs w:val="22"/>
        </w:rPr>
        <w:t>IDLE</w:t>
      </w:r>
    </w:p>
    <w:p w14:paraId="60A9792D" w14:textId="77777777" w:rsidR="00EE78A6" w:rsidRPr="008B58EF" w:rsidRDefault="00EE78A6" w:rsidP="00A019DF">
      <w:pPr>
        <w:rPr>
          <w:sz w:val="22"/>
          <w:szCs w:val="22"/>
        </w:rPr>
      </w:pPr>
    </w:p>
    <w:p w14:paraId="609A913B" w14:textId="77777777" w:rsidR="00EE78A6" w:rsidRPr="008B58EF" w:rsidRDefault="00EE78A6" w:rsidP="00A019DF">
      <w:pPr>
        <w:rPr>
          <w:sz w:val="22"/>
          <w:szCs w:val="22"/>
        </w:rPr>
      </w:pPr>
      <w:r w:rsidRPr="008B58EF">
        <w:rPr>
          <w:sz w:val="22"/>
          <w:szCs w:val="22"/>
        </w:rPr>
        <w:t xml:space="preserve">Las transiciones se determinan actualizando el estado actual y usando un perceptrón </w:t>
      </w:r>
      <w:r w:rsidR="00166D35" w:rsidRPr="008B58EF">
        <w:rPr>
          <w:sz w:val="22"/>
          <w:szCs w:val="22"/>
        </w:rPr>
        <w:t>multiclase para determinar la próxima transición.</w:t>
      </w:r>
    </w:p>
    <w:p w14:paraId="24C27521" w14:textId="77777777" w:rsidR="00166D35" w:rsidRPr="008B58EF" w:rsidRDefault="00166D35" w:rsidP="00A019DF">
      <w:pPr>
        <w:rPr>
          <w:sz w:val="22"/>
          <w:szCs w:val="22"/>
        </w:rPr>
      </w:pPr>
    </w:p>
    <w:p w14:paraId="53142DA8" w14:textId="77777777" w:rsidR="00166D35" w:rsidRPr="008B58EF" w:rsidRDefault="00166D35" w:rsidP="00A019DF">
      <w:pPr>
        <w:rPr>
          <w:i/>
          <w:sz w:val="22"/>
          <w:szCs w:val="22"/>
        </w:rPr>
      </w:pPr>
      <w:r w:rsidRPr="008B58EF">
        <w:rPr>
          <w:sz w:val="22"/>
          <w:szCs w:val="22"/>
        </w:rPr>
        <w:t>El entrenamiento se realiza iterando sobre los árboles repetidamente hasta que se alcanza cierta convergencia. Lo normal es comenzar desde el estado básico y aplicar las transiciones elegidas por el analizador hasta que se obtiene una incorrecta y ya no se puede reconstruir el árbol. Las características usadas en el momento de la decisión incorrecta tienen sus pesos ajustados, con la transición correcta consiguiendo los pesos de característica aumentados y la transición incorrecta disminuyó.</w:t>
      </w:r>
    </w:p>
    <w:p w14:paraId="4828687D" w14:textId="77777777" w:rsidR="00E1716D" w:rsidRPr="008B58EF" w:rsidRDefault="00E1716D" w:rsidP="00A019DF">
      <w:pPr>
        <w:rPr>
          <w:i/>
          <w:sz w:val="22"/>
          <w:szCs w:val="22"/>
        </w:rPr>
      </w:pPr>
    </w:p>
    <w:p w14:paraId="513D50CF" w14:textId="77777777" w:rsidR="00E1716D" w:rsidRPr="008B58EF" w:rsidRDefault="00E1716D" w:rsidP="00A019DF">
      <w:pPr>
        <w:rPr>
          <w:sz w:val="22"/>
          <w:szCs w:val="22"/>
        </w:rPr>
      </w:pPr>
      <w:r w:rsidRPr="008B58EF">
        <w:rPr>
          <w:i/>
          <w:sz w:val="22"/>
          <w:szCs w:val="22"/>
        </w:rPr>
        <w:t xml:space="preserve">Neural Network Dependency Parser, </w:t>
      </w:r>
      <w:r w:rsidRPr="008B58EF">
        <w:rPr>
          <w:sz w:val="22"/>
          <w:szCs w:val="22"/>
        </w:rPr>
        <w:t xml:space="preserve">este parte del analizador de </w:t>
      </w:r>
      <w:r w:rsidRPr="008B58EF">
        <w:rPr>
          <w:i/>
          <w:sz w:val="22"/>
          <w:szCs w:val="22"/>
        </w:rPr>
        <w:t>Stanford Dependencies</w:t>
      </w:r>
      <w:r w:rsidRPr="008B58EF">
        <w:rPr>
          <w:sz w:val="22"/>
          <w:szCs w:val="22"/>
        </w:rPr>
        <w:t xml:space="preserve"> solo se encuentra en desarrollo para dos lenguas, el inglés y el chino. El funcionamiento se basa en una exploración de tiempo lineal sobre las palabras de una oración. En cada paso se mantiene un </w:t>
      </w:r>
      <w:r w:rsidRPr="008B58EF">
        <w:rPr>
          <w:i/>
          <w:sz w:val="22"/>
          <w:szCs w:val="22"/>
        </w:rPr>
        <w:t xml:space="preserve">parse </w:t>
      </w:r>
      <w:r w:rsidRPr="008B58EF">
        <w:rPr>
          <w:sz w:val="22"/>
          <w:szCs w:val="22"/>
        </w:rPr>
        <w:t xml:space="preserve">parcial, una pila de palabras que se están procesando y un buffer con aquellas palabras que faltan por procesar. El analizador </w:t>
      </w:r>
      <w:r w:rsidR="00D6773C" w:rsidRPr="008B58EF">
        <w:rPr>
          <w:sz w:val="22"/>
          <w:szCs w:val="22"/>
        </w:rPr>
        <w:t>aplica continuamente transiciones a su estado antes de que el buffer se vacíe y el grafo de dependencias quede completo.</w:t>
      </w:r>
    </w:p>
    <w:p w14:paraId="38520764" w14:textId="77777777" w:rsidR="00D6773C" w:rsidRPr="008B58EF" w:rsidRDefault="00D6773C" w:rsidP="00A019DF">
      <w:pPr>
        <w:rPr>
          <w:sz w:val="22"/>
          <w:szCs w:val="22"/>
        </w:rPr>
      </w:pPr>
    </w:p>
    <w:p w14:paraId="3DF25A46" w14:textId="77777777" w:rsidR="00D6773C" w:rsidRPr="008B58EF" w:rsidRDefault="00D6773C" w:rsidP="00A019DF">
      <w:pPr>
        <w:rPr>
          <w:sz w:val="22"/>
          <w:szCs w:val="22"/>
        </w:rPr>
      </w:pPr>
      <w:r w:rsidRPr="008B58EF">
        <w:rPr>
          <w:sz w:val="22"/>
          <w:szCs w:val="22"/>
        </w:rPr>
        <w:t>El estado inicial es tener todas las palabras ordenadas en el buffer, con un nodo ROOT en la pila. Se pueden aplicar las siguientes transiciones:</w:t>
      </w:r>
    </w:p>
    <w:p w14:paraId="157E0C32" w14:textId="77777777" w:rsidR="00D6773C" w:rsidRPr="008B58EF" w:rsidRDefault="00D6773C" w:rsidP="00A019DF">
      <w:pPr>
        <w:numPr>
          <w:ilvl w:val="0"/>
          <w:numId w:val="10"/>
        </w:numPr>
        <w:rPr>
          <w:sz w:val="22"/>
          <w:szCs w:val="22"/>
        </w:rPr>
      </w:pPr>
      <w:r w:rsidRPr="008B58EF">
        <w:rPr>
          <w:sz w:val="22"/>
          <w:szCs w:val="22"/>
        </w:rPr>
        <w:t>LEFT-ARC</w:t>
      </w:r>
    </w:p>
    <w:p w14:paraId="1FA688B2" w14:textId="77777777" w:rsidR="00D6773C" w:rsidRPr="008B58EF" w:rsidRDefault="00D6773C" w:rsidP="00A019DF">
      <w:pPr>
        <w:numPr>
          <w:ilvl w:val="0"/>
          <w:numId w:val="10"/>
        </w:numPr>
        <w:rPr>
          <w:sz w:val="22"/>
          <w:szCs w:val="22"/>
        </w:rPr>
      </w:pPr>
      <w:r w:rsidRPr="008B58EF">
        <w:rPr>
          <w:sz w:val="22"/>
          <w:szCs w:val="22"/>
        </w:rPr>
        <w:t>RIGHT-ARC</w:t>
      </w:r>
    </w:p>
    <w:p w14:paraId="52D6E6C9" w14:textId="77777777" w:rsidR="00D6773C" w:rsidRPr="008B58EF" w:rsidRDefault="00D6773C" w:rsidP="00A019DF">
      <w:pPr>
        <w:numPr>
          <w:ilvl w:val="0"/>
          <w:numId w:val="10"/>
        </w:numPr>
        <w:rPr>
          <w:sz w:val="22"/>
          <w:szCs w:val="22"/>
        </w:rPr>
      </w:pPr>
      <w:r w:rsidRPr="008B58EF">
        <w:rPr>
          <w:sz w:val="22"/>
          <w:szCs w:val="22"/>
        </w:rPr>
        <w:t>SHIFT</w:t>
      </w:r>
    </w:p>
    <w:p w14:paraId="196089DC" w14:textId="77777777" w:rsidR="00D6773C" w:rsidRPr="008B58EF" w:rsidRDefault="00D6773C" w:rsidP="00A019DF">
      <w:pPr>
        <w:rPr>
          <w:sz w:val="22"/>
          <w:szCs w:val="22"/>
        </w:rPr>
      </w:pPr>
    </w:p>
    <w:p w14:paraId="2795726C" w14:textId="77777777" w:rsidR="00D6773C" w:rsidRPr="008B58EF" w:rsidRDefault="00D6773C" w:rsidP="00A019DF">
      <w:pPr>
        <w:rPr>
          <w:sz w:val="22"/>
          <w:szCs w:val="22"/>
        </w:rPr>
      </w:pPr>
      <w:r w:rsidRPr="008B58EF">
        <w:rPr>
          <w:sz w:val="22"/>
          <w:szCs w:val="22"/>
        </w:rPr>
        <w:t>El analizador decide entre transiciones en cada estado usado un clasificador de red neuronal. Representaciones del estado actual del analizador son proporcionadas como entradas a este clasificador, el cual elige entre las posibles transiciones.</w:t>
      </w:r>
    </w:p>
    <w:p w14:paraId="2B53673C" w14:textId="77777777" w:rsidR="00D6773C" w:rsidRPr="008B58EF" w:rsidRDefault="00D6773C" w:rsidP="00A019DF">
      <w:pPr>
        <w:rPr>
          <w:sz w:val="22"/>
          <w:szCs w:val="22"/>
        </w:rPr>
      </w:pPr>
    </w:p>
    <w:p w14:paraId="39AC4602" w14:textId="7975B911" w:rsidR="00D6773C" w:rsidRPr="008B58EF" w:rsidRDefault="00D6773C" w:rsidP="00A019DF">
      <w:pPr>
        <w:rPr>
          <w:sz w:val="22"/>
          <w:szCs w:val="22"/>
        </w:rPr>
      </w:pPr>
      <w:r w:rsidRPr="008B58EF">
        <w:rPr>
          <w:sz w:val="22"/>
          <w:szCs w:val="22"/>
        </w:rPr>
        <w:t xml:space="preserve">El clasificador que alimenta el analizador </w:t>
      </w:r>
      <w:r w:rsidR="001828F4" w:rsidRPr="008B58EF">
        <w:rPr>
          <w:sz w:val="22"/>
          <w:szCs w:val="22"/>
        </w:rPr>
        <w:t>se</w:t>
      </w:r>
      <w:r w:rsidRPr="008B58EF">
        <w:rPr>
          <w:sz w:val="22"/>
          <w:szCs w:val="22"/>
        </w:rPr>
        <w:t xml:space="preserve"> </w:t>
      </w:r>
      <w:r w:rsidR="001828F4" w:rsidRPr="008B58EF">
        <w:rPr>
          <w:sz w:val="22"/>
          <w:szCs w:val="22"/>
        </w:rPr>
        <w:t>entrena</w:t>
      </w:r>
      <w:r w:rsidRPr="008B58EF">
        <w:rPr>
          <w:sz w:val="22"/>
          <w:szCs w:val="22"/>
        </w:rPr>
        <w:t xml:space="preserve"> </w:t>
      </w:r>
      <w:r w:rsidR="001828F4" w:rsidRPr="008B58EF">
        <w:rPr>
          <w:sz w:val="22"/>
          <w:szCs w:val="22"/>
        </w:rPr>
        <w:t xml:space="preserve">y para ello </w:t>
      </w:r>
      <w:r w:rsidRPr="008B58EF">
        <w:rPr>
          <w:sz w:val="22"/>
          <w:szCs w:val="22"/>
        </w:rPr>
        <w:t xml:space="preserve">toma cada una de las oraciones usadas para el entrenamiento y genera muchos ejemplos </w:t>
      </w:r>
      <w:r w:rsidR="00EE78A6" w:rsidRPr="008B58EF">
        <w:rPr>
          <w:sz w:val="22"/>
          <w:szCs w:val="22"/>
        </w:rPr>
        <w:t>que indican la transición que debe hacerse en cada estado para alcanzar el análisis final correcto. Finalmente, la red neuronal se entrena con estos ejemplos.</w:t>
      </w:r>
    </w:p>
    <w:p w14:paraId="1444D2F0" w14:textId="0422191F" w:rsidR="000C0B5B" w:rsidRDefault="00836D2E" w:rsidP="001F55FF">
      <w:pPr>
        <w:pStyle w:val="Ttulo2"/>
        <w:ind w:hanging="689"/>
      </w:pPr>
      <w:bookmarkStart w:id="129" w:name="_Toc486369590"/>
      <w:r>
        <w:t>Google Dependencies</w:t>
      </w:r>
      <w:bookmarkEnd w:id="129"/>
    </w:p>
    <w:p w14:paraId="2F5CF9E9" w14:textId="49E540BC" w:rsidR="00CF60B3" w:rsidRPr="008B58EF" w:rsidRDefault="000C0B5B" w:rsidP="00A019DF">
      <w:pPr>
        <w:rPr>
          <w:sz w:val="22"/>
          <w:szCs w:val="22"/>
        </w:rPr>
      </w:pPr>
      <w:commentRangeStart w:id="130"/>
      <w:r w:rsidRPr="008B58EF">
        <w:rPr>
          <w:sz w:val="22"/>
          <w:szCs w:val="22"/>
        </w:rPr>
        <w:t>Con el propósito de aprender el lenguaje natural, Google también ha entrado en este tema creando un software de procesamiento del lenguaje extendido para multitud de lenguas, alrededor de unas setenta</w:t>
      </w:r>
      <w:r w:rsidR="00A24D00" w:rsidRPr="008B58EF">
        <w:rPr>
          <w:sz w:val="22"/>
          <w:szCs w:val="22"/>
        </w:rPr>
        <w:t xml:space="preserve">, es lo que </w:t>
      </w:r>
      <w:ins w:id="131" w:author="Rebeca de la Paz Gonzales" w:date="2017-06-24T10:54:00Z">
        <w:r w:rsidR="001C756B" w:rsidRPr="008B58EF">
          <w:rPr>
            <w:sz w:val="22"/>
            <w:szCs w:val="22"/>
          </w:rPr>
          <w:t xml:space="preserve">han denominado </w:t>
        </w:r>
      </w:ins>
      <w:r w:rsidR="00A24D00" w:rsidRPr="008B58EF">
        <w:rPr>
          <w:i/>
          <w:sz w:val="22"/>
          <w:szCs w:val="22"/>
          <w:rPrChange w:id="132" w:author="Rebeca de la Paz Gonzales" w:date="2017-06-25T16:26:00Z">
            <w:rPr/>
          </w:rPrChange>
        </w:rPr>
        <w:t>Google</w:t>
      </w:r>
      <w:r w:rsidR="00A24D00" w:rsidRPr="008B58EF">
        <w:rPr>
          <w:sz w:val="22"/>
          <w:szCs w:val="22"/>
        </w:rPr>
        <w:t xml:space="preserve"> </w:t>
      </w:r>
      <w:r w:rsidR="00A24D00" w:rsidRPr="008B58EF">
        <w:rPr>
          <w:i/>
          <w:sz w:val="22"/>
          <w:szCs w:val="22"/>
        </w:rPr>
        <w:t>SyntaxNet</w:t>
      </w:r>
      <w:r w:rsidRPr="008B58EF">
        <w:rPr>
          <w:sz w:val="22"/>
          <w:szCs w:val="22"/>
        </w:rPr>
        <w:t>.</w:t>
      </w:r>
      <w:commentRangeEnd w:id="130"/>
      <w:r w:rsidR="006C198F" w:rsidRPr="008B58EF">
        <w:rPr>
          <w:rStyle w:val="Refdecomentario"/>
          <w:sz w:val="22"/>
          <w:szCs w:val="22"/>
        </w:rPr>
        <w:commentReference w:id="130"/>
      </w:r>
    </w:p>
    <w:p w14:paraId="1CEC2661" w14:textId="77777777" w:rsidR="00A24D00" w:rsidRPr="008B58EF" w:rsidRDefault="00A24D00" w:rsidP="00A019DF">
      <w:pPr>
        <w:rPr>
          <w:sz w:val="22"/>
          <w:szCs w:val="22"/>
        </w:rPr>
      </w:pPr>
    </w:p>
    <w:p w14:paraId="2A891CB3" w14:textId="77777777" w:rsidR="00A24D00" w:rsidRPr="008B58EF" w:rsidRDefault="00A24D00" w:rsidP="00A019DF">
      <w:pPr>
        <w:rPr>
          <w:i/>
          <w:sz w:val="22"/>
          <w:szCs w:val="22"/>
        </w:rPr>
      </w:pPr>
      <w:commentRangeStart w:id="133"/>
      <w:r w:rsidRPr="008B58EF">
        <w:rPr>
          <w:i/>
          <w:sz w:val="22"/>
          <w:szCs w:val="22"/>
        </w:rPr>
        <w:t>SyntaxNet</w:t>
      </w:r>
      <w:r w:rsidR="000A4622" w:rsidRPr="008B58EF">
        <w:rPr>
          <w:i/>
          <w:sz w:val="22"/>
          <w:szCs w:val="22"/>
        </w:rPr>
        <w:t xml:space="preserve"> </w:t>
      </w:r>
      <w:r w:rsidR="000A4622" w:rsidRPr="008B58EF">
        <w:rPr>
          <w:sz w:val="22"/>
          <w:szCs w:val="22"/>
        </w:rPr>
        <w:t>es un software que</w:t>
      </w:r>
      <w:r w:rsidR="000A4622" w:rsidRPr="008B58EF">
        <w:rPr>
          <w:i/>
          <w:sz w:val="22"/>
          <w:szCs w:val="22"/>
        </w:rPr>
        <w:t xml:space="preserve"> </w:t>
      </w:r>
      <w:r w:rsidR="000A4622" w:rsidRPr="008B58EF">
        <w:rPr>
          <w:sz w:val="22"/>
          <w:szCs w:val="22"/>
        </w:rPr>
        <w:t>toma</w:t>
      </w:r>
      <w:r w:rsidRPr="008B58EF">
        <w:rPr>
          <w:sz w:val="22"/>
          <w:szCs w:val="22"/>
        </w:rPr>
        <w:t xml:space="preserve"> una frase como entrada</w:t>
      </w:r>
      <w:commentRangeEnd w:id="133"/>
      <w:r w:rsidR="006C198F" w:rsidRPr="008B58EF">
        <w:rPr>
          <w:rStyle w:val="Refdecomentario"/>
          <w:sz w:val="22"/>
          <w:szCs w:val="22"/>
        </w:rPr>
        <w:commentReference w:id="133"/>
      </w:r>
      <w:r w:rsidRPr="008B58EF">
        <w:rPr>
          <w:sz w:val="22"/>
          <w:szCs w:val="22"/>
        </w:rPr>
        <w:t>,</w:t>
      </w:r>
      <w:r w:rsidR="000A4622" w:rsidRPr="008B58EF">
        <w:rPr>
          <w:sz w:val="22"/>
          <w:szCs w:val="22"/>
        </w:rPr>
        <w:t xml:space="preserve"> para la cual realiza un etiquetado de</w:t>
      </w:r>
      <w:r w:rsidRPr="008B58EF">
        <w:rPr>
          <w:sz w:val="22"/>
          <w:szCs w:val="22"/>
        </w:rPr>
        <w:t xml:space="preserve"> cada una de las palabras de la oración con una categoría gramatical (</w:t>
      </w:r>
      <w:r w:rsidRPr="008B58EF">
        <w:rPr>
          <w:i/>
          <w:sz w:val="22"/>
          <w:szCs w:val="22"/>
        </w:rPr>
        <w:t>part-of-speech</w:t>
      </w:r>
      <w:r w:rsidRPr="008B58EF">
        <w:rPr>
          <w:sz w:val="22"/>
          <w:szCs w:val="22"/>
        </w:rPr>
        <w:t xml:space="preserve"> </w:t>
      </w:r>
      <w:r w:rsidRPr="008B58EF">
        <w:rPr>
          <w:i/>
          <w:sz w:val="22"/>
          <w:szCs w:val="22"/>
        </w:rPr>
        <w:t>tag</w:t>
      </w:r>
      <w:r w:rsidRPr="008B58EF">
        <w:rPr>
          <w:sz w:val="22"/>
          <w:szCs w:val="22"/>
        </w:rPr>
        <w:t xml:space="preserve">), </w:t>
      </w:r>
      <w:r w:rsidR="000A4622" w:rsidRPr="008B58EF">
        <w:rPr>
          <w:sz w:val="22"/>
          <w:szCs w:val="22"/>
        </w:rPr>
        <w:t>esta categoría</w:t>
      </w:r>
      <w:r w:rsidRPr="008B58EF">
        <w:rPr>
          <w:sz w:val="22"/>
          <w:szCs w:val="22"/>
        </w:rPr>
        <w:t xml:space="preserve"> describe la función sintáctica de la palabra y permite establecer las relaciones sintácticas entre dos palabras de una misma frase con la representación de árbol de dependencias.</w:t>
      </w:r>
    </w:p>
    <w:p w14:paraId="691EC11D" w14:textId="77777777" w:rsidR="00A24D00" w:rsidRPr="008B58EF" w:rsidRDefault="00A24D00" w:rsidP="00A019DF">
      <w:pPr>
        <w:rPr>
          <w:sz w:val="22"/>
          <w:szCs w:val="22"/>
        </w:rPr>
      </w:pPr>
    </w:p>
    <w:p w14:paraId="5BE35751" w14:textId="77777777" w:rsidR="00A24D00" w:rsidRPr="008B58EF" w:rsidRDefault="00A24D00" w:rsidP="00A019DF">
      <w:pPr>
        <w:rPr>
          <w:sz w:val="22"/>
          <w:szCs w:val="22"/>
        </w:rPr>
      </w:pPr>
      <w:r w:rsidRPr="008B58EF">
        <w:rPr>
          <w:sz w:val="22"/>
          <w:szCs w:val="22"/>
        </w:rPr>
        <w:t>Pero uno de los problemas más comunes en el lenguaje natural es la ambig</w:t>
      </w:r>
      <w:r w:rsidR="00CD1D9E" w:rsidRPr="008B58EF">
        <w:rPr>
          <w:sz w:val="22"/>
          <w:szCs w:val="22"/>
        </w:rPr>
        <w:t xml:space="preserve">üedad, por ello, los analizadores del lenguaje natural deben tener en cuenta las alternativas y encontrar la estructura que mejor se adecue el contexto de la oración. </w:t>
      </w:r>
    </w:p>
    <w:p w14:paraId="3B9999D7" w14:textId="77777777" w:rsidR="00CD1D9E" w:rsidRPr="008B58EF" w:rsidRDefault="00CD1D9E" w:rsidP="00A019DF">
      <w:pPr>
        <w:rPr>
          <w:sz w:val="22"/>
          <w:szCs w:val="22"/>
        </w:rPr>
      </w:pPr>
    </w:p>
    <w:p w14:paraId="0EAF97AA" w14:textId="37DC6F4A" w:rsidR="00CF60B3" w:rsidRDefault="00CD1D9E" w:rsidP="00A019DF">
      <w:pPr>
        <w:rPr>
          <w:sz w:val="22"/>
          <w:szCs w:val="22"/>
        </w:rPr>
      </w:pPr>
      <w:r w:rsidRPr="008B58EF">
        <w:rPr>
          <w:sz w:val="22"/>
          <w:szCs w:val="22"/>
        </w:rPr>
        <w:lastRenderedPageBreak/>
        <w:t xml:space="preserve">Con el ejemplo, </w:t>
      </w:r>
      <w:r w:rsidRPr="008B58EF">
        <w:rPr>
          <w:rFonts w:ascii="Courier New" w:hAnsi="Courier New" w:cs="Courier New"/>
          <w:i/>
          <w:sz w:val="22"/>
          <w:szCs w:val="22"/>
        </w:rPr>
        <w:t>Alice drove down the street in her car (Alice condujo por la calle en su coche)</w:t>
      </w:r>
      <w:r w:rsidRPr="008B58EF">
        <w:rPr>
          <w:sz w:val="22"/>
          <w:szCs w:val="22"/>
        </w:rPr>
        <w:t>, Google con su modelo de dependencias es capaz de encontrar dos posibles análisis.</w:t>
      </w:r>
    </w:p>
    <w:p w14:paraId="7C3C5AE4" w14:textId="77777777" w:rsidR="00EA628E" w:rsidRDefault="00EA628E" w:rsidP="00A019DF"/>
    <w:p w14:paraId="0159FDF9" w14:textId="4BBA6AB7" w:rsidR="00CD1D9E" w:rsidRDefault="00C406E1" w:rsidP="00A019DF">
      <w:r>
        <w:rPr>
          <w:noProof/>
        </w:rPr>
        <mc:AlternateContent>
          <mc:Choice Requires="wps">
            <w:drawing>
              <wp:anchor distT="0" distB="0" distL="114300" distR="114300" simplePos="0" relativeHeight="251653120" behindDoc="0" locked="0" layoutInCell="1" allowOverlap="1" wp14:anchorId="5CAF3EE0" wp14:editId="5E2C22F4">
                <wp:simplePos x="0" y="0"/>
                <wp:positionH relativeFrom="column">
                  <wp:posOffset>1027644</wp:posOffset>
                </wp:positionH>
                <wp:positionV relativeFrom="paragraph">
                  <wp:posOffset>93389</wp:posOffset>
                </wp:positionV>
                <wp:extent cx="312420" cy="441960"/>
                <wp:effectExtent l="0" t="0" r="10795" b="1651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44196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400F78E3" w14:textId="77777777" w:rsidR="005D1B3A" w:rsidRPr="00250105" w:rsidRDefault="005D1B3A">
                            <w:pPr>
                              <w:rPr>
                                <w:sz w:val="36"/>
                                <w:szCs w:val="36"/>
                              </w:rPr>
                            </w:pPr>
                            <w:r>
                              <w:rPr>
                                <w:sz w:val="36"/>
                                <w:szCs w:val="36"/>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AF3EE0" id="_x0000_t202" coordsize="21600,21600" o:spt="202" path="m0,0l0,21600,21600,21600,21600,0xe">
                <v:stroke joinstyle="miter"/>
                <v:path gradientshapeok="t" o:connecttype="rect"/>
              </v:shapetype>
              <v:shape id="Text Box 2" o:spid="_x0000_s1026" type="#_x0000_t202" style="position:absolute;left:0;text-align:left;margin-left:80.9pt;margin-top:7.35pt;width:24.6pt;height:34.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">
                <v:shadow opacity="49150f"/>
                <v:textbox>
                  <w:txbxContent>
                    <w:p w14:paraId="400F78E3" w14:textId="77777777" w:rsidR="005D1B3A" w:rsidRPr="00250105" w:rsidRDefault="005D1B3A">
                      <w:pPr>
                        <w:rPr>
                          <w:sz w:val="36"/>
                          <w:szCs w:val="36"/>
                        </w:rPr>
                      </w:pPr>
                      <w:r>
                        <w:rPr>
                          <w:sz w:val="36"/>
                          <w:szCs w:val="36"/>
                        </w:rPr>
                        <w:t>1</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159F743A" wp14:editId="1BDE4446">
                <wp:simplePos x="0" y="0"/>
                <wp:positionH relativeFrom="column">
                  <wp:posOffset>4457096</wp:posOffset>
                </wp:positionH>
                <wp:positionV relativeFrom="paragraph">
                  <wp:posOffset>93389</wp:posOffset>
                </wp:positionV>
                <wp:extent cx="312420" cy="441960"/>
                <wp:effectExtent l="1905" t="0" r="15875" b="16510"/>
                <wp:wrapNone/>
                <wp:docPr id="2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44196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348CBB3" w14:textId="77777777" w:rsidR="005D1B3A" w:rsidRPr="00250105" w:rsidRDefault="005D1B3A" w:rsidP="00250105">
                            <w:pPr>
                              <w:rPr>
                                <w:sz w:val="36"/>
                                <w:szCs w:val="36"/>
                              </w:rPr>
                            </w:pPr>
                            <w:r>
                              <w:rPr>
                                <w:sz w:val="36"/>
                                <w:szCs w:val="36"/>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9F743A" id="Text Box 3" o:spid="_x0000_s1027" type="#_x0000_t202" style="position:absolute;left:0;text-align:left;margin-left:350.95pt;margin-top:7.35pt;width:24.6pt;height:34.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">
                <v:shadow opacity="49150f"/>
                <v:textbox>
                  <w:txbxContent>
                    <w:p w14:paraId="2348CBB3" w14:textId="77777777" w:rsidR="005D1B3A" w:rsidRPr="00250105" w:rsidRDefault="005D1B3A" w:rsidP="00250105">
                      <w:pPr>
                        <w:rPr>
                          <w:sz w:val="36"/>
                          <w:szCs w:val="36"/>
                        </w:rPr>
                      </w:pPr>
                      <w:r>
                        <w:rPr>
                          <w:sz w:val="36"/>
                          <w:szCs w:val="36"/>
                        </w:rPr>
                        <w:t>2</w:t>
                      </w:r>
                    </w:p>
                  </w:txbxContent>
                </v:textbox>
              </v:shape>
            </w:pict>
          </mc:Fallback>
        </mc:AlternateContent>
      </w:r>
    </w:p>
    <w:p w14:paraId="7470E92F" w14:textId="5B14E5A2" w:rsidR="00CD1D9E" w:rsidRDefault="00CD1D9E" w:rsidP="00A019DF"/>
    <w:p w14:paraId="2AAEA4F7" w14:textId="3A12B1F1" w:rsidR="00250105" w:rsidRDefault="00B32A16" w:rsidP="00762F73">
      <w:pPr>
        <w:keepNext/>
        <w:jc w:val="left"/>
      </w:pPr>
      <w:r w:rsidRPr="00ED6A32">
        <w:rPr>
          <w:noProof/>
        </w:rPr>
        <w:drawing>
          <wp:inline distT="0" distB="0" distL="0" distR="0" wp14:anchorId="4A8A361D" wp14:editId="0EC5BB81">
            <wp:extent cx="6335852" cy="1339584"/>
            <wp:effectExtent l="0" t="0" r="0" b="6985"/>
            <wp:docPr id="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50461" cy="1363816"/>
                    </a:xfrm>
                    <a:prstGeom prst="rect">
                      <a:avLst/>
                    </a:prstGeom>
                    <a:noFill/>
                    <a:ln>
                      <a:noFill/>
                    </a:ln>
                  </pic:spPr>
                </pic:pic>
              </a:graphicData>
            </a:graphic>
          </wp:inline>
        </w:drawing>
      </w:r>
    </w:p>
    <w:p w14:paraId="08FB6489" w14:textId="77777777" w:rsidR="00CD1D9E" w:rsidRDefault="00250105" w:rsidP="001F55FF">
      <w:pPr>
        <w:pStyle w:val="Epgrafe"/>
        <w:outlineLvl w:val="0"/>
      </w:pPr>
      <w:bookmarkStart w:id="134" w:name="_Toc486296406"/>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7</w:t>
      </w:r>
      <w:r>
        <w:fldChar w:fldCharType="end"/>
      </w:r>
      <w:r>
        <w:t>. Árboles de dependencia de Google</w:t>
      </w:r>
      <w:r w:rsidR="001828F4">
        <w:rPr>
          <w:rStyle w:val="Refdenotaalpie"/>
        </w:rPr>
        <w:footnoteReference w:id="5"/>
      </w:r>
      <w:bookmarkEnd w:id="134"/>
    </w:p>
    <w:p w14:paraId="2F4C9637" w14:textId="77777777" w:rsidR="00CD1D9E" w:rsidRPr="008B58EF" w:rsidRDefault="00250105" w:rsidP="00A019DF">
      <w:pPr>
        <w:rPr>
          <w:sz w:val="22"/>
          <w:szCs w:val="22"/>
        </w:rPr>
      </w:pPr>
      <w:r w:rsidRPr="008B58EF">
        <w:rPr>
          <w:sz w:val="22"/>
          <w:szCs w:val="22"/>
        </w:rPr>
        <w:t xml:space="preserve">En el árbol izquierdo, se obtiene la interpretación de que Alice está conduciendo su coche, mientras que la segunda se podría tener un significado absurdo, como que la calle se encuentra situada en su coche. La ambigüedad viene dada por la preposición </w:t>
      </w:r>
      <w:r w:rsidRPr="008B58EF">
        <w:rPr>
          <w:i/>
          <w:sz w:val="22"/>
          <w:szCs w:val="22"/>
        </w:rPr>
        <w:t>in</w:t>
      </w:r>
      <w:r w:rsidRPr="008B58EF">
        <w:rPr>
          <w:sz w:val="22"/>
          <w:szCs w:val="22"/>
        </w:rPr>
        <w:t xml:space="preserve">, que </w:t>
      </w:r>
      <w:r w:rsidR="00FC3226" w:rsidRPr="008B58EF">
        <w:rPr>
          <w:sz w:val="22"/>
          <w:szCs w:val="22"/>
        </w:rPr>
        <w:t>p</w:t>
      </w:r>
      <w:r w:rsidRPr="008B58EF">
        <w:rPr>
          <w:sz w:val="22"/>
          <w:szCs w:val="22"/>
        </w:rPr>
        <w:t xml:space="preserve">uede modificar a </w:t>
      </w:r>
      <w:r w:rsidRPr="008B58EF">
        <w:rPr>
          <w:i/>
          <w:sz w:val="22"/>
          <w:szCs w:val="22"/>
        </w:rPr>
        <w:t xml:space="preserve">car </w:t>
      </w:r>
      <w:r w:rsidRPr="008B58EF">
        <w:rPr>
          <w:sz w:val="22"/>
          <w:szCs w:val="22"/>
        </w:rPr>
        <w:t>o a</w:t>
      </w:r>
      <w:r w:rsidRPr="008B58EF">
        <w:rPr>
          <w:i/>
          <w:sz w:val="22"/>
          <w:szCs w:val="22"/>
        </w:rPr>
        <w:t xml:space="preserve"> street. </w:t>
      </w:r>
      <w:r w:rsidRPr="008B58EF">
        <w:rPr>
          <w:sz w:val="22"/>
          <w:szCs w:val="22"/>
        </w:rPr>
        <w:t>La ambigüedad suele darse en casos más complejos que este, pues hay mucha combinación de elementos.</w:t>
      </w:r>
    </w:p>
    <w:p w14:paraId="282B8988" w14:textId="77777777" w:rsidR="00250105" w:rsidRPr="008B58EF" w:rsidRDefault="00250105" w:rsidP="00A019DF">
      <w:pPr>
        <w:rPr>
          <w:sz w:val="22"/>
          <w:szCs w:val="22"/>
        </w:rPr>
      </w:pPr>
    </w:p>
    <w:p w14:paraId="2948002C" w14:textId="77777777" w:rsidR="00CD1D9E" w:rsidRPr="008B58EF" w:rsidRDefault="00250105" w:rsidP="00A019DF">
      <w:pPr>
        <w:rPr>
          <w:sz w:val="22"/>
          <w:szCs w:val="22"/>
        </w:rPr>
      </w:pPr>
      <w:r w:rsidRPr="008B58EF">
        <w:rPr>
          <w:sz w:val="22"/>
          <w:szCs w:val="22"/>
        </w:rPr>
        <w:t xml:space="preserve">La resolución de </w:t>
      </w:r>
      <w:r w:rsidRPr="008B58EF">
        <w:rPr>
          <w:i/>
          <w:sz w:val="22"/>
          <w:szCs w:val="22"/>
        </w:rPr>
        <w:t>SyntaxNet</w:t>
      </w:r>
      <w:r w:rsidRPr="008B58EF">
        <w:rPr>
          <w:sz w:val="22"/>
          <w:szCs w:val="22"/>
        </w:rPr>
        <w:t xml:space="preserve"> es la aplicación de redes neuronales. La oración de entrada se va procesando elemento a elemento, aplicándose reglas sucesivamente</w:t>
      </w:r>
      <w:r w:rsidR="0028584F" w:rsidRPr="008B58EF">
        <w:rPr>
          <w:sz w:val="22"/>
          <w:szCs w:val="22"/>
        </w:rPr>
        <w:t>, teniendo en cuenta los elementos ya analizados, pues la dependencia entre esos elementos puede establecer una funcionalidad u otra, de ahí la ambigüedad.</w:t>
      </w:r>
    </w:p>
    <w:p w14:paraId="4A3B62B0" w14:textId="77777777" w:rsidR="000A4622" w:rsidRPr="008B58EF" w:rsidRDefault="000A4622" w:rsidP="00A019DF">
      <w:pPr>
        <w:rPr>
          <w:sz w:val="22"/>
          <w:szCs w:val="22"/>
        </w:rPr>
      </w:pPr>
    </w:p>
    <w:p w14:paraId="6345D772" w14:textId="77777777" w:rsidR="000A4622" w:rsidRPr="008B58EF" w:rsidRDefault="000A4622" w:rsidP="00A019DF">
      <w:pPr>
        <w:rPr>
          <w:sz w:val="22"/>
          <w:szCs w:val="22"/>
        </w:rPr>
      </w:pPr>
      <w:r w:rsidRPr="008B58EF">
        <w:rPr>
          <w:sz w:val="22"/>
          <w:szCs w:val="22"/>
        </w:rPr>
        <w:t xml:space="preserve">También es importante decir que </w:t>
      </w:r>
      <w:r w:rsidRPr="008B58EF">
        <w:rPr>
          <w:i/>
          <w:sz w:val="22"/>
          <w:szCs w:val="22"/>
        </w:rPr>
        <w:t>SyntxNet</w:t>
      </w:r>
      <w:r w:rsidRPr="008B58EF">
        <w:rPr>
          <w:sz w:val="22"/>
          <w:szCs w:val="22"/>
        </w:rPr>
        <w:t xml:space="preserve"> hace uso de los procesos de segmentación de texto y análisis morfológicos, los cuales se han tenido que adaptar para diferentes lenguas, ya que no se puede reutilizar directamente los desarrollos realizados para el inglés.</w:t>
      </w:r>
    </w:p>
    <w:p w14:paraId="0BE28616" w14:textId="77777777" w:rsidR="00C22EBF" w:rsidRPr="008B58EF" w:rsidRDefault="00C22EBF" w:rsidP="00A019DF">
      <w:pPr>
        <w:rPr>
          <w:rStyle w:val="Refdecomentario"/>
          <w:sz w:val="22"/>
          <w:szCs w:val="22"/>
        </w:rPr>
      </w:pPr>
    </w:p>
    <w:p w14:paraId="569E306C" w14:textId="77777777" w:rsidR="00FC3226" w:rsidRPr="008B58EF" w:rsidRDefault="000A4622" w:rsidP="00A019DF">
      <w:pPr>
        <w:rPr>
          <w:sz w:val="22"/>
          <w:szCs w:val="22"/>
        </w:rPr>
      </w:pPr>
      <w:r w:rsidRPr="008B58EF">
        <w:rPr>
          <w:sz w:val="22"/>
          <w:szCs w:val="22"/>
        </w:rPr>
        <w:t>Para finalizar comentar que e</w:t>
      </w:r>
      <w:r w:rsidR="00FC3226" w:rsidRPr="008B58EF">
        <w:rPr>
          <w:sz w:val="22"/>
          <w:szCs w:val="22"/>
        </w:rPr>
        <w:t>l método de entrenamiento consiste en entrenar muchos modelos en paralelo a través del algoritmo, y cuando uno obtiene buenos resultados, se entrena a los demás modelos con opciones similares para afinar los resultados.</w:t>
      </w:r>
    </w:p>
    <w:p w14:paraId="43122E3F" w14:textId="01C99800" w:rsidR="008901E4" w:rsidRPr="008901E4" w:rsidRDefault="00836D2E" w:rsidP="001F55FF">
      <w:pPr>
        <w:pStyle w:val="Ttulo2"/>
        <w:ind w:left="0" w:firstLine="0"/>
      </w:pPr>
      <w:bookmarkStart w:id="135" w:name="_Toc486369591"/>
      <w:r>
        <w:t>Universal Dependencies</w:t>
      </w:r>
      <w:bookmarkEnd w:id="135"/>
    </w:p>
    <w:p w14:paraId="2B850EF7" w14:textId="77777777" w:rsidR="00C21108" w:rsidRPr="008B58EF" w:rsidRDefault="00C21108" w:rsidP="00A019DF">
      <w:pPr>
        <w:rPr>
          <w:sz w:val="22"/>
          <w:szCs w:val="22"/>
        </w:rPr>
      </w:pPr>
      <w:r w:rsidRPr="008B58EF">
        <w:rPr>
          <w:sz w:val="22"/>
          <w:szCs w:val="22"/>
        </w:rPr>
        <w:t xml:space="preserve">El formato de </w:t>
      </w:r>
      <w:r w:rsidR="00760BCA" w:rsidRPr="008B58EF">
        <w:rPr>
          <w:i/>
          <w:sz w:val="22"/>
          <w:szCs w:val="22"/>
        </w:rPr>
        <w:t>U</w:t>
      </w:r>
      <w:r w:rsidRPr="008B58EF">
        <w:rPr>
          <w:i/>
          <w:sz w:val="22"/>
          <w:szCs w:val="22"/>
        </w:rPr>
        <w:t xml:space="preserve">niversal </w:t>
      </w:r>
      <w:r w:rsidR="00760BCA" w:rsidRPr="008B58EF">
        <w:rPr>
          <w:i/>
          <w:sz w:val="22"/>
          <w:szCs w:val="22"/>
        </w:rPr>
        <w:t>D</w:t>
      </w:r>
      <w:r w:rsidRPr="008B58EF">
        <w:rPr>
          <w:i/>
          <w:sz w:val="22"/>
          <w:szCs w:val="22"/>
        </w:rPr>
        <w:t>ependencies</w:t>
      </w:r>
      <w:r w:rsidRPr="008B58EF">
        <w:rPr>
          <w:sz w:val="22"/>
          <w:szCs w:val="22"/>
        </w:rPr>
        <w:t xml:space="preserve"> se basa en una visión sintáctica del lenguaje, lo que significa que las relaciones de dependencia son entre términos, es decir, palabras. </w:t>
      </w:r>
    </w:p>
    <w:p w14:paraId="2A9BD8AC" w14:textId="77777777" w:rsidR="00C21108" w:rsidRPr="008B58EF" w:rsidRDefault="00C21108" w:rsidP="00A019DF">
      <w:pPr>
        <w:rPr>
          <w:sz w:val="22"/>
          <w:szCs w:val="22"/>
        </w:rPr>
      </w:pPr>
    </w:p>
    <w:p w14:paraId="37D40824" w14:textId="763C2AC5" w:rsidR="008048EF" w:rsidRPr="008B58EF" w:rsidRDefault="00C21108" w:rsidP="00A019DF">
      <w:pPr>
        <w:rPr>
          <w:sz w:val="22"/>
          <w:szCs w:val="22"/>
        </w:rPr>
      </w:pPr>
      <w:r w:rsidRPr="008B58EF">
        <w:rPr>
          <w:i/>
          <w:sz w:val="22"/>
          <w:szCs w:val="22"/>
        </w:rPr>
        <w:t>Universal Dependencies</w:t>
      </w:r>
      <w:r w:rsidRPr="008B58EF">
        <w:rPr>
          <w:sz w:val="22"/>
          <w:szCs w:val="22"/>
        </w:rPr>
        <w:t xml:space="preserve"> es un proyecto en desarrollo en el que se pretende crear un treebank sólido para varios idiomas, </w:t>
      </w:r>
      <w:ins w:id="136" w:author="Rebeca de la Paz Gonzales" w:date="2017-06-24T10:54:00Z">
        <w:r w:rsidR="001C756B" w:rsidRPr="008B58EF">
          <w:rPr>
            <w:sz w:val="22"/>
            <w:szCs w:val="22"/>
          </w:rPr>
          <w:t xml:space="preserve">con </w:t>
        </w:r>
      </w:ins>
      <w:r w:rsidRPr="008B58EF">
        <w:rPr>
          <w:sz w:val="22"/>
          <w:szCs w:val="22"/>
        </w:rPr>
        <w:t xml:space="preserve">el objetivo </w:t>
      </w:r>
      <w:del w:id="137" w:author="Rebeca de la Paz Gonzales" w:date="2017-06-24T10:55:00Z">
        <w:r w:rsidRPr="008B58EF" w:rsidDel="001C756B">
          <w:rPr>
            <w:sz w:val="22"/>
            <w:szCs w:val="22"/>
          </w:rPr>
          <w:delText xml:space="preserve">es </w:delText>
        </w:r>
      </w:del>
      <w:ins w:id="138" w:author="Rebeca de la Paz Gonzales" w:date="2017-06-24T10:55:00Z">
        <w:r w:rsidR="001C756B" w:rsidRPr="008B58EF">
          <w:rPr>
            <w:sz w:val="22"/>
            <w:szCs w:val="22"/>
          </w:rPr>
          <w:t xml:space="preserve">de </w:t>
        </w:r>
      </w:ins>
      <w:r w:rsidRPr="008B58EF">
        <w:rPr>
          <w:sz w:val="22"/>
          <w:szCs w:val="22"/>
        </w:rPr>
        <w:t>facilitar el aprendizaje y análisis desde la tipología lingüística.</w:t>
      </w:r>
    </w:p>
    <w:p w14:paraId="5C4915C2" w14:textId="77777777" w:rsidR="008048EF" w:rsidRPr="008B58EF" w:rsidRDefault="008048EF" w:rsidP="00A019DF">
      <w:pPr>
        <w:rPr>
          <w:sz w:val="22"/>
          <w:szCs w:val="22"/>
        </w:rPr>
      </w:pPr>
    </w:p>
    <w:p w14:paraId="4857E16C" w14:textId="5845C225" w:rsidR="00D34E2E" w:rsidRPr="008B58EF" w:rsidRDefault="008048EF" w:rsidP="00A019DF">
      <w:pPr>
        <w:rPr>
          <w:sz w:val="22"/>
          <w:szCs w:val="22"/>
        </w:rPr>
      </w:pPr>
      <w:r w:rsidRPr="008B58EF">
        <w:rPr>
          <w:sz w:val="22"/>
          <w:szCs w:val="22"/>
        </w:rPr>
        <w:t xml:space="preserve">El esquema que representa las dependencias está basado en la evolución a escala global de </w:t>
      </w:r>
      <w:r w:rsidRPr="008B58EF">
        <w:rPr>
          <w:i/>
          <w:sz w:val="22"/>
          <w:szCs w:val="22"/>
        </w:rPr>
        <w:t>Stanford Dependen</w:t>
      </w:r>
      <w:r w:rsidRPr="008B58EF">
        <w:rPr>
          <w:sz w:val="22"/>
          <w:szCs w:val="22"/>
        </w:rPr>
        <w:t xml:space="preserve">cies, </w:t>
      </w:r>
      <w:r w:rsidRPr="008B58EF">
        <w:rPr>
          <w:i/>
          <w:sz w:val="22"/>
          <w:szCs w:val="22"/>
        </w:rPr>
        <w:t>Google Universal</w:t>
      </w:r>
      <w:r w:rsidR="00C21108" w:rsidRPr="008B58EF">
        <w:rPr>
          <w:i/>
          <w:sz w:val="22"/>
          <w:szCs w:val="22"/>
        </w:rPr>
        <w:t xml:space="preserve"> </w:t>
      </w:r>
      <w:r w:rsidRPr="008B58EF">
        <w:rPr>
          <w:i/>
          <w:sz w:val="22"/>
          <w:szCs w:val="22"/>
        </w:rPr>
        <w:t xml:space="preserve">part-of-speech tags </w:t>
      </w:r>
      <w:r w:rsidRPr="008B58EF">
        <w:rPr>
          <w:sz w:val="22"/>
          <w:szCs w:val="22"/>
        </w:rPr>
        <w:t xml:space="preserve">e </w:t>
      </w:r>
      <w:r w:rsidRPr="008B58EF">
        <w:rPr>
          <w:i/>
          <w:sz w:val="22"/>
          <w:szCs w:val="22"/>
        </w:rPr>
        <w:t>Interset Interlingua</w:t>
      </w:r>
      <w:r w:rsidRPr="008B58EF">
        <w:rPr>
          <w:sz w:val="22"/>
          <w:szCs w:val="22"/>
        </w:rPr>
        <w:t xml:space="preserve"> para etiquetas morfológicas.</w:t>
      </w:r>
    </w:p>
    <w:p w14:paraId="02081403" w14:textId="77777777" w:rsidR="008B58EF" w:rsidRPr="008B58EF" w:rsidRDefault="008B58EF" w:rsidP="00A019DF">
      <w:pPr>
        <w:rPr>
          <w:sz w:val="22"/>
          <w:szCs w:val="22"/>
        </w:rPr>
      </w:pPr>
    </w:p>
    <w:p w14:paraId="6E6FD7C1" w14:textId="77777777" w:rsidR="00760BCA" w:rsidRDefault="00D34E2E" w:rsidP="00A019DF">
      <w:r w:rsidRPr="008B58EF">
        <w:rPr>
          <w:sz w:val="22"/>
          <w:szCs w:val="22"/>
        </w:rPr>
        <w:t>El propósito fundamental de este proyecto es crear un inventario universal de etiquetas para las relaciones entre elementos y reglas</w:t>
      </w:r>
      <w:r w:rsidR="00B51160" w:rsidRPr="008B58EF">
        <w:rPr>
          <w:sz w:val="22"/>
          <w:szCs w:val="22"/>
        </w:rPr>
        <w:t>,</w:t>
      </w:r>
      <w:r w:rsidRPr="008B58EF">
        <w:rPr>
          <w:sz w:val="22"/>
          <w:szCs w:val="22"/>
        </w:rPr>
        <w:t xml:space="preserve"> que permitan e</w:t>
      </w:r>
      <w:r w:rsidR="00B51160" w:rsidRPr="008B58EF">
        <w:rPr>
          <w:sz w:val="22"/>
          <w:szCs w:val="22"/>
        </w:rPr>
        <w:t>stablecer para numerosos idiomas</w:t>
      </w:r>
      <w:r w:rsidRPr="008B58EF">
        <w:rPr>
          <w:sz w:val="22"/>
          <w:szCs w:val="22"/>
        </w:rPr>
        <w:t xml:space="preserve"> esas mismas etiquetas</w:t>
      </w:r>
      <w:r w:rsidR="00760BCA" w:rsidRPr="008B58EF">
        <w:rPr>
          <w:sz w:val="22"/>
          <w:szCs w:val="22"/>
        </w:rPr>
        <w:t>. Es necesario</w:t>
      </w:r>
      <w:r w:rsidRPr="008B58EF">
        <w:rPr>
          <w:sz w:val="22"/>
          <w:szCs w:val="22"/>
        </w:rPr>
        <w:t xml:space="preserve"> ten</w:t>
      </w:r>
      <w:r w:rsidR="00760BCA" w:rsidRPr="008B58EF">
        <w:rPr>
          <w:sz w:val="22"/>
          <w:szCs w:val="22"/>
        </w:rPr>
        <w:t>er</w:t>
      </w:r>
      <w:r w:rsidRPr="008B58EF">
        <w:rPr>
          <w:sz w:val="22"/>
          <w:szCs w:val="22"/>
        </w:rPr>
        <w:t xml:space="preserve"> en cuenta las relaciones entre palabras en los diferentes idiomas, pues </w:t>
      </w:r>
      <w:r w:rsidRPr="008B58EF">
        <w:rPr>
          <w:sz w:val="22"/>
          <w:szCs w:val="22"/>
        </w:rPr>
        <w:lastRenderedPageBreak/>
        <w:t xml:space="preserve">no todos presentan una estructura similar, lo que implica que habrá reglas más genéricas que puedan servir en muchos de ellos, y otras que </w:t>
      </w:r>
      <w:r w:rsidR="00760BCA" w:rsidRPr="008B58EF">
        <w:rPr>
          <w:sz w:val="22"/>
          <w:szCs w:val="22"/>
        </w:rPr>
        <w:t>será necesario particularizar para</w:t>
      </w:r>
      <w:r w:rsidRPr="008B58EF">
        <w:rPr>
          <w:sz w:val="22"/>
          <w:szCs w:val="22"/>
        </w:rPr>
        <w:t xml:space="preserve"> cada idioma</w:t>
      </w:r>
      <w:r w:rsidR="00760BCA" w:rsidRPr="008B58EF">
        <w:rPr>
          <w:sz w:val="22"/>
          <w:szCs w:val="22"/>
        </w:rPr>
        <w:t>.</w:t>
      </w:r>
    </w:p>
    <w:p w14:paraId="4947BAAB" w14:textId="0646455B" w:rsidR="004565DE" w:rsidRPr="004565DE" w:rsidRDefault="000C0B5B" w:rsidP="001F55FF">
      <w:pPr>
        <w:pStyle w:val="Ttulo2"/>
        <w:ind w:left="567"/>
      </w:pPr>
      <w:bookmarkStart w:id="139" w:name="_Ref484923840"/>
      <w:bookmarkStart w:id="140" w:name="_Toc486369592"/>
      <w:r>
        <w:t>Formato</w:t>
      </w:r>
      <w:r w:rsidR="00FC3226">
        <w:t xml:space="preserve"> de representación</w:t>
      </w:r>
      <w:bookmarkEnd w:id="139"/>
      <w:bookmarkEnd w:id="140"/>
    </w:p>
    <w:p w14:paraId="0123A192" w14:textId="77777777" w:rsidR="008901E4" w:rsidRPr="008B58EF" w:rsidRDefault="00166D35" w:rsidP="00A019DF">
      <w:pPr>
        <w:rPr>
          <w:sz w:val="22"/>
          <w:szCs w:val="22"/>
        </w:rPr>
      </w:pPr>
      <w:r w:rsidRPr="008B58EF">
        <w:rPr>
          <w:sz w:val="22"/>
          <w:szCs w:val="22"/>
        </w:rPr>
        <w:t>En el estudio de todos los modelos se han encontrado dos formatos de representación de las relaciones de dependencia a parte de los grafos dirigido</w:t>
      </w:r>
      <w:r w:rsidR="00793037" w:rsidRPr="008B58EF">
        <w:rPr>
          <w:sz w:val="22"/>
          <w:szCs w:val="22"/>
        </w:rPr>
        <w:t>s</w:t>
      </w:r>
      <w:r w:rsidRPr="008B58EF">
        <w:rPr>
          <w:sz w:val="22"/>
          <w:szCs w:val="22"/>
        </w:rPr>
        <w:t xml:space="preserve"> comentados en apartados previos.</w:t>
      </w:r>
    </w:p>
    <w:p w14:paraId="5FD109C9" w14:textId="76D39313" w:rsidR="004565DE" w:rsidRPr="004565DE" w:rsidRDefault="000C0B5B" w:rsidP="001F55FF">
      <w:pPr>
        <w:pStyle w:val="Ttulo3"/>
      </w:pPr>
      <w:bookmarkStart w:id="141" w:name="_Ref484996160"/>
      <w:bookmarkStart w:id="142" w:name="_Toc486369593"/>
      <w:r>
        <w:t>Formato Stanford</w:t>
      </w:r>
      <w:bookmarkEnd w:id="141"/>
      <w:bookmarkEnd w:id="142"/>
    </w:p>
    <w:p w14:paraId="691496EB" w14:textId="77777777" w:rsidR="008901E4" w:rsidRPr="008B58EF" w:rsidRDefault="00166D35" w:rsidP="00F26EFE">
      <w:pPr>
        <w:ind w:left="284"/>
        <w:rPr>
          <w:sz w:val="22"/>
          <w:szCs w:val="22"/>
        </w:rPr>
      </w:pPr>
      <w:r w:rsidRPr="008B58EF">
        <w:rPr>
          <w:sz w:val="22"/>
          <w:szCs w:val="22"/>
        </w:rPr>
        <w:t>Es un formato desarrollado por la Universidad de Stanford que representa las relaciones establecidas entre palabras</w:t>
      </w:r>
      <w:r w:rsidR="00626946" w:rsidRPr="008B58EF">
        <w:rPr>
          <w:sz w:val="22"/>
          <w:szCs w:val="22"/>
        </w:rPr>
        <w:t xml:space="preserve">. Existen cinco variantes, pero </w:t>
      </w:r>
      <w:r w:rsidR="00E04096" w:rsidRPr="008B58EF">
        <w:rPr>
          <w:sz w:val="22"/>
          <w:szCs w:val="22"/>
        </w:rPr>
        <w:t>todas en definitiva siguen el mismo formato.</w:t>
      </w:r>
    </w:p>
    <w:p w14:paraId="55EEAEC1" w14:textId="77777777" w:rsidR="00E04096" w:rsidRPr="008B58EF" w:rsidRDefault="00E04096" w:rsidP="00F26EFE">
      <w:pPr>
        <w:ind w:left="284"/>
        <w:rPr>
          <w:sz w:val="22"/>
          <w:szCs w:val="22"/>
        </w:rPr>
      </w:pPr>
    </w:p>
    <w:p w14:paraId="2EF4003E" w14:textId="5E45E526" w:rsidR="00820554" w:rsidRPr="008B58EF" w:rsidRDefault="00FC3226" w:rsidP="00F26EFE">
      <w:pPr>
        <w:ind w:left="284"/>
        <w:rPr>
          <w:sz w:val="22"/>
          <w:szCs w:val="22"/>
        </w:rPr>
      </w:pPr>
      <w:r w:rsidRPr="008B58EF">
        <w:rPr>
          <w:sz w:val="22"/>
          <w:szCs w:val="22"/>
        </w:rPr>
        <w:t>Cada relación se representa en texto plano como</w:t>
      </w:r>
      <w:r w:rsidR="00E04096" w:rsidRPr="008B58EF">
        <w:rPr>
          <w:sz w:val="22"/>
          <w:szCs w:val="22"/>
        </w:rPr>
        <w:t>:</w:t>
      </w:r>
      <w:r w:rsidR="00820554" w:rsidRPr="008B58EF">
        <w:rPr>
          <w:sz w:val="22"/>
          <w:szCs w:val="22"/>
        </w:rPr>
        <w:t xml:space="preserve"> </w:t>
      </w:r>
    </w:p>
    <w:p w14:paraId="61BA1D05" w14:textId="77777777" w:rsidR="00E04096" w:rsidRPr="008B58EF" w:rsidRDefault="00E04096" w:rsidP="00F26EFE">
      <w:pPr>
        <w:ind w:left="284" w:firstLine="595"/>
        <w:rPr>
          <w:sz w:val="22"/>
          <w:szCs w:val="22"/>
        </w:rPr>
      </w:pPr>
      <w:r w:rsidRPr="008B58EF">
        <w:rPr>
          <w:b/>
          <w:i/>
          <w:sz w:val="22"/>
          <w:szCs w:val="22"/>
        </w:rPr>
        <w:t>nombre_relación (principal</w:t>
      </w:r>
      <w:r w:rsidR="00AF4FB3" w:rsidRPr="008B58EF">
        <w:rPr>
          <w:b/>
          <w:i/>
          <w:sz w:val="22"/>
          <w:szCs w:val="22"/>
        </w:rPr>
        <w:t xml:space="preserve"> - posición</w:t>
      </w:r>
      <w:r w:rsidRPr="008B58EF">
        <w:rPr>
          <w:b/>
          <w:i/>
          <w:sz w:val="22"/>
          <w:szCs w:val="22"/>
        </w:rPr>
        <w:t>, dependiente</w:t>
      </w:r>
      <w:r w:rsidR="00AF4FB3" w:rsidRPr="008B58EF">
        <w:rPr>
          <w:b/>
          <w:i/>
          <w:sz w:val="22"/>
          <w:szCs w:val="22"/>
        </w:rPr>
        <w:t xml:space="preserve"> - posición</w:t>
      </w:r>
      <w:r w:rsidRPr="008B58EF">
        <w:rPr>
          <w:b/>
          <w:i/>
          <w:sz w:val="22"/>
          <w:szCs w:val="22"/>
        </w:rPr>
        <w:t>)</w:t>
      </w:r>
    </w:p>
    <w:p w14:paraId="3BF82222" w14:textId="77777777" w:rsidR="00E04096" w:rsidRPr="008B58EF" w:rsidRDefault="00E04096" w:rsidP="00F26EFE">
      <w:pPr>
        <w:ind w:left="284"/>
        <w:rPr>
          <w:b/>
          <w:i/>
          <w:sz w:val="22"/>
          <w:szCs w:val="22"/>
        </w:rPr>
      </w:pPr>
    </w:p>
    <w:p w14:paraId="3942399C" w14:textId="77777777" w:rsidR="00E04096" w:rsidRPr="008B58EF" w:rsidRDefault="00E04096" w:rsidP="00F26EFE">
      <w:pPr>
        <w:ind w:left="284"/>
        <w:rPr>
          <w:sz w:val="22"/>
          <w:szCs w:val="22"/>
        </w:rPr>
      </w:pPr>
      <w:r w:rsidRPr="008B58EF">
        <w:rPr>
          <w:sz w:val="22"/>
          <w:szCs w:val="22"/>
        </w:rPr>
        <w:t>Tanto el principal como el dependiente son palabras de la oración junto con el índice que indica la posición que ocupa ese término dentro de la frase. Esta representación también se ha adaptado al formato XML, el cual nos recuerda más a un árbol.</w:t>
      </w:r>
    </w:p>
    <w:p w14:paraId="3CA8E58C" w14:textId="77777777" w:rsidR="00E04096" w:rsidRPr="008B58EF" w:rsidRDefault="00E04096" w:rsidP="00F26EFE">
      <w:pPr>
        <w:ind w:left="284"/>
        <w:rPr>
          <w:sz w:val="22"/>
          <w:szCs w:val="22"/>
        </w:rPr>
      </w:pPr>
    </w:p>
    <w:p w14:paraId="367AF777" w14:textId="77777777" w:rsidR="00E04096" w:rsidRPr="008B58EF" w:rsidRDefault="00E04096" w:rsidP="00F26EFE">
      <w:pPr>
        <w:ind w:left="284"/>
        <w:rPr>
          <w:sz w:val="22"/>
          <w:szCs w:val="22"/>
        </w:rPr>
      </w:pPr>
      <w:r w:rsidRPr="008B58EF">
        <w:rPr>
          <w:sz w:val="22"/>
          <w:szCs w:val="22"/>
        </w:rPr>
        <w:t xml:space="preserve">La diferencia entre las cinco variantes existentes es como se nombra a la funcionalidad o etiqueta de relación entre el </w:t>
      </w:r>
      <w:r w:rsidR="0091414F" w:rsidRPr="008B58EF">
        <w:rPr>
          <w:sz w:val="22"/>
          <w:szCs w:val="22"/>
        </w:rPr>
        <w:t xml:space="preserve">término </w:t>
      </w:r>
      <w:r w:rsidRPr="008B58EF">
        <w:rPr>
          <w:sz w:val="22"/>
          <w:szCs w:val="22"/>
        </w:rPr>
        <w:t xml:space="preserve">principal y el dependiente, pues para Stanford existen diversas formas de </w:t>
      </w:r>
      <w:r w:rsidR="0091414F" w:rsidRPr="008B58EF">
        <w:rPr>
          <w:sz w:val="22"/>
          <w:szCs w:val="22"/>
        </w:rPr>
        <w:t>representar esa etiqueta, dependiendo de cuanta información se quiera mostrar en ésta.</w:t>
      </w:r>
    </w:p>
    <w:p w14:paraId="26744E46" w14:textId="77777777" w:rsidR="0091414F" w:rsidRPr="008B58EF" w:rsidRDefault="0091414F" w:rsidP="00F26EFE">
      <w:pPr>
        <w:ind w:left="284"/>
        <w:rPr>
          <w:sz w:val="22"/>
          <w:szCs w:val="22"/>
        </w:rPr>
      </w:pPr>
    </w:p>
    <w:p w14:paraId="26EDA993" w14:textId="5B640E89" w:rsidR="00DD5295" w:rsidRPr="008B58EF" w:rsidRDefault="0091414F" w:rsidP="00F37D10">
      <w:pPr>
        <w:ind w:left="284"/>
        <w:rPr>
          <w:sz w:val="22"/>
          <w:szCs w:val="22"/>
        </w:rPr>
      </w:pPr>
      <w:r w:rsidRPr="008B58EF">
        <w:rPr>
          <w:sz w:val="22"/>
          <w:szCs w:val="22"/>
        </w:rPr>
        <w:t>Ahora se mostrará un ejemplo con el formato básico para la siguiente frase</w:t>
      </w:r>
      <w:r w:rsidR="006E1D05" w:rsidRPr="008B58EF">
        <w:rPr>
          <w:sz w:val="22"/>
          <w:szCs w:val="22"/>
        </w:rPr>
        <w:t>, junto con la representación en forma de grafo</w:t>
      </w:r>
      <w:r w:rsidRPr="008B58EF">
        <w:rPr>
          <w:sz w:val="22"/>
          <w:szCs w:val="22"/>
        </w:rPr>
        <w:t xml:space="preserve">: </w:t>
      </w:r>
    </w:p>
    <w:p w14:paraId="1ED700E7" w14:textId="77777777" w:rsidR="00C42766" w:rsidRPr="008B58EF" w:rsidRDefault="00C42766" w:rsidP="00F37D10">
      <w:pPr>
        <w:ind w:left="284"/>
        <w:rPr>
          <w:sz w:val="22"/>
          <w:szCs w:val="22"/>
        </w:rPr>
      </w:pPr>
    </w:p>
    <w:p w14:paraId="068F22BB" w14:textId="77777777" w:rsidR="0091414F" w:rsidRPr="008B58EF" w:rsidRDefault="0091414F" w:rsidP="00F26EFE">
      <w:pPr>
        <w:ind w:left="284"/>
        <w:rPr>
          <w:rFonts w:ascii="Courier New" w:hAnsi="Courier New" w:cs="Courier New"/>
          <w:sz w:val="22"/>
          <w:szCs w:val="22"/>
          <w:lang w:val="en"/>
        </w:rPr>
      </w:pPr>
      <w:commentRangeStart w:id="143"/>
      <w:commentRangeStart w:id="144"/>
      <w:r w:rsidRPr="008B58EF">
        <w:rPr>
          <w:i/>
          <w:sz w:val="22"/>
          <w:szCs w:val="22"/>
          <w:lang w:val="en"/>
        </w:rPr>
        <w:t>“</w:t>
      </w:r>
      <w:r w:rsidRPr="008B58EF">
        <w:rPr>
          <w:rFonts w:ascii="Courier New" w:hAnsi="Courier New" w:cs="Courier New"/>
          <w:i/>
          <w:sz w:val="22"/>
          <w:szCs w:val="22"/>
          <w:lang w:val="en"/>
        </w:rPr>
        <w:t>Bell, a company which is based in LA, makes and distributes computer products.”</w:t>
      </w:r>
      <w:commentRangeEnd w:id="143"/>
      <w:r w:rsidR="00EC6C26" w:rsidRPr="008B58EF">
        <w:rPr>
          <w:rStyle w:val="Refdecomentario"/>
          <w:sz w:val="22"/>
          <w:szCs w:val="22"/>
        </w:rPr>
        <w:commentReference w:id="143"/>
      </w:r>
      <w:commentRangeEnd w:id="144"/>
      <w:r w:rsidR="00EC6C26" w:rsidRPr="008B58EF">
        <w:rPr>
          <w:rStyle w:val="Refdecomentario"/>
          <w:sz w:val="22"/>
          <w:szCs w:val="22"/>
        </w:rPr>
        <w:commentReference w:id="144"/>
      </w:r>
      <w:r w:rsidR="001828F4" w:rsidRPr="008B58EF">
        <w:rPr>
          <w:rStyle w:val="Refdenotaalpie"/>
          <w:rFonts w:ascii="Courier New" w:hAnsi="Courier New" w:cs="Courier New"/>
          <w:sz w:val="22"/>
          <w:szCs w:val="22"/>
        </w:rPr>
        <w:footnoteReference w:id="6"/>
      </w:r>
    </w:p>
    <w:p w14:paraId="3C34077F" w14:textId="77777777" w:rsidR="00CA3794" w:rsidRPr="008B58EF" w:rsidRDefault="00CA3794" w:rsidP="006B18BA">
      <w:pPr>
        <w:rPr>
          <w:i/>
          <w:sz w:val="22"/>
          <w:szCs w:val="22"/>
          <w:lang w:val="en"/>
        </w:rPr>
      </w:pPr>
    </w:p>
    <w:p w14:paraId="33106961" w14:textId="77777777" w:rsidR="00CA3794" w:rsidRPr="008B58EF" w:rsidRDefault="00CA3794" w:rsidP="006B18BA">
      <w:pPr>
        <w:rPr>
          <w:rFonts w:ascii="Courier New" w:hAnsi="Courier New" w:cs="Courier New"/>
          <w:sz w:val="22"/>
          <w:szCs w:val="22"/>
          <w:lang w:val="en"/>
        </w:rPr>
      </w:pPr>
      <w:r w:rsidRPr="008B58EF">
        <w:rPr>
          <w:sz w:val="22"/>
          <w:szCs w:val="22"/>
          <w:lang w:val="en"/>
        </w:rPr>
        <w:tab/>
      </w:r>
      <w:r w:rsidRPr="008B58EF">
        <w:rPr>
          <w:rFonts w:ascii="Courier New" w:hAnsi="Courier New" w:cs="Courier New"/>
          <w:sz w:val="22"/>
          <w:szCs w:val="22"/>
          <w:lang w:val="en"/>
        </w:rPr>
        <w:t>nsubj(makes-11, Bell-1)</w:t>
      </w:r>
    </w:p>
    <w:p w14:paraId="17A78AB4" w14:textId="77777777" w:rsidR="00CA3794" w:rsidRPr="008B58EF" w:rsidRDefault="00CA3794" w:rsidP="006B18BA">
      <w:pPr>
        <w:ind w:left="708"/>
        <w:rPr>
          <w:rFonts w:ascii="Courier New" w:hAnsi="Courier New" w:cs="Courier New"/>
          <w:sz w:val="22"/>
          <w:szCs w:val="22"/>
          <w:lang w:val="en"/>
        </w:rPr>
      </w:pPr>
      <w:r w:rsidRPr="008B58EF">
        <w:rPr>
          <w:rFonts w:ascii="Courier New" w:hAnsi="Courier New" w:cs="Courier New"/>
          <w:sz w:val="22"/>
          <w:szCs w:val="22"/>
          <w:lang w:val="en"/>
        </w:rPr>
        <w:t>det(company-4, a-3)</w:t>
      </w:r>
    </w:p>
    <w:p w14:paraId="1180D46A" w14:textId="77777777" w:rsidR="00CA3794" w:rsidRPr="008B58EF" w:rsidRDefault="00CA3794" w:rsidP="006B18BA">
      <w:pPr>
        <w:ind w:left="708"/>
        <w:rPr>
          <w:rFonts w:ascii="Courier New" w:hAnsi="Courier New" w:cs="Courier New"/>
          <w:sz w:val="22"/>
          <w:szCs w:val="22"/>
          <w:lang w:val="en"/>
        </w:rPr>
      </w:pPr>
      <w:r w:rsidRPr="008B58EF">
        <w:rPr>
          <w:rFonts w:ascii="Courier New" w:hAnsi="Courier New" w:cs="Courier New"/>
          <w:sz w:val="22"/>
          <w:szCs w:val="22"/>
          <w:lang w:val="en"/>
        </w:rPr>
        <w:t>appos(Bell-1, company-4)</w:t>
      </w:r>
    </w:p>
    <w:p w14:paraId="1661A2C1" w14:textId="77777777" w:rsidR="00CA3794" w:rsidRPr="008B58EF" w:rsidRDefault="00CA3794" w:rsidP="006B18BA">
      <w:pPr>
        <w:ind w:left="708"/>
        <w:rPr>
          <w:rFonts w:ascii="Courier New" w:hAnsi="Courier New" w:cs="Courier New"/>
          <w:sz w:val="22"/>
          <w:szCs w:val="22"/>
          <w:lang w:val="en"/>
        </w:rPr>
      </w:pPr>
      <w:r w:rsidRPr="008B58EF">
        <w:rPr>
          <w:rFonts w:ascii="Courier New" w:hAnsi="Courier New" w:cs="Courier New"/>
          <w:sz w:val="22"/>
          <w:szCs w:val="22"/>
          <w:lang w:val="en"/>
        </w:rPr>
        <w:t>nsubjpass(based-7, which-5)</w:t>
      </w:r>
    </w:p>
    <w:p w14:paraId="3AAD7B17" w14:textId="77777777" w:rsidR="00CA3794" w:rsidRPr="008B58EF" w:rsidRDefault="00CA3794" w:rsidP="006B18BA">
      <w:pPr>
        <w:ind w:left="708"/>
        <w:rPr>
          <w:rFonts w:ascii="Courier New" w:hAnsi="Courier New" w:cs="Courier New"/>
          <w:sz w:val="22"/>
          <w:szCs w:val="22"/>
          <w:lang w:val="en"/>
        </w:rPr>
      </w:pPr>
      <w:r w:rsidRPr="008B58EF">
        <w:rPr>
          <w:rFonts w:ascii="Courier New" w:hAnsi="Courier New" w:cs="Courier New"/>
          <w:sz w:val="22"/>
          <w:szCs w:val="22"/>
          <w:lang w:val="en"/>
        </w:rPr>
        <w:t>auxpass(based-7, is-6)</w:t>
      </w:r>
    </w:p>
    <w:p w14:paraId="2C57E4F1" w14:textId="77777777" w:rsidR="00CA3794" w:rsidRPr="008B58EF" w:rsidRDefault="00CA3794" w:rsidP="006B18BA">
      <w:pPr>
        <w:ind w:left="708"/>
        <w:rPr>
          <w:rFonts w:ascii="Courier New" w:hAnsi="Courier New" w:cs="Courier New"/>
          <w:sz w:val="22"/>
          <w:szCs w:val="22"/>
          <w:lang w:val="en"/>
        </w:rPr>
      </w:pPr>
      <w:r w:rsidRPr="008B58EF">
        <w:rPr>
          <w:rFonts w:ascii="Courier New" w:hAnsi="Courier New" w:cs="Courier New"/>
          <w:sz w:val="22"/>
          <w:szCs w:val="22"/>
          <w:lang w:val="en"/>
        </w:rPr>
        <w:t>rcmod(company-4, based-7)</w:t>
      </w:r>
    </w:p>
    <w:p w14:paraId="42F6C53F" w14:textId="77777777" w:rsidR="00CA3794" w:rsidRPr="008B58EF" w:rsidRDefault="00CA3794" w:rsidP="006B18BA">
      <w:pPr>
        <w:ind w:left="708"/>
        <w:rPr>
          <w:rFonts w:ascii="Courier New" w:hAnsi="Courier New" w:cs="Courier New"/>
          <w:sz w:val="22"/>
          <w:szCs w:val="22"/>
          <w:lang w:val="en"/>
        </w:rPr>
      </w:pPr>
      <w:r w:rsidRPr="008B58EF">
        <w:rPr>
          <w:rFonts w:ascii="Courier New" w:hAnsi="Courier New" w:cs="Courier New"/>
          <w:sz w:val="22"/>
          <w:szCs w:val="22"/>
          <w:lang w:val="en"/>
        </w:rPr>
        <w:t>prep(based-7, in-8)</w:t>
      </w:r>
    </w:p>
    <w:p w14:paraId="0FF9D79C" w14:textId="77777777" w:rsidR="00CA3794" w:rsidRPr="008B58EF" w:rsidRDefault="00CA3794" w:rsidP="006B18BA">
      <w:pPr>
        <w:ind w:left="708"/>
        <w:rPr>
          <w:rFonts w:ascii="Courier New" w:hAnsi="Courier New" w:cs="Courier New"/>
          <w:sz w:val="22"/>
          <w:szCs w:val="22"/>
          <w:lang w:val="en"/>
        </w:rPr>
      </w:pPr>
      <w:r w:rsidRPr="008B58EF">
        <w:rPr>
          <w:rFonts w:ascii="Courier New" w:hAnsi="Courier New" w:cs="Courier New"/>
          <w:sz w:val="22"/>
          <w:szCs w:val="22"/>
          <w:lang w:val="en"/>
        </w:rPr>
        <w:t>pobj(in-8, LA-9)</w:t>
      </w:r>
    </w:p>
    <w:p w14:paraId="7ED1275A" w14:textId="77777777" w:rsidR="00CA3794" w:rsidRPr="008B58EF" w:rsidRDefault="00CA3794" w:rsidP="006B18BA">
      <w:pPr>
        <w:ind w:left="708"/>
        <w:rPr>
          <w:rFonts w:ascii="Courier New" w:hAnsi="Courier New" w:cs="Courier New"/>
          <w:sz w:val="22"/>
          <w:szCs w:val="22"/>
          <w:lang w:val="en"/>
        </w:rPr>
      </w:pPr>
      <w:r w:rsidRPr="008B58EF">
        <w:rPr>
          <w:rFonts w:ascii="Courier New" w:hAnsi="Courier New" w:cs="Courier New"/>
          <w:sz w:val="22"/>
          <w:szCs w:val="22"/>
          <w:lang w:val="en"/>
        </w:rPr>
        <w:t>root(ROOT-0, makes-11)</w:t>
      </w:r>
    </w:p>
    <w:p w14:paraId="38DFA3ED" w14:textId="77777777" w:rsidR="00CA3794" w:rsidRPr="008B58EF" w:rsidRDefault="00CA3794" w:rsidP="006B18BA">
      <w:pPr>
        <w:ind w:left="708"/>
        <w:rPr>
          <w:rFonts w:ascii="Courier New" w:hAnsi="Courier New" w:cs="Courier New"/>
          <w:sz w:val="22"/>
          <w:szCs w:val="22"/>
          <w:lang w:val="en"/>
        </w:rPr>
      </w:pPr>
      <w:r w:rsidRPr="008B58EF">
        <w:rPr>
          <w:rFonts w:ascii="Courier New" w:hAnsi="Courier New" w:cs="Courier New"/>
          <w:sz w:val="22"/>
          <w:szCs w:val="22"/>
          <w:lang w:val="en"/>
        </w:rPr>
        <w:t>cc(makes-11, and-12)</w:t>
      </w:r>
    </w:p>
    <w:p w14:paraId="76A09B3A" w14:textId="77777777" w:rsidR="00CA3794" w:rsidRPr="008B58EF" w:rsidRDefault="00CA3794" w:rsidP="006B18BA">
      <w:pPr>
        <w:ind w:left="708"/>
        <w:rPr>
          <w:rFonts w:ascii="Courier New" w:hAnsi="Courier New" w:cs="Courier New"/>
          <w:sz w:val="22"/>
          <w:szCs w:val="22"/>
          <w:lang w:val="en"/>
        </w:rPr>
      </w:pPr>
      <w:r w:rsidRPr="008B58EF">
        <w:rPr>
          <w:rFonts w:ascii="Courier New" w:hAnsi="Courier New" w:cs="Courier New"/>
          <w:sz w:val="22"/>
          <w:szCs w:val="22"/>
          <w:lang w:val="en"/>
        </w:rPr>
        <w:t>conj(makes-11, distributes-13)</w:t>
      </w:r>
    </w:p>
    <w:p w14:paraId="0A700200" w14:textId="77777777" w:rsidR="00CA3794" w:rsidRPr="008B58EF" w:rsidRDefault="00CA3794" w:rsidP="006B18BA">
      <w:pPr>
        <w:ind w:left="708"/>
        <w:rPr>
          <w:rFonts w:ascii="Courier New" w:hAnsi="Courier New" w:cs="Courier New"/>
          <w:sz w:val="22"/>
          <w:szCs w:val="22"/>
          <w:lang w:val="en"/>
        </w:rPr>
      </w:pPr>
      <w:r w:rsidRPr="008B58EF">
        <w:rPr>
          <w:rFonts w:ascii="Courier New" w:hAnsi="Courier New" w:cs="Courier New"/>
          <w:sz w:val="22"/>
          <w:szCs w:val="22"/>
          <w:lang w:val="en"/>
        </w:rPr>
        <w:t>nn(products-15, computer-14)</w:t>
      </w:r>
    </w:p>
    <w:p w14:paraId="06096C48" w14:textId="77777777" w:rsidR="00CA3794" w:rsidRDefault="00CA3794" w:rsidP="006B18BA">
      <w:pPr>
        <w:ind w:left="708"/>
        <w:rPr>
          <w:rFonts w:ascii="Courier New" w:hAnsi="Courier New" w:cs="Courier New"/>
          <w:sz w:val="22"/>
          <w:szCs w:val="22"/>
        </w:rPr>
      </w:pPr>
      <w:r w:rsidRPr="008B58EF">
        <w:rPr>
          <w:rFonts w:ascii="Courier New" w:hAnsi="Courier New" w:cs="Courier New"/>
          <w:sz w:val="22"/>
          <w:szCs w:val="22"/>
        </w:rPr>
        <w:t>dobj(makes-11, products-15)</w:t>
      </w:r>
    </w:p>
    <w:p w14:paraId="76042AD6" w14:textId="77777777" w:rsidR="008B58EF" w:rsidRPr="008B58EF" w:rsidRDefault="008B58EF" w:rsidP="006B18BA">
      <w:pPr>
        <w:ind w:left="708"/>
        <w:rPr>
          <w:rFonts w:ascii="Courier New" w:hAnsi="Courier New" w:cs="Courier New"/>
          <w:sz w:val="22"/>
          <w:szCs w:val="22"/>
        </w:rPr>
      </w:pPr>
    </w:p>
    <w:p w14:paraId="4C21925B" w14:textId="77777777" w:rsidR="00C42766" w:rsidRDefault="00C42766" w:rsidP="006B18BA">
      <w:pPr>
        <w:ind w:left="708"/>
        <w:rPr>
          <w:rFonts w:ascii="Courier New" w:hAnsi="Courier New" w:cs="Courier New"/>
          <w:sz w:val="21"/>
          <w:szCs w:val="22"/>
        </w:rPr>
      </w:pPr>
    </w:p>
    <w:p w14:paraId="7C52862C" w14:textId="19FE9D8F" w:rsidR="00B878C4" w:rsidRPr="00B878C4" w:rsidRDefault="00B878C4" w:rsidP="006D3C16">
      <w:r w:rsidRPr="007B3F7C">
        <w:rPr>
          <w:noProof/>
        </w:rPr>
        <w:lastRenderedPageBreak/>
        <w:drawing>
          <wp:inline distT="0" distB="0" distL="0" distR="0" wp14:anchorId="57EF24E1" wp14:editId="76498B61">
            <wp:extent cx="5579745" cy="1261745"/>
            <wp:effectExtent l="0" t="0" r="8255"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pdf"/>
                    <pic:cNvPicPr/>
                  </pic:nvPicPr>
                  <pic:blipFill>
                    <a:blip r:embed="rId32">
                      <a:extLst>
                        <a:ext uri="{28A0092B-C50C-407E-A947-70E740481C1C}">
                          <a14:useLocalDpi xmlns:a14="http://schemas.microsoft.com/office/drawing/2010/main" val="0"/>
                        </a:ext>
                      </a:extLst>
                    </a:blip>
                    <a:stretch>
                      <a:fillRect/>
                    </a:stretch>
                  </pic:blipFill>
                  <pic:spPr>
                    <a:xfrm>
                      <a:off x="0" y="0"/>
                      <a:ext cx="5579745" cy="1261745"/>
                    </a:xfrm>
                    <a:prstGeom prst="rect">
                      <a:avLst/>
                    </a:prstGeom>
                  </pic:spPr>
                </pic:pic>
              </a:graphicData>
            </a:graphic>
          </wp:inline>
        </w:drawing>
      </w:r>
    </w:p>
    <w:p w14:paraId="75BA71A3" w14:textId="77777777" w:rsidR="00957217" w:rsidRPr="001828F4" w:rsidRDefault="00872590" w:rsidP="001F55FF">
      <w:pPr>
        <w:pStyle w:val="Epgrafe"/>
        <w:outlineLvl w:val="0"/>
      </w:pPr>
      <w:bookmarkStart w:id="145" w:name="_Toc486296407"/>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8</w:t>
      </w:r>
      <w:r>
        <w:fldChar w:fldCharType="end"/>
      </w:r>
      <w:r>
        <w:t xml:space="preserve">. Representación del ejemplo de </w:t>
      </w:r>
      <w:r w:rsidRPr="00872590">
        <w:rPr>
          <w:i/>
        </w:rPr>
        <w:t>Stanford Dependencies</w:t>
      </w:r>
      <w:r w:rsidR="001828F4">
        <w:rPr>
          <w:i/>
        </w:rPr>
        <w:t xml:space="preserve"> </w:t>
      </w:r>
      <w:r w:rsidR="001828F4">
        <w:t>generada con Graphviz</w:t>
      </w:r>
      <w:bookmarkEnd w:id="145"/>
    </w:p>
    <w:p w14:paraId="6820BEB9" w14:textId="6CF38AD2" w:rsidR="00CA3794" w:rsidRPr="008B58EF" w:rsidRDefault="00CA3794" w:rsidP="00C22EBF">
      <w:pPr>
        <w:ind w:left="284"/>
        <w:rPr>
          <w:rFonts w:ascii="Courier New" w:hAnsi="Courier New" w:cs="Courier New"/>
          <w:sz w:val="22"/>
          <w:szCs w:val="22"/>
        </w:rPr>
      </w:pPr>
      <w:r w:rsidRPr="008B58EF">
        <w:rPr>
          <w:sz w:val="22"/>
          <w:szCs w:val="22"/>
        </w:rPr>
        <w:t>Cada una de las relaciones indica la funcionalidad como primer elemento que se muestra, después entre paréntesis se encuentran los elementos relacionados</w:t>
      </w:r>
      <w:r w:rsidR="00F86D0E" w:rsidRPr="008B58EF">
        <w:rPr>
          <w:sz w:val="22"/>
          <w:szCs w:val="22"/>
        </w:rPr>
        <w:t xml:space="preserve">, primero se muestra la palabra, después </w:t>
      </w:r>
      <w:r w:rsidRPr="008B58EF">
        <w:rPr>
          <w:sz w:val="22"/>
          <w:szCs w:val="22"/>
        </w:rPr>
        <w:t xml:space="preserve">la posición que ocupa </w:t>
      </w:r>
      <w:r w:rsidR="00F86D0E" w:rsidRPr="008B58EF">
        <w:rPr>
          <w:sz w:val="22"/>
          <w:szCs w:val="22"/>
        </w:rPr>
        <w:t xml:space="preserve">ésta </w:t>
      </w:r>
      <w:r w:rsidRPr="008B58EF">
        <w:rPr>
          <w:sz w:val="22"/>
          <w:szCs w:val="22"/>
        </w:rPr>
        <w:t>dentro de la oración</w:t>
      </w:r>
      <w:r w:rsidR="006B18BA" w:rsidRPr="008B58EF">
        <w:rPr>
          <w:sz w:val="22"/>
          <w:szCs w:val="22"/>
        </w:rPr>
        <w:t xml:space="preserve">, es necesario tener en cuenta los signos de puntuación, en el ejemplo, </w:t>
      </w:r>
      <w:r w:rsidR="006B18BA" w:rsidRPr="008B58EF">
        <w:rPr>
          <w:i/>
          <w:sz w:val="22"/>
          <w:szCs w:val="22"/>
        </w:rPr>
        <w:t>makes</w:t>
      </w:r>
      <w:r w:rsidR="006B18BA" w:rsidRPr="008B58EF">
        <w:rPr>
          <w:sz w:val="22"/>
          <w:szCs w:val="22"/>
        </w:rPr>
        <w:t xml:space="preserve"> tiene como índice el 11 porque es su lugar en la frase</w:t>
      </w:r>
      <w:r w:rsidR="00772C4A" w:rsidRPr="008B58EF">
        <w:rPr>
          <w:sz w:val="22"/>
          <w:szCs w:val="22"/>
        </w:rPr>
        <w:t>, habiendo contado previamente las dos comas</w:t>
      </w:r>
      <w:r w:rsidRPr="008B58EF">
        <w:rPr>
          <w:sz w:val="22"/>
          <w:szCs w:val="22"/>
        </w:rPr>
        <w:t>.</w:t>
      </w:r>
    </w:p>
    <w:p w14:paraId="2FCCC532" w14:textId="49A8C707" w:rsidR="008901E4" w:rsidRDefault="000C0B5B" w:rsidP="001F55FF">
      <w:pPr>
        <w:pStyle w:val="Ttulo3"/>
      </w:pPr>
      <w:bookmarkStart w:id="146" w:name="_Toc486369594"/>
      <w:r>
        <w:t>Formato CoNLL</w:t>
      </w:r>
      <w:bookmarkEnd w:id="146"/>
    </w:p>
    <w:p w14:paraId="5DB5D598" w14:textId="77777777" w:rsidR="008E363B" w:rsidRPr="008B58EF" w:rsidRDefault="008E363B" w:rsidP="00F26EFE">
      <w:pPr>
        <w:ind w:left="284"/>
        <w:rPr>
          <w:sz w:val="22"/>
          <w:szCs w:val="22"/>
        </w:rPr>
      </w:pPr>
      <w:r w:rsidRPr="008B58EF">
        <w:rPr>
          <w:sz w:val="22"/>
          <w:szCs w:val="22"/>
        </w:rPr>
        <w:t xml:space="preserve">Esta representación de las relaciones de dependencias ha sido creada por uno de los proyectos citados anteriormente, </w:t>
      </w:r>
      <w:r w:rsidRPr="008B58EF">
        <w:rPr>
          <w:i/>
          <w:sz w:val="22"/>
          <w:szCs w:val="22"/>
        </w:rPr>
        <w:t xml:space="preserve">Universal Dependencies. </w:t>
      </w:r>
      <w:r w:rsidRPr="008B58EF">
        <w:rPr>
          <w:sz w:val="22"/>
          <w:szCs w:val="22"/>
        </w:rPr>
        <w:t xml:space="preserve">Además, es necesario decir que el trabajo de Google utiliza este formato y que Stanford llega a utilizarlo también, aunque este da preferencia al tipo de representación que ellos desarrollaron. </w:t>
      </w:r>
    </w:p>
    <w:p w14:paraId="23D01E88" w14:textId="77777777" w:rsidR="008E363B" w:rsidRPr="008B58EF" w:rsidRDefault="008E363B" w:rsidP="00F26EFE">
      <w:pPr>
        <w:ind w:left="284"/>
        <w:rPr>
          <w:sz w:val="22"/>
          <w:szCs w:val="22"/>
        </w:rPr>
      </w:pPr>
    </w:p>
    <w:p w14:paraId="023019FB" w14:textId="77777777" w:rsidR="00F86D0E" w:rsidRPr="008B58EF" w:rsidRDefault="00F86D0E" w:rsidP="00F26EFE">
      <w:pPr>
        <w:ind w:left="284"/>
        <w:rPr>
          <w:sz w:val="22"/>
          <w:szCs w:val="22"/>
        </w:rPr>
      </w:pPr>
      <w:r w:rsidRPr="008B58EF">
        <w:rPr>
          <w:sz w:val="22"/>
          <w:szCs w:val="22"/>
        </w:rPr>
        <w:t>Consiste en generar por cada oración una pequeña tabla sobre las relaciones que existen en ella. A diferencia del formato usado por la Universidad de Stanford, se incluyen otros campos, que dan información adicional sobre cada una de las palabras.</w:t>
      </w:r>
    </w:p>
    <w:p w14:paraId="0A616C1B" w14:textId="77777777" w:rsidR="00F86D0E" w:rsidRPr="008B58EF" w:rsidRDefault="00F86D0E" w:rsidP="00F26EFE">
      <w:pPr>
        <w:ind w:left="284"/>
        <w:rPr>
          <w:sz w:val="22"/>
          <w:szCs w:val="22"/>
        </w:rPr>
      </w:pPr>
    </w:p>
    <w:p w14:paraId="567D0AF2" w14:textId="77777777" w:rsidR="00F86D0E" w:rsidRPr="008B58EF" w:rsidRDefault="00F86D0E" w:rsidP="00C22EBF">
      <w:pPr>
        <w:ind w:left="284"/>
        <w:rPr>
          <w:sz w:val="22"/>
          <w:szCs w:val="22"/>
        </w:rPr>
      </w:pPr>
      <w:r w:rsidRPr="008B58EF">
        <w:rPr>
          <w:sz w:val="22"/>
          <w:szCs w:val="22"/>
        </w:rPr>
        <w:t>Los campos de los que consta esta tabla son:</w:t>
      </w:r>
    </w:p>
    <w:p w14:paraId="1619CD29" w14:textId="77777777" w:rsidR="00F86D0E" w:rsidRPr="008B58EF" w:rsidRDefault="00F86D0E" w:rsidP="00F26EFE">
      <w:pPr>
        <w:numPr>
          <w:ilvl w:val="0"/>
          <w:numId w:val="16"/>
        </w:numPr>
        <w:ind w:left="993"/>
        <w:rPr>
          <w:sz w:val="22"/>
          <w:szCs w:val="22"/>
        </w:rPr>
      </w:pPr>
      <w:r w:rsidRPr="008B58EF">
        <w:rPr>
          <w:sz w:val="22"/>
          <w:szCs w:val="22"/>
        </w:rPr>
        <w:t>ID</w:t>
      </w:r>
      <w:r w:rsidR="00E5236A" w:rsidRPr="008B58EF">
        <w:rPr>
          <w:sz w:val="22"/>
          <w:szCs w:val="22"/>
        </w:rPr>
        <w:t>: posición que ocupa la palabra dentro de la oración</w:t>
      </w:r>
    </w:p>
    <w:p w14:paraId="76E04D9F" w14:textId="77777777" w:rsidR="00F86D0E" w:rsidRPr="008B58EF" w:rsidRDefault="00F86D0E" w:rsidP="00F26EFE">
      <w:pPr>
        <w:numPr>
          <w:ilvl w:val="0"/>
          <w:numId w:val="16"/>
        </w:numPr>
        <w:ind w:left="993"/>
        <w:rPr>
          <w:sz w:val="22"/>
          <w:szCs w:val="22"/>
        </w:rPr>
      </w:pPr>
      <w:r w:rsidRPr="008B58EF">
        <w:rPr>
          <w:sz w:val="22"/>
          <w:szCs w:val="22"/>
        </w:rPr>
        <w:t>FORM</w:t>
      </w:r>
      <w:r w:rsidR="00E5236A" w:rsidRPr="008B58EF">
        <w:rPr>
          <w:sz w:val="22"/>
          <w:szCs w:val="22"/>
        </w:rPr>
        <w:t>: forma de la palabra</w:t>
      </w:r>
    </w:p>
    <w:p w14:paraId="160EC1A7" w14:textId="77777777" w:rsidR="00F86D0E" w:rsidRPr="008B58EF" w:rsidRDefault="00F86D0E" w:rsidP="00F26EFE">
      <w:pPr>
        <w:numPr>
          <w:ilvl w:val="0"/>
          <w:numId w:val="16"/>
        </w:numPr>
        <w:ind w:left="993"/>
        <w:rPr>
          <w:sz w:val="22"/>
          <w:szCs w:val="22"/>
        </w:rPr>
      </w:pPr>
      <w:r w:rsidRPr="008B58EF">
        <w:rPr>
          <w:sz w:val="22"/>
          <w:szCs w:val="22"/>
        </w:rPr>
        <w:t>LEM</w:t>
      </w:r>
      <w:r w:rsidR="00E5236A" w:rsidRPr="008B58EF">
        <w:rPr>
          <w:sz w:val="22"/>
          <w:szCs w:val="22"/>
        </w:rPr>
        <w:t>M</w:t>
      </w:r>
      <w:r w:rsidRPr="008B58EF">
        <w:rPr>
          <w:sz w:val="22"/>
          <w:szCs w:val="22"/>
        </w:rPr>
        <w:t>A</w:t>
      </w:r>
      <w:r w:rsidR="00E5236A" w:rsidRPr="008B58EF">
        <w:rPr>
          <w:sz w:val="22"/>
          <w:szCs w:val="22"/>
        </w:rPr>
        <w:t>: lema de la forma de la palabra</w:t>
      </w:r>
    </w:p>
    <w:p w14:paraId="4F27E4EE" w14:textId="77777777" w:rsidR="00F86D0E" w:rsidRPr="008B58EF" w:rsidRDefault="00F86D0E" w:rsidP="00F26EFE">
      <w:pPr>
        <w:numPr>
          <w:ilvl w:val="0"/>
          <w:numId w:val="16"/>
        </w:numPr>
        <w:ind w:left="993"/>
        <w:rPr>
          <w:sz w:val="22"/>
          <w:szCs w:val="22"/>
          <w:lang w:val="en"/>
        </w:rPr>
      </w:pPr>
      <w:r w:rsidRPr="008B58EF">
        <w:rPr>
          <w:sz w:val="22"/>
          <w:szCs w:val="22"/>
          <w:lang w:val="en"/>
        </w:rPr>
        <w:t>UP</w:t>
      </w:r>
      <w:r w:rsidR="00E5236A" w:rsidRPr="008B58EF">
        <w:rPr>
          <w:sz w:val="22"/>
          <w:szCs w:val="22"/>
          <w:lang w:val="en"/>
        </w:rPr>
        <w:t>OSTAG: etiqueta universal part-of-speech</w:t>
      </w:r>
    </w:p>
    <w:p w14:paraId="48866051" w14:textId="77777777" w:rsidR="00F86D0E" w:rsidRPr="008B58EF" w:rsidRDefault="00F86D0E" w:rsidP="00F26EFE">
      <w:pPr>
        <w:numPr>
          <w:ilvl w:val="0"/>
          <w:numId w:val="16"/>
        </w:numPr>
        <w:ind w:left="993"/>
        <w:rPr>
          <w:sz w:val="22"/>
          <w:szCs w:val="22"/>
        </w:rPr>
      </w:pPr>
      <w:r w:rsidRPr="008B58EF">
        <w:rPr>
          <w:sz w:val="22"/>
          <w:szCs w:val="22"/>
        </w:rPr>
        <w:t xml:space="preserve">XPOSTAG: </w:t>
      </w:r>
      <w:r w:rsidR="00E5236A" w:rsidRPr="008B58EF">
        <w:rPr>
          <w:sz w:val="22"/>
          <w:szCs w:val="22"/>
        </w:rPr>
        <w:t>etiqueta propia de cada idioma</w:t>
      </w:r>
    </w:p>
    <w:p w14:paraId="6629E5CE" w14:textId="77777777" w:rsidR="00F86D0E" w:rsidRPr="008B58EF" w:rsidRDefault="00FC2310" w:rsidP="00F26EFE">
      <w:pPr>
        <w:numPr>
          <w:ilvl w:val="0"/>
          <w:numId w:val="16"/>
        </w:numPr>
        <w:ind w:left="993"/>
        <w:rPr>
          <w:sz w:val="22"/>
          <w:szCs w:val="22"/>
        </w:rPr>
      </w:pPr>
      <w:r w:rsidRPr="008B58EF">
        <w:rPr>
          <w:sz w:val="22"/>
          <w:szCs w:val="22"/>
        </w:rPr>
        <w:t>FEATS</w:t>
      </w:r>
      <w:r w:rsidR="00F86D0E" w:rsidRPr="008B58EF">
        <w:rPr>
          <w:sz w:val="22"/>
          <w:szCs w:val="22"/>
        </w:rPr>
        <w:t xml:space="preserve">: </w:t>
      </w:r>
      <w:r w:rsidR="00E5236A" w:rsidRPr="008B58EF">
        <w:rPr>
          <w:sz w:val="22"/>
          <w:szCs w:val="22"/>
        </w:rPr>
        <w:t>lista de características morfológicas proporcionadas por el inventario universal o que defina la propia lengua.</w:t>
      </w:r>
    </w:p>
    <w:p w14:paraId="7061FCA1" w14:textId="77777777" w:rsidR="00F86D0E" w:rsidRPr="008B58EF" w:rsidRDefault="00FC2310" w:rsidP="00F26EFE">
      <w:pPr>
        <w:numPr>
          <w:ilvl w:val="0"/>
          <w:numId w:val="16"/>
        </w:numPr>
        <w:ind w:left="993"/>
        <w:rPr>
          <w:sz w:val="22"/>
          <w:szCs w:val="22"/>
        </w:rPr>
      </w:pPr>
      <w:r w:rsidRPr="008B58EF">
        <w:rPr>
          <w:sz w:val="22"/>
          <w:szCs w:val="22"/>
        </w:rPr>
        <w:t>HEAD</w:t>
      </w:r>
      <w:r w:rsidR="00E5236A" w:rsidRPr="008B58EF">
        <w:rPr>
          <w:sz w:val="22"/>
          <w:szCs w:val="22"/>
        </w:rPr>
        <w:t xml:space="preserve">: posición del elemento </w:t>
      </w:r>
      <w:r w:rsidR="008E363B" w:rsidRPr="008B58EF">
        <w:rPr>
          <w:sz w:val="22"/>
          <w:szCs w:val="22"/>
        </w:rPr>
        <w:t xml:space="preserve">con el que se establece la relación </w:t>
      </w:r>
    </w:p>
    <w:p w14:paraId="7A25A2CC" w14:textId="77777777" w:rsidR="00DD5295" w:rsidRPr="008B58EF" w:rsidRDefault="008E363B" w:rsidP="00F26EFE">
      <w:pPr>
        <w:numPr>
          <w:ilvl w:val="0"/>
          <w:numId w:val="16"/>
        </w:numPr>
        <w:ind w:left="993"/>
        <w:rPr>
          <w:sz w:val="22"/>
          <w:szCs w:val="22"/>
        </w:rPr>
      </w:pPr>
      <w:r w:rsidRPr="008B58EF">
        <w:rPr>
          <w:sz w:val="22"/>
          <w:szCs w:val="22"/>
        </w:rPr>
        <w:t>DE</w:t>
      </w:r>
      <w:r w:rsidR="00FC2310" w:rsidRPr="008B58EF">
        <w:rPr>
          <w:sz w:val="22"/>
          <w:szCs w:val="22"/>
        </w:rPr>
        <w:t>PREL:</w:t>
      </w:r>
      <w:r w:rsidRPr="008B58EF">
        <w:rPr>
          <w:sz w:val="22"/>
          <w:szCs w:val="22"/>
        </w:rPr>
        <w:t xml:space="preserve"> etiqueta que indica la relación de dependencia establecida con el elemento indicador por </w:t>
      </w:r>
      <w:r w:rsidRPr="008B58EF">
        <w:rPr>
          <w:i/>
          <w:sz w:val="22"/>
          <w:szCs w:val="22"/>
        </w:rPr>
        <w:t>HEAD.</w:t>
      </w:r>
    </w:p>
    <w:p w14:paraId="10E3651F" w14:textId="77777777" w:rsidR="008E363B" w:rsidRPr="008B58EF" w:rsidRDefault="008E363B" w:rsidP="00F26EFE">
      <w:pPr>
        <w:ind w:left="284"/>
        <w:rPr>
          <w:sz w:val="22"/>
          <w:szCs w:val="22"/>
        </w:rPr>
      </w:pPr>
    </w:p>
    <w:p w14:paraId="7EAB1739" w14:textId="17A2A505" w:rsidR="008E363B" w:rsidRPr="008B58EF" w:rsidRDefault="008E363B" w:rsidP="00F26EFE">
      <w:pPr>
        <w:ind w:left="284"/>
        <w:rPr>
          <w:sz w:val="22"/>
          <w:szCs w:val="22"/>
        </w:rPr>
      </w:pPr>
      <w:r w:rsidRPr="008B58EF">
        <w:rPr>
          <w:sz w:val="22"/>
          <w:szCs w:val="22"/>
        </w:rPr>
        <w:t xml:space="preserve">A continuación, un ejemplo con el formato establecido por </w:t>
      </w:r>
      <w:r w:rsidRPr="008B58EF">
        <w:rPr>
          <w:i/>
          <w:sz w:val="22"/>
          <w:szCs w:val="22"/>
        </w:rPr>
        <w:t>Universal Dependencies</w:t>
      </w:r>
      <w:r w:rsidRPr="008B58EF">
        <w:rPr>
          <w:sz w:val="22"/>
          <w:szCs w:val="22"/>
        </w:rPr>
        <w:t>, para la oración:</w:t>
      </w:r>
      <w:r w:rsidRPr="008B58EF">
        <w:rPr>
          <w:rFonts w:ascii="Courier New" w:hAnsi="Courier New" w:cs="Courier New"/>
          <w:i/>
          <w:sz w:val="22"/>
          <w:szCs w:val="22"/>
        </w:rPr>
        <w:t xml:space="preserve"> </w:t>
      </w:r>
      <w:commentRangeStart w:id="147"/>
      <w:r w:rsidRPr="008B58EF">
        <w:rPr>
          <w:rFonts w:ascii="Courier New" w:hAnsi="Courier New" w:cs="Courier New"/>
          <w:i/>
          <w:sz w:val="22"/>
          <w:szCs w:val="22"/>
        </w:rPr>
        <w:t>“They buy and sell books.”</w:t>
      </w:r>
      <w:commentRangeEnd w:id="147"/>
      <w:r w:rsidR="00EC6C26" w:rsidRPr="008B58EF">
        <w:rPr>
          <w:rStyle w:val="Refdecomentario"/>
          <w:sz w:val="22"/>
          <w:szCs w:val="22"/>
        </w:rPr>
        <w:commentReference w:id="147"/>
      </w:r>
    </w:p>
    <w:p w14:paraId="04A6D20F" w14:textId="77777777" w:rsidR="00836D2E" w:rsidRPr="00762F73" w:rsidRDefault="00836D2E" w:rsidP="00A019DF"/>
    <w:p w14:paraId="0ED52FBE" w14:textId="77777777" w:rsidR="008E363B" w:rsidRDefault="00B32A16" w:rsidP="00B236D2">
      <w:pPr>
        <w:keepNext/>
        <w:jc w:val="center"/>
      </w:pPr>
      <w:bookmarkStart w:id="148" w:name="figuras"/>
      <w:r w:rsidRPr="00F153EC">
        <w:rPr>
          <w:noProof/>
        </w:rPr>
        <w:lastRenderedPageBreak/>
        <w:drawing>
          <wp:inline distT="0" distB="0" distL="0" distR="0" wp14:anchorId="60FA8B0A" wp14:editId="4DC2F061">
            <wp:extent cx="6066010" cy="1273131"/>
            <wp:effectExtent l="0" t="0" r="5080" b="0"/>
            <wp:docPr id="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31454" cy="1286866"/>
                    </a:xfrm>
                    <a:prstGeom prst="rect">
                      <a:avLst/>
                    </a:prstGeom>
                    <a:noFill/>
                    <a:ln>
                      <a:noFill/>
                    </a:ln>
                  </pic:spPr>
                </pic:pic>
              </a:graphicData>
            </a:graphic>
          </wp:inline>
        </w:drawing>
      </w:r>
      <w:bookmarkEnd w:id="148"/>
    </w:p>
    <w:p w14:paraId="23953888" w14:textId="1161478E" w:rsidR="00E76656" w:rsidRPr="006B18BA" w:rsidRDefault="008E363B" w:rsidP="006B18BA">
      <w:pPr>
        <w:pStyle w:val="Epgrafe"/>
        <w:rPr>
          <w:i/>
        </w:rPr>
      </w:pPr>
      <w:bookmarkStart w:id="149" w:name="_Ref484918632"/>
      <w:bookmarkStart w:id="150" w:name="_Toc486296408"/>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9</w:t>
      </w:r>
      <w:r>
        <w:fldChar w:fldCharType="end"/>
      </w:r>
      <w:bookmarkEnd w:id="149"/>
      <w:r>
        <w:t>. Representación de</w:t>
      </w:r>
      <w:r w:rsidR="001828F4">
        <w:t xml:space="preserve"> las relaciones de dependencias con formato CoNLL de</w:t>
      </w:r>
      <w:r>
        <w:t xml:space="preserve"> </w:t>
      </w:r>
      <w:r>
        <w:rPr>
          <w:i/>
        </w:rPr>
        <w:t>Universal Dependencies</w:t>
      </w:r>
      <w:ins w:id="151" w:author="Rebeca de la Paz Gonzales" w:date="2017-06-24T10:56:00Z">
        <w:r w:rsidR="004565DE">
          <w:rPr>
            <w:rStyle w:val="Refdenotaalpie"/>
            <w:i/>
          </w:rPr>
          <w:footnoteReference w:id="7"/>
        </w:r>
      </w:ins>
      <w:bookmarkEnd w:id="150"/>
    </w:p>
    <w:p w14:paraId="2EA68F33" w14:textId="77777777" w:rsidR="00E76656" w:rsidRPr="008B58EF" w:rsidRDefault="00E76656" w:rsidP="00F26EFE">
      <w:pPr>
        <w:pStyle w:val="Epgrafe"/>
        <w:ind w:left="284"/>
        <w:jc w:val="both"/>
        <w:rPr>
          <w:b w:val="0"/>
          <w:szCs w:val="22"/>
        </w:rPr>
      </w:pPr>
      <w:r w:rsidRPr="008B58EF">
        <w:rPr>
          <w:b w:val="0"/>
          <w:szCs w:val="22"/>
        </w:rPr>
        <w:t>Aquí se puede ver la representación en forma de grafo del resultado tras aplicar el modelo de gramática de dependencias.</w:t>
      </w:r>
    </w:p>
    <w:p w14:paraId="19F9BDA5" w14:textId="7B43222D" w:rsidR="00B878C4" w:rsidRDefault="00B878C4" w:rsidP="006D3C16">
      <w:r w:rsidRPr="007B3F7C">
        <w:rPr>
          <w:noProof/>
        </w:rPr>
        <w:drawing>
          <wp:inline distT="0" distB="0" distL="0" distR="0" wp14:anchorId="59830524" wp14:editId="02ECB9D7">
            <wp:extent cx="5575300" cy="647700"/>
            <wp:effectExtent l="0" t="0" r="12700" b="127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pdf"/>
                    <pic:cNvPicPr/>
                  </pic:nvPicPr>
                  <pic:blipFill>
                    <a:blip r:embed="rId34">
                      <a:extLst>
                        <a:ext uri="{28A0092B-C50C-407E-A947-70E740481C1C}">
                          <a14:useLocalDpi xmlns:a14="http://schemas.microsoft.com/office/drawing/2010/main" val="0"/>
                        </a:ext>
                      </a:extLst>
                    </a:blip>
                    <a:stretch>
                      <a:fillRect/>
                    </a:stretch>
                  </pic:blipFill>
                  <pic:spPr>
                    <a:xfrm>
                      <a:off x="0" y="0"/>
                      <a:ext cx="5575300" cy="647700"/>
                    </a:xfrm>
                    <a:prstGeom prst="rect">
                      <a:avLst/>
                    </a:prstGeom>
                  </pic:spPr>
                </pic:pic>
              </a:graphicData>
            </a:graphic>
          </wp:inline>
        </w:drawing>
      </w:r>
    </w:p>
    <w:p w14:paraId="457A563E" w14:textId="7E6212A9" w:rsidR="00004631" w:rsidRDefault="008B00AF" w:rsidP="00004631">
      <w:pPr>
        <w:pStyle w:val="Epgrafe"/>
      </w:pPr>
      <w:bookmarkStart w:id="153" w:name="_Toc486296409"/>
      <w:r>
        <w:t xml:space="preserve">Figura </w:t>
      </w:r>
      <w:r w:rsidR="00910FD2">
        <w:fldChar w:fldCharType="begin"/>
      </w:r>
      <w:r w:rsidR="00910FD2">
        <w:instrText xml:space="preserve"> SEQ Figura \* ARABIC </w:instrText>
      </w:r>
      <w:r w:rsidR="00910FD2">
        <w:fldChar w:fldCharType="separate"/>
      </w:r>
      <w:r w:rsidR="00EB45CD">
        <w:rPr>
          <w:noProof/>
        </w:rPr>
        <w:t>10</w:t>
      </w:r>
      <w:r w:rsidR="00910FD2">
        <w:rPr>
          <w:noProof/>
        </w:rPr>
        <w:fldChar w:fldCharType="end"/>
      </w:r>
      <w:r>
        <w:t xml:space="preserve">. </w:t>
      </w:r>
      <w:r w:rsidRPr="00913A19">
        <w:t>Representación de grafo del ejemplo de Universal Dependencies generada con Graphviz</w:t>
      </w:r>
      <w:bookmarkEnd w:id="153"/>
    </w:p>
    <w:p w14:paraId="0D55C9CB" w14:textId="2F2B1A7C" w:rsidR="00762F73" w:rsidRDefault="00762F73">
      <w:pPr>
        <w:jc w:val="left"/>
      </w:pPr>
      <w:r>
        <w:br w:type="page"/>
      </w:r>
    </w:p>
    <w:p w14:paraId="014B68E3" w14:textId="1EF3E9F4" w:rsidR="001828F4" w:rsidDel="00C21E29" w:rsidRDefault="001828F4" w:rsidP="001F55FF">
      <w:pPr>
        <w:pStyle w:val="Epgrafe"/>
        <w:jc w:val="both"/>
        <w:outlineLvl w:val="0"/>
        <w:rPr>
          <w:del w:id="154" w:author="Rebeca de la Paz Gonzales" w:date="2017-06-26T01:57:00Z"/>
        </w:rPr>
        <w:pPrChange w:id="155" w:author="Rebeca de la Paz Gonzales" w:date="2017-06-26T01:57:00Z">
          <w:pPr>
            <w:pStyle w:val="Epgrafe"/>
          </w:pPr>
        </w:pPrChange>
      </w:pPr>
      <w:bookmarkStart w:id="156" w:name="_Toc486205776"/>
      <w:bookmarkStart w:id="157" w:name="_Toc486217344"/>
      <w:bookmarkStart w:id="158" w:name="_Toc486217769"/>
      <w:bookmarkStart w:id="159" w:name="_Toc486264364"/>
      <w:bookmarkStart w:id="160" w:name="_Toc486266031"/>
      <w:bookmarkStart w:id="161" w:name="_Toc486271528"/>
      <w:bookmarkStart w:id="162" w:name="_Toc486296471"/>
      <w:bookmarkStart w:id="163" w:name="_Toc486298338"/>
      <w:bookmarkStart w:id="164" w:name="_Toc486369595"/>
      <w:bookmarkEnd w:id="156"/>
      <w:bookmarkEnd w:id="157"/>
      <w:bookmarkEnd w:id="158"/>
      <w:bookmarkEnd w:id="159"/>
      <w:bookmarkEnd w:id="160"/>
      <w:bookmarkEnd w:id="161"/>
      <w:bookmarkEnd w:id="162"/>
      <w:bookmarkEnd w:id="163"/>
      <w:bookmarkEnd w:id="164"/>
    </w:p>
    <w:p w14:paraId="2FF46D62" w14:textId="3D6B5996" w:rsidR="007C3D8F" w:rsidRPr="003B4822" w:rsidRDefault="007C3D8F" w:rsidP="001F55FF">
      <w:pPr>
        <w:pStyle w:val="Ttulo1"/>
      </w:pPr>
      <w:bookmarkStart w:id="165" w:name="_Toc485833392"/>
      <w:bookmarkStart w:id="166" w:name="_Toc486061855"/>
      <w:bookmarkStart w:id="167" w:name="_Toc486061906"/>
      <w:bookmarkStart w:id="168" w:name="fig01"/>
      <w:bookmarkStart w:id="169" w:name="_Toc141673841"/>
      <w:bookmarkStart w:id="170" w:name="_Toc141695056"/>
      <w:bookmarkStart w:id="171" w:name="_Toc141698101"/>
      <w:bookmarkStart w:id="172" w:name="_Toc141698280"/>
      <w:bookmarkStart w:id="173" w:name="_Toc141673842"/>
      <w:bookmarkStart w:id="174" w:name="_Toc141695057"/>
      <w:bookmarkStart w:id="175" w:name="_Toc141698102"/>
      <w:bookmarkStart w:id="176" w:name="_Toc141698281"/>
      <w:bookmarkStart w:id="177" w:name="_Toc141673843"/>
      <w:bookmarkStart w:id="178" w:name="_Toc141695058"/>
      <w:bookmarkStart w:id="179" w:name="_Toc141698103"/>
      <w:bookmarkStart w:id="180" w:name="_Toc141698282"/>
      <w:bookmarkStart w:id="181" w:name="_Toc141673855"/>
      <w:bookmarkStart w:id="182" w:name="_Toc141673865"/>
      <w:bookmarkStart w:id="183" w:name="_Toc141695077"/>
      <w:bookmarkStart w:id="184" w:name="_Toc141698120"/>
      <w:bookmarkStart w:id="185" w:name="_Toc141698299"/>
      <w:bookmarkStart w:id="186" w:name="_Toc141698459"/>
      <w:bookmarkStart w:id="187" w:name="_Toc141698626"/>
      <w:bookmarkStart w:id="188" w:name="_Toc141698793"/>
      <w:bookmarkStart w:id="189" w:name="_Toc141698942"/>
      <w:bookmarkStart w:id="190" w:name="_Toc141699111"/>
      <w:bookmarkStart w:id="191" w:name="_Toc141699279"/>
      <w:bookmarkStart w:id="192" w:name="_Toc141773898"/>
      <w:bookmarkStart w:id="193" w:name="_Toc141774068"/>
      <w:bookmarkStart w:id="194" w:name="_Toc486369596"/>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commentRangeStart w:id="195"/>
      <w:r w:rsidRPr="003B4822">
        <w:t>Diseño</w:t>
      </w:r>
      <w:commentRangeEnd w:id="195"/>
      <w:r w:rsidR="00E2785B">
        <w:rPr>
          <w:rStyle w:val="Refdecomentario"/>
          <w:rFonts w:ascii="Times New Roman" w:hAnsi="Times New Roman" w:cs="Times New Roman"/>
          <w:b w:val="0"/>
          <w:bCs w:val="0"/>
          <w:kern w:val="0"/>
        </w:rPr>
        <w:commentReference w:id="195"/>
      </w:r>
      <w:bookmarkEnd w:id="194"/>
    </w:p>
    <w:p w14:paraId="4F151C85" w14:textId="77777777" w:rsidR="002556F8" w:rsidRDefault="009F4817" w:rsidP="001F55FF">
      <w:pPr>
        <w:pStyle w:val="Ttulo2"/>
        <w:ind w:left="709" w:hanging="567"/>
      </w:pPr>
      <w:bookmarkStart w:id="196" w:name="_Toc486369597"/>
      <w:r>
        <w:t>Análisis</w:t>
      </w:r>
      <w:bookmarkEnd w:id="196"/>
    </w:p>
    <w:p w14:paraId="676E573B" w14:textId="1AA6D62D" w:rsidR="00FA0E40" w:rsidRPr="008B58EF" w:rsidRDefault="00E1310A" w:rsidP="00A019DF">
      <w:pPr>
        <w:ind w:left="142"/>
        <w:rPr>
          <w:sz w:val="22"/>
          <w:szCs w:val="22"/>
        </w:rPr>
      </w:pPr>
      <w:commentRangeStart w:id="197"/>
      <w:r w:rsidRPr="008B58EF">
        <w:rPr>
          <w:sz w:val="22"/>
          <w:szCs w:val="22"/>
        </w:rPr>
        <w:t xml:space="preserve">Para </w:t>
      </w:r>
      <w:del w:id="198" w:author="Rebeca de la Paz Gonzales" w:date="2017-06-25T16:27:00Z">
        <w:r w:rsidRPr="008B58EF" w:rsidDel="001F420C">
          <w:rPr>
            <w:sz w:val="22"/>
            <w:szCs w:val="22"/>
          </w:rPr>
          <w:delText>el desarrollo del algo</w:delText>
        </w:r>
      </w:del>
      <w:ins w:id="199" w:author="Rebeca de la Paz Gonzales" w:date="2017-06-25T16:27:00Z">
        <w:r w:rsidR="001F420C" w:rsidRPr="008B58EF">
          <w:rPr>
            <w:sz w:val="22"/>
            <w:szCs w:val="22"/>
          </w:rPr>
          <w:t xml:space="preserve">la implementación </w:t>
        </w:r>
      </w:ins>
      <w:del w:id="200" w:author="Rebeca de la Paz Gonzales" w:date="2017-06-25T16:27:00Z">
        <w:r w:rsidRPr="008B58EF" w:rsidDel="001F420C">
          <w:rPr>
            <w:sz w:val="22"/>
            <w:szCs w:val="22"/>
          </w:rPr>
          <w:delText xml:space="preserve">ritmo </w:delText>
        </w:r>
      </w:del>
      <w:r w:rsidRPr="008B58EF">
        <w:rPr>
          <w:sz w:val="22"/>
          <w:szCs w:val="22"/>
        </w:rPr>
        <w:t>ha sido necesario estudiar la estructura que presentan los árboles de constituyentes que forman el treebank,</w:t>
      </w:r>
      <w:commentRangeEnd w:id="197"/>
      <w:r w:rsidR="00E2785B" w:rsidRPr="008B58EF">
        <w:rPr>
          <w:rStyle w:val="Refdecomentario"/>
          <w:sz w:val="22"/>
          <w:szCs w:val="22"/>
        </w:rPr>
        <w:commentReference w:id="197"/>
      </w:r>
      <w:r w:rsidRPr="008B58EF">
        <w:rPr>
          <w:sz w:val="22"/>
          <w:szCs w:val="22"/>
        </w:rPr>
        <w:t xml:space="preserve"> pues para poder hacer la transformación de un modelo a otro se tendrán que recorrer estos árboles,</w:t>
      </w:r>
      <w:r w:rsidR="00BF4FDF" w:rsidRPr="008B58EF">
        <w:rPr>
          <w:sz w:val="22"/>
          <w:szCs w:val="22"/>
        </w:rPr>
        <w:t xml:space="preserve"> para</w:t>
      </w:r>
      <w:r w:rsidRPr="008B58EF">
        <w:rPr>
          <w:sz w:val="22"/>
          <w:szCs w:val="22"/>
        </w:rPr>
        <w:t xml:space="preserve"> poder acceder a cada uno de los elementos que lo componen.</w:t>
      </w:r>
    </w:p>
    <w:p w14:paraId="03F7E5C9" w14:textId="0D734734" w:rsidR="00B236D2" w:rsidRDefault="00B236D2" w:rsidP="00C42766">
      <w:pPr>
        <w:ind w:left="142"/>
        <w:jc w:val="center"/>
      </w:pPr>
      <w:r>
        <w:rPr>
          <w:noProof/>
        </w:rPr>
        <w:drawing>
          <wp:inline distT="0" distB="0" distL="0" distR="0" wp14:anchorId="0C8E7B62" wp14:editId="6186FEE9">
            <wp:extent cx="1143000" cy="2853055"/>
            <wp:effectExtent l="0" t="0" r="0" b="0"/>
            <wp:docPr id="1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43000" cy="2853055"/>
                    </a:xfrm>
                    <a:prstGeom prst="rect">
                      <a:avLst/>
                    </a:prstGeom>
                    <a:noFill/>
                    <a:ln>
                      <a:noFill/>
                    </a:ln>
                  </pic:spPr>
                </pic:pic>
              </a:graphicData>
            </a:graphic>
          </wp:inline>
        </w:drawing>
      </w:r>
    </w:p>
    <w:p w14:paraId="229A12FF" w14:textId="2F099CF4" w:rsidR="00C42766" w:rsidRDefault="00C42766" w:rsidP="001F55FF">
      <w:pPr>
        <w:pStyle w:val="Epgrafe"/>
        <w:outlineLvl w:val="0"/>
      </w:pPr>
      <w:bookmarkStart w:id="201" w:name="_Ref486296357"/>
      <w:bookmarkStart w:id="202" w:name="_Toc486296410"/>
      <w:r>
        <w:t xml:space="preserve">Figura </w:t>
      </w:r>
      <w:r w:rsidR="00910FD2">
        <w:fldChar w:fldCharType="begin"/>
      </w:r>
      <w:r w:rsidR="00910FD2">
        <w:instrText xml:space="preserve"> SEQ Figura \* ARABIC </w:instrText>
      </w:r>
      <w:r w:rsidR="00910FD2">
        <w:fldChar w:fldCharType="separate"/>
      </w:r>
      <w:r w:rsidR="00EB45CD">
        <w:rPr>
          <w:noProof/>
        </w:rPr>
        <w:t>11</w:t>
      </w:r>
      <w:r w:rsidR="00910FD2">
        <w:rPr>
          <w:noProof/>
        </w:rPr>
        <w:fldChar w:fldCharType="end"/>
      </w:r>
      <w:bookmarkEnd w:id="201"/>
      <w:r>
        <w:t>. Árbol de constituyentes de ejemplo</w:t>
      </w:r>
      <w:bookmarkEnd w:id="202"/>
    </w:p>
    <w:p w14:paraId="44742D8B" w14:textId="4D30CF16" w:rsidR="00997908" w:rsidRPr="008B58EF" w:rsidRDefault="00997908" w:rsidP="008B58EF">
      <w:pPr>
        <w:ind w:left="142"/>
        <w:rPr>
          <w:sz w:val="22"/>
          <w:szCs w:val="22"/>
        </w:rPr>
      </w:pPr>
      <w:r w:rsidRPr="008B58EF">
        <w:rPr>
          <w:sz w:val="22"/>
          <w:szCs w:val="22"/>
        </w:rPr>
        <w:t xml:space="preserve">Aunque no solo se ha estudiado </w:t>
      </w:r>
      <w:ins w:id="203" w:author="Rebeca de la Paz Gonzales" w:date="2017-06-24T10:57:00Z">
        <w:r w:rsidR="004565DE" w:rsidRPr="008B58EF">
          <w:rPr>
            <w:sz w:val="22"/>
            <w:szCs w:val="22"/>
          </w:rPr>
          <w:t xml:space="preserve">la composición </w:t>
        </w:r>
      </w:ins>
      <w:del w:id="204" w:author="Rebeca de la Paz Gonzales" w:date="2017-06-24T10:57:00Z">
        <w:r w:rsidRPr="008B58EF" w:rsidDel="004565DE">
          <w:rPr>
            <w:sz w:val="22"/>
            <w:szCs w:val="22"/>
          </w:rPr>
          <w:delText xml:space="preserve">el </w:delText>
        </w:r>
        <w:commentRangeStart w:id="205"/>
        <w:r w:rsidRPr="008B58EF" w:rsidDel="004565DE">
          <w:rPr>
            <w:sz w:val="22"/>
            <w:szCs w:val="22"/>
          </w:rPr>
          <w:delText xml:space="preserve">arreglo </w:delText>
        </w:r>
        <w:commentRangeEnd w:id="205"/>
        <w:r w:rsidR="00E2785B" w:rsidRPr="008B58EF" w:rsidDel="004565DE">
          <w:rPr>
            <w:rStyle w:val="Refdecomentario"/>
            <w:sz w:val="22"/>
            <w:szCs w:val="22"/>
          </w:rPr>
          <w:commentReference w:id="205"/>
        </w:r>
      </w:del>
      <w:r w:rsidRPr="008B58EF">
        <w:rPr>
          <w:sz w:val="22"/>
          <w:szCs w:val="22"/>
        </w:rPr>
        <w:t>del árbol sino también los distintos tipos de estructuras que pueden componer una frase y como pueden estar unos incluidos dentro de otros.</w:t>
      </w:r>
    </w:p>
    <w:p w14:paraId="380401CB" w14:textId="77777777" w:rsidR="00997908" w:rsidRPr="008B58EF" w:rsidRDefault="00997908" w:rsidP="00A019DF">
      <w:pPr>
        <w:ind w:left="142"/>
        <w:rPr>
          <w:sz w:val="22"/>
          <w:szCs w:val="22"/>
        </w:rPr>
      </w:pPr>
    </w:p>
    <w:p w14:paraId="1138317E" w14:textId="0AB9B39A" w:rsidR="004C604B" w:rsidRPr="008B58EF" w:rsidRDefault="004C604B" w:rsidP="00A019DF">
      <w:pPr>
        <w:ind w:left="142"/>
        <w:rPr>
          <w:sz w:val="22"/>
          <w:szCs w:val="22"/>
        </w:rPr>
      </w:pPr>
      <w:r w:rsidRPr="008B58EF">
        <w:rPr>
          <w:sz w:val="22"/>
          <w:szCs w:val="22"/>
        </w:rPr>
        <w:t>A continuación, se muestra un árbol de constituyentes bastante completo sobre el que se explicarán cómo son algunas de las estructuras.</w:t>
      </w:r>
      <w:r w:rsidR="008B58EF" w:rsidRPr="008B58EF">
        <w:rPr>
          <w:sz w:val="22"/>
          <w:szCs w:val="22"/>
        </w:rPr>
        <w:t xml:space="preserve"> </w:t>
      </w:r>
    </w:p>
    <w:p w14:paraId="5DC9CD36" w14:textId="77777777" w:rsidR="00B236D2" w:rsidRPr="008B58EF" w:rsidRDefault="00B236D2" w:rsidP="00F26EFE">
      <w:pPr>
        <w:ind w:left="142"/>
        <w:rPr>
          <w:sz w:val="22"/>
          <w:szCs w:val="22"/>
        </w:rPr>
      </w:pPr>
    </w:p>
    <w:p w14:paraId="135E908C" w14:textId="77777777" w:rsidR="004C604B" w:rsidRPr="008B58EF" w:rsidRDefault="004C604B" w:rsidP="00F26EFE">
      <w:pPr>
        <w:ind w:left="142"/>
        <w:rPr>
          <w:sz w:val="22"/>
          <w:szCs w:val="22"/>
        </w:rPr>
      </w:pPr>
      <w:r w:rsidRPr="008B58EF">
        <w:rPr>
          <w:sz w:val="22"/>
          <w:szCs w:val="22"/>
        </w:rPr>
        <w:t>Para facilitar la visualización del árbol, se incluye una imagen con la estructura propia de</w:t>
      </w:r>
      <w:r w:rsidR="00BF4FDF" w:rsidRPr="008B58EF">
        <w:rPr>
          <w:sz w:val="22"/>
          <w:szCs w:val="22"/>
        </w:rPr>
        <w:t xml:space="preserve">l </w:t>
      </w:r>
      <w:r w:rsidRPr="008B58EF">
        <w:rPr>
          <w:sz w:val="22"/>
          <w:szCs w:val="22"/>
        </w:rPr>
        <w:t xml:space="preserve">árbol de la oración </w:t>
      </w:r>
      <w:r w:rsidR="00BF4FDF" w:rsidRPr="008B58EF">
        <w:rPr>
          <w:sz w:val="22"/>
          <w:szCs w:val="22"/>
        </w:rPr>
        <w:t>de ejemplo.</w:t>
      </w:r>
    </w:p>
    <w:p w14:paraId="2DDC1437" w14:textId="08F3360C" w:rsidR="00BF4FDF" w:rsidRDefault="00BF4FDF" w:rsidP="00F26EFE">
      <w:pPr>
        <w:ind w:left="142"/>
      </w:pPr>
    </w:p>
    <w:p w14:paraId="6F005526" w14:textId="122DE9DB" w:rsidR="00BF4FDF" w:rsidRPr="00BF4FDF" w:rsidRDefault="00BF4FDF" w:rsidP="00F26EFE">
      <w:pPr>
        <w:ind w:left="142"/>
        <w:rPr>
          <w:rFonts w:ascii="Courier New" w:hAnsi="Courier New" w:cs="Courier New"/>
          <w:i/>
          <w:sz w:val="22"/>
          <w:szCs w:val="22"/>
        </w:rPr>
      </w:pPr>
      <w:r w:rsidRPr="00BF4FDF">
        <w:rPr>
          <w:rFonts w:ascii="Courier New" w:hAnsi="Courier New" w:cs="Courier New"/>
          <w:i/>
          <w:sz w:val="22"/>
          <w:szCs w:val="22"/>
        </w:rPr>
        <w:t xml:space="preserve">“La policía descubre un gran arsenal de ETA en Francia tras producirse un </w:t>
      </w:r>
      <w:r>
        <w:rPr>
          <w:rFonts w:ascii="Courier New" w:hAnsi="Courier New" w:cs="Courier New"/>
          <w:i/>
          <w:sz w:val="22"/>
          <w:szCs w:val="22"/>
        </w:rPr>
        <w:t>incendio en chalé.</w:t>
      </w:r>
      <w:r w:rsidRPr="00BF4FDF">
        <w:rPr>
          <w:rFonts w:ascii="Courier New" w:hAnsi="Courier New" w:cs="Courier New"/>
          <w:i/>
          <w:sz w:val="22"/>
          <w:szCs w:val="22"/>
        </w:rPr>
        <w:t>”</w:t>
      </w:r>
    </w:p>
    <w:p w14:paraId="596F910C" w14:textId="77777777" w:rsidR="00AD2AD9" w:rsidRDefault="00AD2AD9" w:rsidP="00AD2AD9">
      <w:pPr>
        <w:pStyle w:val="Epgrafe"/>
        <w:keepNext/>
        <w:ind w:left="142"/>
      </w:pPr>
      <w:bookmarkStart w:id="206" w:name="_Ref485168832"/>
      <w:bookmarkStart w:id="207" w:name="_Toc486264518"/>
      <w:r>
        <w:rPr>
          <w:noProof/>
        </w:rPr>
        <w:drawing>
          <wp:inline distT="0" distB="0" distL="0" distR="0" wp14:anchorId="5830F966" wp14:editId="69DC9DD0">
            <wp:extent cx="4145453" cy="1436083"/>
            <wp:effectExtent l="0" t="0" r="0" b="12065"/>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82893" cy="1449053"/>
                    </a:xfrm>
                    <a:prstGeom prst="rect">
                      <a:avLst/>
                    </a:prstGeom>
                    <a:noFill/>
                    <a:ln>
                      <a:noFill/>
                    </a:ln>
                  </pic:spPr>
                </pic:pic>
              </a:graphicData>
            </a:graphic>
          </wp:inline>
        </w:drawing>
      </w:r>
      <w:bookmarkEnd w:id="206"/>
      <w:bookmarkEnd w:id="207"/>
    </w:p>
    <w:p w14:paraId="73E979DB" w14:textId="281C6E40" w:rsidR="00AD2AD9" w:rsidRDefault="00AD2AD9" w:rsidP="001F55FF">
      <w:pPr>
        <w:pStyle w:val="Epgrafe"/>
        <w:keepNext/>
        <w:ind w:left="142"/>
        <w:outlineLvl w:val="0"/>
      </w:pPr>
      <w:bookmarkStart w:id="208" w:name="_Ref486266886"/>
      <w:bookmarkStart w:id="209" w:name="_Toc486296411"/>
      <w:r>
        <w:t xml:space="preserve">Figura </w:t>
      </w:r>
      <w:r w:rsidR="00910FD2">
        <w:fldChar w:fldCharType="begin"/>
      </w:r>
      <w:r w:rsidR="00910FD2">
        <w:instrText xml:space="preserve"> SEQ Figura \* ARABIC </w:instrText>
      </w:r>
      <w:r w:rsidR="00910FD2">
        <w:fldChar w:fldCharType="separate"/>
      </w:r>
      <w:r w:rsidR="00EB45CD">
        <w:rPr>
          <w:noProof/>
        </w:rPr>
        <w:t>12</w:t>
      </w:r>
      <w:r w:rsidR="00910FD2">
        <w:rPr>
          <w:noProof/>
        </w:rPr>
        <w:fldChar w:fldCharType="end"/>
      </w:r>
      <w:bookmarkEnd w:id="208"/>
      <w:r>
        <w:t xml:space="preserve">. </w:t>
      </w:r>
      <w:r w:rsidRPr="007C79DB">
        <w:t>Representación del árbol de constituyentes de ejemplo</w:t>
      </w:r>
      <w:bookmarkEnd w:id="209"/>
    </w:p>
    <w:p w14:paraId="0619DE91" w14:textId="77777777" w:rsidR="004C604B" w:rsidRPr="008B58EF" w:rsidRDefault="00BF4FDF" w:rsidP="00F26EFE">
      <w:pPr>
        <w:ind w:left="142"/>
        <w:rPr>
          <w:sz w:val="22"/>
          <w:szCs w:val="22"/>
        </w:rPr>
      </w:pPr>
      <w:r w:rsidRPr="008B58EF">
        <w:rPr>
          <w:sz w:val="22"/>
          <w:szCs w:val="22"/>
        </w:rPr>
        <w:t xml:space="preserve">Supongamos que la oración tenga la estructura más básica compuesta por sujeto y predicado, que es lo que hace que la gramática de constituyentes sea tan buena para el inglés. Esa estructura que </w:t>
      </w:r>
      <w:r w:rsidRPr="008B58EF">
        <w:rPr>
          <w:sz w:val="22"/>
          <w:szCs w:val="22"/>
        </w:rPr>
        <w:lastRenderedPageBreak/>
        <w:t xml:space="preserve">está presente </w:t>
      </w:r>
      <w:r w:rsidR="006F3F15" w:rsidRPr="008B58EF">
        <w:rPr>
          <w:sz w:val="22"/>
          <w:szCs w:val="22"/>
        </w:rPr>
        <w:t xml:space="preserve">en la oración puesta de ejemplo permite que puedan apreciarse dos grandes subárboles, uno </w:t>
      </w:r>
      <w:r w:rsidR="006F3F15" w:rsidRPr="008B58EF">
        <w:rPr>
          <w:i/>
          <w:sz w:val="22"/>
          <w:szCs w:val="22"/>
        </w:rPr>
        <w:t>NPSUBJ</w:t>
      </w:r>
      <w:r w:rsidR="006F3F15" w:rsidRPr="008B58EF">
        <w:rPr>
          <w:sz w:val="22"/>
          <w:szCs w:val="22"/>
        </w:rPr>
        <w:t xml:space="preserve">, que sería el equivalente al sujeto, mientras que el </w:t>
      </w:r>
      <w:r w:rsidR="006F3F15" w:rsidRPr="008B58EF">
        <w:rPr>
          <w:i/>
          <w:sz w:val="22"/>
          <w:szCs w:val="22"/>
        </w:rPr>
        <w:t>VPTENSED</w:t>
      </w:r>
      <w:r w:rsidR="006F3F15" w:rsidRPr="008B58EF">
        <w:rPr>
          <w:sz w:val="22"/>
          <w:szCs w:val="22"/>
        </w:rPr>
        <w:t xml:space="preserve"> está referido al predicado, por último, se puede apreciar a la derecha del todo un único elemento que representa el fin de la oración.</w:t>
      </w:r>
    </w:p>
    <w:p w14:paraId="297C149A" w14:textId="77777777" w:rsidR="006F3F15" w:rsidRPr="008B58EF" w:rsidRDefault="006F3F15" w:rsidP="00F26EFE">
      <w:pPr>
        <w:ind w:left="142"/>
        <w:rPr>
          <w:sz w:val="22"/>
          <w:szCs w:val="22"/>
        </w:rPr>
      </w:pPr>
    </w:p>
    <w:p w14:paraId="182F2D11" w14:textId="77777777" w:rsidR="006F3F15" w:rsidRPr="008B58EF" w:rsidRDefault="006F3F15" w:rsidP="00F26EFE">
      <w:pPr>
        <w:ind w:left="142"/>
        <w:rPr>
          <w:sz w:val="22"/>
          <w:szCs w:val="22"/>
        </w:rPr>
      </w:pPr>
      <w:r w:rsidRPr="008B58EF">
        <w:rPr>
          <w:sz w:val="22"/>
          <w:szCs w:val="22"/>
        </w:rPr>
        <w:t xml:space="preserve">Debido a que esta frase no es de las más complejas que hay en el treebank, se ve un sujeto muy sencillo, compuesto únicamente por un determinante y un sustantivo, pero no todos los ejemplos son como este, hay algunos en los que el sujeto se encuentra compuesto por varias oraciones, puede tener un complemento preposicional o incluso se dan casos en los que no existe el sujeto. </w:t>
      </w:r>
    </w:p>
    <w:p w14:paraId="64E0A5D6" w14:textId="77777777" w:rsidR="006F3F15" w:rsidRPr="008B58EF" w:rsidRDefault="006F3F15" w:rsidP="00F26EFE">
      <w:pPr>
        <w:ind w:left="142"/>
        <w:rPr>
          <w:sz w:val="22"/>
          <w:szCs w:val="22"/>
        </w:rPr>
      </w:pPr>
    </w:p>
    <w:p w14:paraId="1946F995" w14:textId="204B103F" w:rsidR="006F3F15" w:rsidRPr="008B58EF" w:rsidRDefault="00E2785B" w:rsidP="00F26EFE">
      <w:pPr>
        <w:ind w:left="142"/>
        <w:rPr>
          <w:sz w:val="22"/>
          <w:szCs w:val="22"/>
        </w:rPr>
      </w:pPr>
      <w:r w:rsidRPr="008B58EF">
        <w:rPr>
          <w:sz w:val="22"/>
          <w:szCs w:val="22"/>
        </w:rPr>
        <w:t>De la misma manera,</w:t>
      </w:r>
      <w:r w:rsidR="006F3F15" w:rsidRPr="008B58EF">
        <w:rPr>
          <w:sz w:val="22"/>
          <w:szCs w:val="22"/>
        </w:rPr>
        <w:t xml:space="preserve"> la estructura que presenta el predicado donde se puede apreciar más elementos. </w:t>
      </w:r>
      <w:r w:rsidR="00CC59D7" w:rsidRPr="008B58EF">
        <w:rPr>
          <w:sz w:val="22"/>
          <w:szCs w:val="22"/>
        </w:rPr>
        <w:t xml:space="preserve">Dentro del predicado se ve que el primer nodo está compuesto por el verbo, que en este caso presenta una forma simple, por lo que este nodo solo tiene un hijo que cuelgue de él, cuando se dan casos de tiempos verbales compuestos se tiene que el nodo </w:t>
      </w:r>
      <w:r w:rsidR="00CC59D7" w:rsidRPr="008B58EF">
        <w:rPr>
          <w:i/>
          <w:sz w:val="22"/>
          <w:szCs w:val="22"/>
        </w:rPr>
        <w:t>V</w:t>
      </w:r>
      <w:r w:rsidR="00CC59D7" w:rsidRPr="008B58EF">
        <w:rPr>
          <w:sz w:val="22"/>
          <w:szCs w:val="22"/>
        </w:rPr>
        <w:t xml:space="preserve"> se expande para representar esa forma verbal.</w:t>
      </w:r>
    </w:p>
    <w:p w14:paraId="52E17FC0" w14:textId="77777777" w:rsidR="00CC59D7" w:rsidRPr="008B58EF" w:rsidRDefault="00CC59D7" w:rsidP="00F26EFE">
      <w:pPr>
        <w:ind w:left="142"/>
        <w:rPr>
          <w:sz w:val="22"/>
          <w:szCs w:val="22"/>
        </w:rPr>
      </w:pPr>
    </w:p>
    <w:p w14:paraId="2FEED28D" w14:textId="2994187D" w:rsidR="00CC59D7" w:rsidRPr="008B58EF" w:rsidRDefault="00CC59D7" w:rsidP="00F26EFE">
      <w:pPr>
        <w:ind w:left="142"/>
        <w:rPr>
          <w:i/>
          <w:sz w:val="22"/>
          <w:szCs w:val="22"/>
        </w:rPr>
      </w:pPr>
      <w:r w:rsidRPr="008B58EF">
        <w:rPr>
          <w:sz w:val="22"/>
          <w:szCs w:val="22"/>
        </w:rPr>
        <w:t xml:space="preserve">A continuación del verbo se tiene un </w:t>
      </w:r>
      <w:r w:rsidRPr="008B58EF">
        <w:rPr>
          <w:i/>
          <w:sz w:val="22"/>
          <w:szCs w:val="22"/>
        </w:rPr>
        <w:t>NPOBJ1</w:t>
      </w:r>
      <w:r w:rsidRPr="008B58EF">
        <w:rPr>
          <w:sz w:val="22"/>
          <w:szCs w:val="22"/>
        </w:rPr>
        <w:t xml:space="preserve">, que en este caso representa lo </w:t>
      </w:r>
      <w:commentRangeStart w:id="210"/>
      <w:del w:id="211" w:author="Rebeca de la Paz Gonzales" w:date="2017-06-25T16:29:00Z">
        <w:r w:rsidRPr="008B58EF" w:rsidDel="001F420C">
          <w:rPr>
            <w:sz w:val="22"/>
            <w:szCs w:val="22"/>
          </w:rPr>
          <w:delText>que todos conocemos</w:delText>
        </w:r>
        <w:commentRangeEnd w:id="210"/>
        <w:r w:rsidR="00E2785B" w:rsidRPr="008B58EF" w:rsidDel="001F420C">
          <w:rPr>
            <w:rStyle w:val="Refdecomentario"/>
            <w:sz w:val="22"/>
            <w:szCs w:val="22"/>
          </w:rPr>
          <w:commentReference w:id="210"/>
        </w:r>
      </w:del>
      <w:ins w:id="212" w:author="Rebeca de la Paz Gonzales" w:date="2017-06-25T16:29:00Z">
        <w:r w:rsidR="001F420C" w:rsidRPr="008B58EF">
          <w:rPr>
            <w:sz w:val="22"/>
            <w:szCs w:val="22"/>
          </w:rPr>
          <w:t>que se denomina</w:t>
        </w:r>
      </w:ins>
      <w:r w:rsidRPr="008B58EF">
        <w:rPr>
          <w:sz w:val="22"/>
          <w:szCs w:val="22"/>
        </w:rPr>
        <w:t xml:space="preserve"> c</w:t>
      </w:r>
      <w:r w:rsidR="00435220" w:rsidRPr="008B58EF">
        <w:rPr>
          <w:sz w:val="22"/>
          <w:szCs w:val="22"/>
        </w:rPr>
        <w:t>omo complemento directo en sinta</w:t>
      </w:r>
      <w:r w:rsidRPr="008B58EF">
        <w:rPr>
          <w:sz w:val="22"/>
          <w:szCs w:val="22"/>
        </w:rPr>
        <w:t xml:space="preserve">xis. Este tipo de complementos siempre debe tener un elemento nominal, es decir, un sustantivo </w:t>
      </w:r>
      <w:r w:rsidRPr="008B58EF">
        <w:rPr>
          <w:i/>
          <w:sz w:val="22"/>
          <w:szCs w:val="22"/>
        </w:rPr>
        <w:t>N</w:t>
      </w:r>
      <w:r w:rsidRPr="008B58EF">
        <w:rPr>
          <w:sz w:val="22"/>
          <w:szCs w:val="22"/>
        </w:rPr>
        <w:t xml:space="preserve">, que dependa directamente del anterior, pues sino el elemento superior no podría contener </w:t>
      </w:r>
      <w:r w:rsidR="002C0C43" w:rsidRPr="008B58EF">
        <w:rPr>
          <w:sz w:val="22"/>
          <w:szCs w:val="22"/>
        </w:rPr>
        <w:t xml:space="preserve">la partícula </w:t>
      </w:r>
      <w:r w:rsidR="002C0C43" w:rsidRPr="008B58EF">
        <w:rPr>
          <w:i/>
          <w:sz w:val="22"/>
          <w:szCs w:val="22"/>
        </w:rPr>
        <w:t>NP.</w:t>
      </w:r>
    </w:p>
    <w:p w14:paraId="781030FA" w14:textId="77777777" w:rsidR="002C0C43" w:rsidRPr="008B58EF" w:rsidRDefault="002C0C43" w:rsidP="00F26EFE">
      <w:pPr>
        <w:ind w:left="142"/>
        <w:rPr>
          <w:i/>
          <w:sz w:val="22"/>
          <w:szCs w:val="22"/>
        </w:rPr>
      </w:pPr>
    </w:p>
    <w:p w14:paraId="2033EB25" w14:textId="78E060D1" w:rsidR="002C0C43" w:rsidRPr="008B58EF" w:rsidRDefault="002C0C43" w:rsidP="00F26EFE">
      <w:pPr>
        <w:ind w:left="142"/>
        <w:rPr>
          <w:sz w:val="22"/>
          <w:szCs w:val="22"/>
        </w:rPr>
      </w:pPr>
      <w:commentRangeStart w:id="213"/>
      <w:r w:rsidRPr="008B58EF">
        <w:rPr>
          <w:sz w:val="22"/>
          <w:szCs w:val="22"/>
        </w:rPr>
        <w:t xml:space="preserve">Con este pequeño ejemplo se puede deducir una regla genérica para cualquier estructura compuesta de la oración. </w:t>
      </w:r>
      <w:commentRangeEnd w:id="213"/>
      <w:r w:rsidR="00E2785B" w:rsidRPr="008B58EF">
        <w:rPr>
          <w:rStyle w:val="Refdecomentario"/>
          <w:sz w:val="22"/>
          <w:szCs w:val="22"/>
        </w:rPr>
        <w:commentReference w:id="213"/>
      </w:r>
      <w:r w:rsidRPr="008B58EF">
        <w:rPr>
          <w:sz w:val="22"/>
          <w:szCs w:val="22"/>
        </w:rPr>
        <w:t>Siempre que aparezca una categoría en el nodo raíz de un árbol o subárbol, este debe contener un elemento que dependa directamente de la raíz y que tenga la misma categoría que él. En la imagen se pueden apreciar algunos ejemplos.</w:t>
      </w:r>
    </w:p>
    <w:p w14:paraId="02D0BBE4" w14:textId="52EF2FA8" w:rsidR="002C0C43" w:rsidRPr="008B58EF" w:rsidRDefault="00C42766" w:rsidP="00A019DF">
      <w:pPr>
        <w:rPr>
          <w:sz w:val="22"/>
          <w:szCs w:val="22"/>
        </w:rPr>
      </w:pPr>
      <w:r w:rsidRPr="008B58EF">
        <w:rPr>
          <w:noProof/>
          <w:sz w:val="22"/>
          <w:szCs w:val="22"/>
        </w:rPr>
        <w:drawing>
          <wp:anchor distT="0" distB="0" distL="114300" distR="114300" simplePos="0" relativeHeight="251656192" behindDoc="1" locked="0" layoutInCell="1" allowOverlap="1" wp14:anchorId="1219416C" wp14:editId="5E313C4B">
            <wp:simplePos x="0" y="0"/>
            <wp:positionH relativeFrom="column">
              <wp:posOffset>-102235</wp:posOffset>
            </wp:positionH>
            <wp:positionV relativeFrom="paragraph">
              <wp:posOffset>102870</wp:posOffset>
            </wp:positionV>
            <wp:extent cx="1447800" cy="1445895"/>
            <wp:effectExtent l="0" t="0" r="0" b="1905"/>
            <wp:wrapTight wrapText="largest">
              <wp:wrapPolygon edited="0">
                <wp:start x="0" y="0"/>
                <wp:lineTo x="0" y="21249"/>
                <wp:lineTo x="21221" y="21249"/>
                <wp:lineTo x="21221" y="0"/>
                <wp:lineTo x="0" y="0"/>
              </wp:wrapPolygon>
            </wp:wrapTight>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7">
                      <a:extLst>
                        <a:ext uri="{28A0092B-C50C-407E-A947-70E740481C1C}">
                          <a14:useLocalDpi xmlns:a14="http://schemas.microsoft.com/office/drawing/2010/main" val="0"/>
                        </a:ext>
                      </a:extLst>
                    </a:blip>
                    <a:srcRect l="42244" t="23817" r="44087" b="35367"/>
                    <a:stretch/>
                  </pic:blipFill>
                  <pic:spPr bwMode="auto">
                    <a:xfrm>
                      <a:off x="0" y="0"/>
                      <a:ext cx="1447800" cy="1445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37EABB" w14:textId="05504FE8" w:rsidR="00C42766" w:rsidRPr="008B58EF" w:rsidRDefault="00C42766" w:rsidP="00F26EFE">
      <w:pPr>
        <w:rPr>
          <w:sz w:val="22"/>
          <w:szCs w:val="22"/>
        </w:rPr>
      </w:pPr>
    </w:p>
    <w:p w14:paraId="47917DA7" w14:textId="77777777" w:rsidR="002C0C43" w:rsidRPr="008B58EF" w:rsidRDefault="002C0C43" w:rsidP="00F26EFE">
      <w:pPr>
        <w:rPr>
          <w:sz w:val="22"/>
          <w:szCs w:val="22"/>
        </w:rPr>
      </w:pPr>
      <w:r w:rsidRPr="008B58EF">
        <w:rPr>
          <w:sz w:val="22"/>
          <w:szCs w:val="22"/>
        </w:rPr>
        <w:t>Este ejemplo se trata de un sintagma preposicional de lugar</w:t>
      </w:r>
      <w:r w:rsidR="00F54100" w:rsidRPr="008B58EF">
        <w:rPr>
          <w:sz w:val="22"/>
          <w:szCs w:val="22"/>
        </w:rPr>
        <w:t xml:space="preserve">, la representación del tipo de sintagma es PP seguido del tipo </w:t>
      </w:r>
      <w:r w:rsidR="00435220" w:rsidRPr="008B58EF">
        <w:rPr>
          <w:sz w:val="22"/>
          <w:szCs w:val="22"/>
        </w:rPr>
        <w:t>que le corresponda</w:t>
      </w:r>
      <w:r w:rsidR="00F54100" w:rsidRPr="008B58EF">
        <w:rPr>
          <w:sz w:val="22"/>
          <w:szCs w:val="22"/>
        </w:rPr>
        <w:t xml:space="preserve"> (tiempo, lugar, …). Al ser un complemento preposicional, como el propio nombre indica, debe haber una preposición, el cual es hijo directo del sintagma.</w:t>
      </w:r>
    </w:p>
    <w:p w14:paraId="338E514D" w14:textId="77777777" w:rsidR="002C0C43" w:rsidRDefault="002C0C43" w:rsidP="001F55FF">
      <w:pPr>
        <w:pStyle w:val="Epgrafe"/>
        <w:jc w:val="both"/>
        <w:outlineLvl w:val="0"/>
      </w:pPr>
      <w:bookmarkStart w:id="214" w:name="_Toc486296412"/>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13</w:t>
      </w:r>
      <w:r>
        <w:fldChar w:fldCharType="end"/>
      </w:r>
      <w:r>
        <w:t>. Sintagma preposicional</w:t>
      </w:r>
      <w:bookmarkEnd w:id="214"/>
    </w:p>
    <w:p w14:paraId="3E905A4A" w14:textId="77777777" w:rsidR="00EF0687" w:rsidRDefault="00EF0687" w:rsidP="00A019DF">
      <w:pPr>
        <w:rPr>
          <w:ins w:id="215" w:author="Rebeca de la Paz Gonzales" w:date="2017-06-26T01:58:00Z"/>
        </w:rPr>
      </w:pPr>
    </w:p>
    <w:p w14:paraId="03B68236" w14:textId="4FDB88E2" w:rsidR="00EF0687" w:rsidRDefault="00BC1DC3" w:rsidP="00F26EFE">
      <w:pPr>
        <w:rPr>
          <w:ins w:id="216" w:author="Rebeca de la Paz Gonzales" w:date="2017-06-26T01:58:00Z"/>
        </w:rPr>
      </w:pPr>
      <w:r>
        <w:rPr>
          <w:noProof/>
        </w:rPr>
        <w:drawing>
          <wp:anchor distT="0" distB="0" distL="114300" distR="114300" simplePos="0" relativeHeight="251657216" behindDoc="1" locked="0" layoutInCell="1" allowOverlap="1" wp14:anchorId="18BB3284" wp14:editId="7A988239">
            <wp:simplePos x="0" y="0"/>
            <wp:positionH relativeFrom="column">
              <wp:posOffset>3810</wp:posOffset>
            </wp:positionH>
            <wp:positionV relativeFrom="paragraph">
              <wp:posOffset>147955</wp:posOffset>
            </wp:positionV>
            <wp:extent cx="2028190" cy="1377950"/>
            <wp:effectExtent l="0" t="0" r="3810" b="0"/>
            <wp:wrapTight wrapText="bothSides">
              <wp:wrapPolygon edited="0">
                <wp:start x="0" y="0"/>
                <wp:lineTo x="0" y="21102"/>
                <wp:lineTo x="21370" y="21102"/>
                <wp:lineTo x="21370" y="0"/>
                <wp:lineTo x="0" y="0"/>
              </wp:wrapPolygon>
            </wp:wrapTight>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7">
                      <a:extLst>
                        <a:ext uri="{28A0092B-C50C-407E-A947-70E740481C1C}">
                          <a14:useLocalDpi xmlns:a14="http://schemas.microsoft.com/office/drawing/2010/main" val="0"/>
                        </a:ext>
                      </a:extLst>
                    </a:blip>
                    <a:srcRect l="16496" t="24049" r="56329" b="21420"/>
                    <a:stretch>
                      <a:fillRect/>
                    </a:stretch>
                  </pic:blipFill>
                  <pic:spPr bwMode="auto">
                    <a:xfrm>
                      <a:off x="0" y="0"/>
                      <a:ext cx="2028190" cy="1377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7F5F62" w14:textId="77777777" w:rsidR="00762F73" w:rsidRDefault="00762F73" w:rsidP="00F26EFE"/>
    <w:p w14:paraId="147AF883" w14:textId="77777777" w:rsidR="00762F73" w:rsidRDefault="00762F73" w:rsidP="00F26EFE"/>
    <w:p w14:paraId="0688D04E" w14:textId="615E5C70" w:rsidR="002C0C43" w:rsidRPr="00963DF1" w:rsidRDefault="00F54100" w:rsidP="00F26EFE">
      <w:pPr>
        <w:rPr>
          <w:sz w:val="22"/>
          <w:szCs w:val="22"/>
        </w:rPr>
      </w:pPr>
      <w:r w:rsidRPr="00963DF1">
        <w:rPr>
          <w:sz w:val="22"/>
          <w:szCs w:val="22"/>
        </w:rPr>
        <w:t>En este caso tenemos un árbol más completo, pero se va a cumplir lo mismo que en el caso anterior, pero esta vez para un sustantivo, pues le nodo padre contiene NP, que indica sintagma nominal.</w:t>
      </w:r>
    </w:p>
    <w:p w14:paraId="49ABFE14" w14:textId="77777777" w:rsidR="00F54100" w:rsidRPr="00F54100" w:rsidRDefault="00F54100" w:rsidP="00A019DF">
      <w:pPr>
        <w:keepNext/>
      </w:pPr>
    </w:p>
    <w:p w14:paraId="663F1284" w14:textId="77777777" w:rsidR="002C0C43" w:rsidRDefault="002C0C43" w:rsidP="001F55FF">
      <w:pPr>
        <w:pStyle w:val="Epgrafe"/>
        <w:jc w:val="both"/>
        <w:outlineLvl w:val="0"/>
      </w:pPr>
      <w:bookmarkStart w:id="217" w:name="_Toc486296413"/>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14</w:t>
      </w:r>
      <w:r>
        <w:fldChar w:fldCharType="end"/>
      </w:r>
      <w:r>
        <w:t>. Sintagma nominal</w:t>
      </w:r>
      <w:bookmarkEnd w:id="217"/>
    </w:p>
    <w:p w14:paraId="62E24D10" w14:textId="6DC8AFCC" w:rsidR="00F54100" w:rsidRPr="00963DF1" w:rsidRDefault="00E0133A" w:rsidP="00F26EFE">
      <w:pPr>
        <w:ind w:left="142"/>
        <w:rPr>
          <w:sz w:val="22"/>
          <w:szCs w:val="22"/>
        </w:rPr>
      </w:pPr>
      <w:ins w:id="218" w:author="Rebeca de la Paz Gonzales" w:date="2017-06-25T16:32:00Z">
        <w:r w:rsidRPr="00963DF1">
          <w:rPr>
            <w:sz w:val="22"/>
            <w:szCs w:val="22"/>
          </w:rPr>
          <w:t xml:space="preserve">Tanto la teoría como la experiencia de haber revisado muchas oraciones nos dice </w:t>
        </w:r>
      </w:ins>
      <w:commentRangeStart w:id="219"/>
      <w:del w:id="220" w:author="Rebeca de la Paz Gonzales" w:date="2017-06-25T16:32:00Z">
        <w:r w:rsidR="00F54100" w:rsidRPr="00963DF1" w:rsidDel="00E0133A">
          <w:rPr>
            <w:sz w:val="22"/>
            <w:szCs w:val="22"/>
          </w:rPr>
          <w:delText>E</w:delText>
        </w:r>
      </w:del>
      <w:del w:id="221" w:author="Rebeca de la Paz Gonzales" w:date="2017-06-25T16:33:00Z">
        <w:r w:rsidR="00F54100" w:rsidRPr="00963DF1" w:rsidDel="00E0133A">
          <w:rPr>
            <w:sz w:val="22"/>
            <w:szCs w:val="22"/>
          </w:rPr>
          <w:delText xml:space="preserve">stos son unos pequeños ejemplos, pero habiendo revisado muchas oraciones llegas a la conclusión de </w:delText>
        </w:r>
      </w:del>
      <w:r w:rsidR="00F54100" w:rsidRPr="00963DF1">
        <w:rPr>
          <w:sz w:val="22"/>
          <w:szCs w:val="22"/>
        </w:rPr>
        <w:t>que no puede existir un tipo de sintagma concreto que no contenga al menos un elemento de ese mismo tipo</w:t>
      </w:r>
      <w:commentRangeEnd w:id="219"/>
      <w:r w:rsidR="00E2785B" w:rsidRPr="00963DF1">
        <w:rPr>
          <w:rStyle w:val="Refdecomentario"/>
          <w:sz w:val="22"/>
          <w:szCs w:val="22"/>
        </w:rPr>
        <w:commentReference w:id="219"/>
      </w:r>
      <w:r w:rsidR="00F54100" w:rsidRPr="00963DF1">
        <w:rPr>
          <w:sz w:val="22"/>
          <w:szCs w:val="22"/>
        </w:rPr>
        <w:t>. Además de las muestras anteriores, también existe igualmente para sintagmas de tipo verbal, adverbial, adjetival, etc.</w:t>
      </w:r>
    </w:p>
    <w:p w14:paraId="2B6844C8" w14:textId="05D70639" w:rsidR="00AA67C3" w:rsidRPr="00AA67C3" w:rsidRDefault="00FC3C74" w:rsidP="001F55FF">
      <w:pPr>
        <w:pStyle w:val="Ttulo3"/>
        <w:pPrChange w:id="222" w:author="Rebeca de la Paz Gonzales" w:date="2017-06-25T16:35:00Z">
          <w:pPr>
            <w:ind w:left="142"/>
          </w:pPr>
        </w:pPrChange>
      </w:pPr>
      <w:bookmarkStart w:id="223" w:name="_Toc486369598"/>
      <w:ins w:id="224" w:author="Rebeca de la Paz Gonzales" w:date="2017-06-25T16:34:00Z">
        <w:r>
          <w:t>Oraciones y constituyentes</w:t>
        </w:r>
      </w:ins>
      <w:bookmarkEnd w:id="223"/>
    </w:p>
    <w:p w14:paraId="5CE1ACB8" w14:textId="1D60725F" w:rsidR="00F54100" w:rsidRPr="00963DF1" w:rsidDel="00366CF3" w:rsidRDefault="00366CF3" w:rsidP="00AA67C3">
      <w:pPr>
        <w:ind w:left="284"/>
        <w:rPr>
          <w:del w:id="225" w:author="Rebeca de la Paz Gonzales" w:date="2017-06-26T03:39:00Z"/>
          <w:sz w:val="22"/>
          <w:szCs w:val="22"/>
        </w:rPr>
      </w:pPr>
      <w:ins w:id="226" w:author="Rebeca de la Paz Gonzales" w:date="2017-06-26T03:39:00Z">
        <w:r w:rsidRPr="00963DF1">
          <w:rPr>
            <w:sz w:val="22"/>
            <w:szCs w:val="22"/>
          </w:rPr>
          <w:t>Algunas de estructuras no son tan sencillas como las que apa</w:t>
        </w:r>
      </w:ins>
      <w:ins w:id="227" w:author="Rebeca de la Paz Gonzales" w:date="2017-06-26T03:40:00Z">
        <w:r w:rsidRPr="00963DF1">
          <w:rPr>
            <w:sz w:val="22"/>
            <w:szCs w:val="22"/>
          </w:rPr>
          <w:t>r</w:t>
        </w:r>
      </w:ins>
      <w:ins w:id="228" w:author="Rebeca de la Paz Gonzales" w:date="2017-06-26T03:39:00Z">
        <w:r w:rsidRPr="00963DF1">
          <w:rPr>
            <w:sz w:val="22"/>
            <w:szCs w:val="22"/>
          </w:rPr>
          <w:t>ecen</w:t>
        </w:r>
      </w:ins>
      <w:ins w:id="229" w:author="Rebeca de la Paz Gonzales" w:date="2017-06-26T03:40:00Z">
        <w:r w:rsidRPr="00963DF1">
          <w:rPr>
            <w:sz w:val="22"/>
            <w:szCs w:val="22"/>
          </w:rPr>
          <w:t xml:space="preserve"> en los ejemplos previos, pues estos son constituyentes muy comunes, pero </w:t>
        </w:r>
      </w:ins>
      <w:ins w:id="230" w:author="Rebeca de la Paz Gonzales" w:date="2017-06-26T03:41:00Z">
        <w:r w:rsidRPr="00963DF1">
          <w:rPr>
            <w:sz w:val="22"/>
            <w:szCs w:val="22"/>
          </w:rPr>
          <w:t>además</w:t>
        </w:r>
      </w:ins>
      <w:ins w:id="231" w:author="Rebeca de la Paz Gonzales" w:date="2017-06-26T03:40:00Z">
        <w:r w:rsidRPr="00963DF1">
          <w:rPr>
            <w:sz w:val="22"/>
            <w:szCs w:val="22"/>
          </w:rPr>
          <w:t xml:space="preserve"> existen</w:t>
        </w:r>
      </w:ins>
      <w:ins w:id="232" w:author="Rebeca de la Paz Gonzales" w:date="2017-06-26T03:41:00Z">
        <w:r w:rsidRPr="00963DF1">
          <w:rPr>
            <w:sz w:val="22"/>
            <w:szCs w:val="22"/>
          </w:rPr>
          <w:t xml:space="preserve"> otros componentes con estructuras </w:t>
        </w:r>
        <w:r w:rsidRPr="00963DF1">
          <w:rPr>
            <w:sz w:val="22"/>
            <w:szCs w:val="22"/>
          </w:rPr>
          <w:lastRenderedPageBreak/>
          <w:t xml:space="preserve">más complejas y que en algunas ocasiones condicionan el tipo de </w:t>
        </w:r>
      </w:ins>
      <w:ins w:id="233" w:author="Rebeca de la Paz Gonzales" w:date="2017-06-26T03:42:00Z">
        <w:r w:rsidRPr="00963DF1">
          <w:rPr>
            <w:sz w:val="22"/>
            <w:szCs w:val="22"/>
          </w:rPr>
          <w:t>la oración, es decir, su aparece la</w:t>
        </w:r>
      </w:ins>
      <w:commentRangeStart w:id="234"/>
      <w:del w:id="235" w:author="Rebeca de la Paz Gonzales" w:date="2017-06-26T03:38:00Z">
        <w:r w:rsidR="00343E50" w:rsidRPr="00963DF1" w:rsidDel="005F6F0F">
          <w:rPr>
            <w:sz w:val="22"/>
            <w:szCs w:val="22"/>
          </w:rPr>
          <w:delText xml:space="preserve">Además de estos sintagmas, que podríamos decir que son los más sencillos también existen otras estructuras o variaciones de alguna de las que se han visto anteriormente. Una estructura que está presente en el ejemplo es el nodo </w:delText>
        </w:r>
        <w:r w:rsidR="00343E50" w:rsidRPr="00963DF1" w:rsidDel="005F6F0F">
          <w:rPr>
            <w:i/>
            <w:sz w:val="22"/>
            <w:szCs w:val="22"/>
          </w:rPr>
          <w:delText xml:space="preserve">VPUNTENSED, </w:delText>
        </w:r>
        <w:r w:rsidR="00343E50" w:rsidRPr="00963DF1" w:rsidDel="005F6F0F">
          <w:rPr>
            <w:sz w:val="22"/>
            <w:szCs w:val="22"/>
          </w:rPr>
          <w:delText>este subárbol hace referencia tiempos verbales impersonales y que no están conjugados en un tiempo verbal concreto como puede ser pasado o futuro. Con esto se habla de los tiempos infinitivo, gerundio y participio.</w:delText>
        </w:r>
        <w:commentRangeEnd w:id="234"/>
        <w:r w:rsidR="00E2785B" w:rsidRPr="00963DF1" w:rsidDel="005F6F0F">
          <w:rPr>
            <w:rStyle w:val="Refdecomentario"/>
            <w:sz w:val="22"/>
            <w:szCs w:val="22"/>
          </w:rPr>
          <w:commentReference w:id="234"/>
        </w:r>
      </w:del>
    </w:p>
    <w:p w14:paraId="6049DA17" w14:textId="77777777" w:rsidR="002B466D" w:rsidRPr="00963DF1" w:rsidRDefault="00366CF3" w:rsidP="00AA67C3">
      <w:pPr>
        <w:ind w:left="284"/>
        <w:rPr>
          <w:ins w:id="236" w:author="Rebeca de la Paz Gonzales" w:date="2017-06-26T03:44:00Z"/>
          <w:noProof/>
          <w:sz w:val="22"/>
          <w:szCs w:val="22"/>
        </w:rPr>
      </w:pPr>
      <w:ins w:id="237" w:author="Rebeca de la Paz Gonzales" w:date="2017-06-26T03:43:00Z">
        <w:r w:rsidRPr="00963DF1">
          <w:rPr>
            <w:noProof/>
            <w:sz w:val="22"/>
            <w:szCs w:val="22"/>
          </w:rPr>
          <w:t xml:space="preserve"> pa</w:t>
        </w:r>
        <w:r w:rsidR="002B466D" w:rsidRPr="00963DF1">
          <w:rPr>
            <w:noProof/>
            <w:sz w:val="22"/>
            <w:szCs w:val="22"/>
          </w:rPr>
          <w:t xml:space="preserve">labra </w:t>
        </w:r>
        <w:r w:rsidR="002B466D" w:rsidRPr="00963DF1">
          <w:rPr>
            <w:i/>
            <w:noProof/>
            <w:sz w:val="22"/>
            <w:szCs w:val="22"/>
          </w:rPr>
          <w:t>COORDINATED</w:t>
        </w:r>
        <w:r w:rsidR="002B466D" w:rsidRPr="00963DF1">
          <w:rPr>
            <w:noProof/>
            <w:sz w:val="22"/>
            <w:szCs w:val="22"/>
          </w:rPr>
          <w:t xml:space="preserve"> implica que la oraci</w:t>
        </w:r>
      </w:ins>
      <w:ins w:id="238" w:author="Rebeca de la Paz Gonzales" w:date="2017-06-26T03:44:00Z">
        <w:r w:rsidR="002B466D" w:rsidRPr="00963DF1">
          <w:rPr>
            <w:noProof/>
            <w:sz w:val="22"/>
            <w:szCs w:val="22"/>
          </w:rPr>
          <w:t>ón es coordinada.</w:t>
        </w:r>
      </w:ins>
    </w:p>
    <w:p w14:paraId="58ABE7EF" w14:textId="0C409A12" w:rsidR="00537FC0" w:rsidRPr="00963DF1" w:rsidRDefault="00366CF3" w:rsidP="00AA67C3">
      <w:pPr>
        <w:ind w:left="284"/>
        <w:rPr>
          <w:ins w:id="239" w:author="Rebeca de la Paz Gonzales" w:date="2017-06-26T03:58:00Z"/>
          <w:noProof/>
          <w:sz w:val="22"/>
          <w:szCs w:val="22"/>
        </w:rPr>
      </w:pPr>
      <w:ins w:id="240" w:author="Rebeca de la Paz Gonzales" w:date="2017-06-26T03:43:00Z">
        <w:r w:rsidRPr="00963DF1">
          <w:rPr>
            <w:noProof/>
            <w:sz w:val="22"/>
            <w:szCs w:val="22"/>
          </w:rPr>
          <w:t xml:space="preserve"> </w:t>
        </w:r>
      </w:ins>
    </w:p>
    <w:p w14:paraId="66EFC146" w14:textId="403FC2DE" w:rsidR="001A2BCD" w:rsidRPr="00963DF1" w:rsidRDefault="001A2BCD" w:rsidP="00AA67C3">
      <w:pPr>
        <w:ind w:left="284"/>
        <w:rPr>
          <w:ins w:id="241" w:author="Rebeca de la Paz Gonzales" w:date="2017-06-26T04:03:00Z"/>
          <w:b/>
          <w:i/>
          <w:noProof/>
          <w:sz w:val="22"/>
          <w:szCs w:val="22"/>
        </w:rPr>
      </w:pPr>
      <w:ins w:id="242" w:author="Rebeca de la Paz Gonzales" w:date="2017-06-26T03:58:00Z">
        <w:r w:rsidRPr="00963DF1">
          <w:rPr>
            <w:noProof/>
            <w:sz w:val="22"/>
            <w:szCs w:val="22"/>
          </w:rPr>
          <w:t>Las cláusulas no terminales, es decir, aquellas que forman un subárbol dentro de la oración siguen una estrucutra determida, primero se indica el tipo de sintagma del que se trata</w:t>
        </w:r>
      </w:ins>
      <w:ins w:id="243" w:author="Rebeca de la Paz Gonzales" w:date="2017-06-26T04:00:00Z">
        <w:r w:rsidRPr="00963DF1">
          <w:rPr>
            <w:noProof/>
            <w:sz w:val="22"/>
            <w:szCs w:val="22"/>
          </w:rPr>
          <w:t>, por ejemplo,</w:t>
        </w:r>
      </w:ins>
      <w:ins w:id="244" w:author="Rebeca de la Paz Gonzales" w:date="2017-06-26T03:58:00Z">
        <w:r w:rsidRPr="00963DF1">
          <w:rPr>
            <w:noProof/>
            <w:sz w:val="22"/>
            <w:szCs w:val="22"/>
          </w:rPr>
          <w:t xml:space="preserve"> </w:t>
        </w:r>
      </w:ins>
      <w:ins w:id="245" w:author="Rebeca de la Paz Gonzales" w:date="2017-06-26T03:59:00Z">
        <w:r w:rsidRPr="00963DF1">
          <w:rPr>
            <w:i/>
            <w:noProof/>
            <w:sz w:val="22"/>
            <w:szCs w:val="22"/>
          </w:rPr>
          <w:t>N</w:t>
        </w:r>
        <w:r w:rsidRPr="00963DF1">
          <w:rPr>
            <w:noProof/>
            <w:sz w:val="22"/>
            <w:szCs w:val="22"/>
          </w:rPr>
          <w:t xml:space="preserve"> o </w:t>
        </w:r>
        <w:r w:rsidRPr="00963DF1">
          <w:rPr>
            <w:i/>
            <w:noProof/>
            <w:sz w:val="22"/>
            <w:szCs w:val="22"/>
          </w:rPr>
          <w:t>NP</w:t>
        </w:r>
      </w:ins>
      <w:ins w:id="246" w:author="Rebeca de la Paz Gonzales" w:date="2017-06-26T04:00:00Z">
        <w:r w:rsidRPr="00963DF1">
          <w:rPr>
            <w:noProof/>
            <w:sz w:val="22"/>
            <w:szCs w:val="22"/>
          </w:rPr>
          <w:t xml:space="preserve"> para sintagmas nominales, seguido de guión bajo y una especificación del sintagma, </w:t>
        </w:r>
      </w:ins>
      <w:ins w:id="247" w:author="Rebeca de la Paz Gonzales" w:date="2017-06-26T04:01:00Z">
        <w:r w:rsidRPr="00963DF1">
          <w:rPr>
            <w:noProof/>
            <w:sz w:val="22"/>
            <w:szCs w:val="22"/>
          </w:rPr>
          <w:t xml:space="preserve">por ejemplo, </w:t>
        </w:r>
        <w:r w:rsidRPr="00963DF1">
          <w:rPr>
            <w:i/>
            <w:noProof/>
            <w:sz w:val="22"/>
            <w:szCs w:val="22"/>
          </w:rPr>
          <w:t>COO</w:t>
        </w:r>
      </w:ins>
      <w:r w:rsidR="00E85EF3" w:rsidRPr="00963DF1">
        <w:rPr>
          <w:i/>
          <w:noProof/>
          <w:sz w:val="22"/>
          <w:szCs w:val="22"/>
        </w:rPr>
        <w:t>R</w:t>
      </w:r>
      <w:ins w:id="248" w:author="Rebeca de la Paz Gonzales" w:date="2017-06-26T04:01:00Z">
        <w:r w:rsidRPr="00963DF1">
          <w:rPr>
            <w:i/>
            <w:noProof/>
            <w:sz w:val="22"/>
            <w:szCs w:val="22"/>
          </w:rPr>
          <w:t>DINATED</w:t>
        </w:r>
        <w:r w:rsidRPr="00963DF1">
          <w:rPr>
            <w:noProof/>
            <w:sz w:val="22"/>
            <w:szCs w:val="22"/>
          </w:rPr>
          <w:t xml:space="preserve">, dando lugar a </w:t>
        </w:r>
        <w:r w:rsidRPr="00963DF1">
          <w:rPr>
            <w:i/>
            <w:noProof/>
            <w:sz w:val="22"/>
            <w:szCs w:val="22"/>
            <w:rPrChange w:id="249" w:author="Rebeca de la Paz Gonzales" w:date="2017-06-26T04:02:00Z">
              <w:rPr>
                <w:noProof/>
              </w:rPr>
            </w:rPrChange>
          </w:rPr>
          <w:t>N_COORDINATED</w:t>
        </w:r>
      </w:ins>
      <w:ins w:id="250" w:author="Rebeca de la Paz Gonzales" w:date="2017-06-26T04:02:00Z">
        <w:r w:rsidRPr="00963DF1">
          <w:rPr>
            <w:i/>
            <w:noProof/>
            <w:sz w:val="22"/>
            <w:szCs w:val="22"/>
          </w:rPr>
          <w:t xml:space="preserve">, </w:t>
        </w:r>
        <w:r w:rsidRPr="00963DF1">
          <w:rPr>
            <w:noProof/>
            <w:sz w:val="22"/>
            <w:szCs w:val="22"/>
          </w:rPr>
          <w:t>que indica que es una cláusula de sintagma nominal en la que los nombres de tal sintagma se encu</w:t>
        </w:r>
      </w:ins>
      <w:ins w:id="251" w:author="Rebeca de la Paz Gonzales" w:date="2017-06-26T04:03:00Z">
        <w:r w:rsidRPr="00963DF1">
          <w:rPr>
            <w:noProof/>
            <w:sz w:val="22"/>
            <w:szCs w:val="22"/>
          </w:rPr>
          <w:t>e</w:t>
        </w:r>
      </w:ins>
      <w:ins w:id="252" w:author="Rebeca de la Paz Gonzales" w:date="2017-06-26T04:02:00Z">
        <w:r w:rsidRPr="00963DF1">
          <w:rPr>
            <w:noProof/>
            <w:sz w:val="22"/>
            <w:szCs w:val="22"/>
          </w:rPr>
          <w:t xml:space="preserve">ntran </w:t>
        </w:r>
      </w:ins>
      <w:ins w:id="253" w:author="Rebeca de la Paz Gonzales" w:date="2017-06-26T04:03:00Z">
        <w:r w:rsidRPr="00963DF1">
          <w:rPr>
            <w:noProof/>
            <w:sz w:val="22"/>
            <w:szCs w:val="22"/>
          </w:rPr>
          <w:t xml:space="preserve">unidos por una relación de coordinación, es decir, la preposición </w:t>
        </w:r>
        <w:r w:rsidRPr="00963DF1">
          <w:rPr>
            <w:b/>
            <w:i/>
            <w:noProof/>
            <w:sz w:val="22"/>
            <w:szCs w:val="22"/>
          </w:rPr>
          <w:t>y.</w:t>
        </w:r>
      </w:ins>
    </w:p>
    <w:p w14:paraId="361E70E7" w14:textId="77777777" w:rsidR="001A2BCD" w:rsidRPr="00963DF1" w:rsidRDefault="001A2BCD" w:rsidP="00AA67C3">
      <w:pPr>
        <w:ind w:left="284"/>
        <w:rPr>
          <w:ins w:id="254" w:author="Rebeca de la Paz Gonzales" w:date="2017-06-26T04:03:00Z"/>
          <w:b/>
          <w:i/>
          <w:noProof/>
          <w:sz w:val="22"/>
          <w:szCs w:val="22"/>
        </w:rPr>
      </w:pPr>
    </w:p>
    <w:p w14:paraId="34EF5CE0" w14:textId="5DC2C190" w:rsidR="001A2BCD" w:rsidRPr="00963DF1" w:rsidRDefault="001A2BCD" w:rsidP="001A2BCD">
      <w:pPr>
        <w:ind w:left="284"/>
        <w:rPr>
          <w:noProof/>
          <w:sz w:val="22"/>
          <w:szCs w:val="22"/>
        </w:rPr>
      </w:pPr>
      <w:ins w:id="255" w:author="Rebeca de la Paz Gonzales" w:date="2017-06-26T04:04:00Z">
        <w:r w:rsidRPr="00963DF1">
          <w:rPr>
            <w:noProof/>
            <w:sz w:val="22"/>
            <w:szCs w:val="22"/>
          </w:rPr>
          <w:t xml:space="preserve">Este ha sido un pequeño ejemplo aplicado a los sintagmas nominales pero igualmente se aplica a </w:t>
        </w:r>
      </w:ins>
      <w:ins w:id="256" w:author="Rebeca de la Paz Gonzales" w:date="2017-06-26T04:05:00Z">
        <w:r w:rsidR="009E4EC1" w:rsidRPr="00963DF1">
          <w:rPr>
            <w:noProof/>
            <w:sz w:val="22"/>
            <w:szCs w:val="22"/>
          </w:rPr>
          <w:t>sintagmas verbales, adjetivales o adverbiales</w:t>
        </w:r>
      </w:ins>
      <w:ins w:id="257" w:author="Rebeca de la Paz Gonzales" w:date="2017-06-26T04:06:00Z">
        <w:r w:rsidR="009E4EC1" w:rsidRPr="00963DF1">
          <w:rPr>
            <w:noProof/>
            <w:sz w:val="22"/>
            <w:szCs w:val="22"/>
          </w:rPr>
          <w:t>, oraciones subordinadas, etc.</w:t>
        </w:r>
      </w:ins>
      <w:ins w:id="258" w:author="Rebeca de la Paz Gonzales" w:date="2017-06-26T04:05:00Z">
        <w:r w:rsidR="009E4EC1" w:rsidRPr="00963DF1">
          <w:rPr>
            <w:noProof/>
            <w:sz w:val="22"/>
            <w:szCs w:val="22"/>
          </w:rPr>
          <w:t xml:space="preserve"> </w:t>
        </w:r>
      </w:ins>
    </w:p>
    <w:p w14:paraId="41F66082" w14:textId="77777777" w:rsidR="00AD2AD9" w:rsidRDefault="00AD2AD9" w:rsidP="001A2BCD">
      <w:pPr>
        <w:ind w:left="284"/>
        <w:rPr>
          <w:noProof/>
        </w:rPr>
      </w:pPr>
    </w:p>
    <w:tbl>
      <w:tblPr>
        <w:tblStyle w:val="Tablanormal3"/>
        <w:tblpPr w:leftFromText="141" w:rightFromText="141" w:vertAnchor="text" w:horzAnchor="page" w:tblpXSpec="center" w:tblpY="79"/>
        <w:tblW w:w="10748" w:type="dxa"/>
        <w:tblLayout w:type="fixed"/>
        <w:tblLook w:val="04A0" w:firstRow="1" w:lastRow="0" w:firstColumn="1" w:lastColumn="0" w:noHBand="0" w:noVBand="1"/>
      </w:tblPr>
      <w:tblGrid>
        <w:gridCol w:w="4742"/>
        <w:gridCol w:w="2888"/>
        <w:gridCol w:w="3118"/>
      </w:tblGrid>
      <w:tr w:rsidR="00596D27" w:rsidRPr="001A2BCD" w14:paraId="1241DE66" w14:textId="77777777" w:rsidTr="00BC1DC3">
        <w:trPr>
          <w:cnfStyle w:val="100000000000" w:firstRow="1" w:lastRow="0" w:firstColumn="0" w:lastColumn="0" w:oddVBand="0" w:evenVBand="0" w:oddHBand="0" w:evenHBand="0" w:firstRowFirstColumn="0" w:firstRowLastColumn="0" w:lastRowFirstColumn="0" w:lastRowLastColumn="0"/>
          <w:trHeight w:val="238"/>
          <w:ins w:id="259" w:author="Rebeca de la Paz Gonzales" w:date="2017-06-26T03:49:00Z"/>
        </w:trPr>
        <w:tc>
          <w:tcPr>
            <w:cnfStyle w:val="001000000100" w:firstRow="0" w:lastRow="0" w:firstColumn="1" w:lastColumn="0" w:oddVBand="0" w:evenVBand="0" w:oddHBand="0" w:evenHBand="0" w:firstRowFirstColumn="1" w:firstRowLastColumn="0" w:lastRowFirstColumn="0" w:lastRowLastColumn="0"/>
            <w:tcW w:w="4742" w:type="dxa"/>
            <w:noWrap/>
            <w:hideMark/>
          </w:tcPr>
          <w:p w14:paraId="1B61C80E" w14:textId="77777777" w:rsidR="00596D27" w:rsidRPr="001A2BCD" w:rsidRDefault="00596D27" w:rsidP="00596D27">
            <w:pPr>
              <w:jc w:val="left"/>
              <w:rPr>
                <w:ins w:id="260" w:author="Rebeca de la Paz Gonzales" w:date="2017-06-26T03:49:00Z"/>
                <w:rFonts w:ascii="Monaco" w:hAnsi="Monaco"/>
                <w:color w:val="000000"/>
                <w:rPrChange w:id="261" w:author="Rebeca de la Paz Gonzales" w:date="2017-06-26T04:04:00Z">
                  <w:rPr>
                    <w:ins w:id="262" w:author="Rebeca de la Paz Gonzales" w:date="2017-06-26T03:49:00Z"/>
                    <w:rFonts w:ascii="Monaco" w:hAnsi="Monaco"/>
                    <w:color w:val="000000"/>
                    <w:sz w:val="22"/>
                    <w:szCs w:val="22"/>
                  </w:rPr>
                </w:rPrChange>
              </w:rPr>
            </w:pPr>
            <w:ins w:id="263" w:author="Rebeca de la Paz Gonzales" w:date="2017-06-26T03:52:00Z">
              <w:r w:rsidRPr="001A2BCD">
                <w:rPr>
                  <w:rFonts w:ascii="Monaco" w:hAnsi="Monaco"/>
                  <w:color w:val="000000"/>
                  <w:rPrChange w:id="264" w:author="Rebeca de la Paz Gonzales" w:date="2017-06-26T04:04:00Z">
                    <w:rPr>
                      <w:rFonts w:ascii="Monaco" w:hAnsi="Monaco"/>
                      <w:color w:val="000000"/>
                      <w:sz w:val="22"/>
                      <w:szCs w:val="22"/>
                    </w:rPr>
                  </w:rPrChange>
                </w:rPr>
                <w:t>cláusula</w:t>
              </w:r>
            </w:ins>
          </w:p>
        </w:tc>
        <w:tc>
          <w:tcPr>
            <w:tcW w:w="2888" w:type="dxa"/>
            <w:noWrap/>
            <w:hideMark/>
          </w:tcPr>
          <w:p w14:paraId="11448353" w14:textId="77777777" w:rsidR="00596D27" w:rsidRPr="001A2BCD" w:rsidRDefault="00596D27" w:rsidP="00596D27">
            <w:pPr>
              <w:jc w:val="left"/>
              <w:cnfStyle w:val="100000000000" w:firstRow="1" w:lastRow="0" w:firstColumn="0" w:lastColumn="0" w:oddVBand="0" w:evenVBand="0" w:oddHBand="0" w:evenHBand="0" w:firstRowFirstColumn="0" w:firstRowLastColumn="0" w:lastRowFirstColumn="0" w:lastRowLastColumn="0"/>
              <w:rPr>
                <w:ins w:id="265" w:author="Rebeca de la Paz Gonzales" w:date="2017-06-26T03:49:00Z"/>
                <w:rFonts w:ascii="Calibri" w:hAnsi="Calibri"/>
                <w:color w:val="000000"/>
              </w:rPr>
            </w:pPr>
            <w:ins w:id="266" w:author="Rebeca de la Paz Gonzales" w:date="2017-06-26T03:52:00Z">
              <w:r w:rsidRPr="001A2BCD">
                <w:rPr>
                  <w:rFonts w:ascii="Calibri" w:hAnsi="Calibri"/>
                  <w:color w:val="000000"/>
                </w:rPr>
                <w:t>Descripción</w:t>
              </w:r>
            </w:ins>
          </w:p>
        </w:tc>
        <w:tc>
          <w:tcPr>
            <w:tcW w:w="3118" w:type="dxa"/>
            <w:noWrap/>
            <w:hideMark/>
          </w:tcPr>
          <w:p w14:paraId="0C6ED083" w14:textId="77777777" w:rsidR="00596D27" w:rsidRPr="001A2BCD" w:rsidRDefault="00596D27" w:rsidP="00596D27">
            <w:pPr>
              <w:jc w:val="left"/>
              <w:cnfStyle w:val="100000000000" w:firstRow="1" w:lastRow="0" w:firstColumn="0" w:lastColumn="0" w:oddVBand="0" w:evenVBand="0" w:oddHBand="0" w:evenHBand="0" w:firstRowFirstColumn="0" w:firstRowLastColumn="0" w:lastRowFirstColumn="0" w:lastRowLastColumn="0"/>
              <w:rPr>
                <w:ins w:id="267" w:author="Rebeca de la Paz Gonzales" w:date="2017-06-26T03:49:00Z"/>
                <w:rFonts w:ascii="Calibri" w:hAnsi="Calibri"/>
                <w:color w:val="000000"/>
              </w:rPr>
            </w:pPr>
            <w:ins w:id="268" w:author="Rebeca de la Paz Gonzales" w:date="2017-06-26T03:52:00Z">
              <w:r w:rsidRPr="001A2BCD">
                <w:rPr>
                  <w:rFonts w:ascii="Calibri" w:hAnsi="Calibri"/>
                  <w:color w:val="000000"/>
                </w:rPr>
                <w:t>especificación</w:t>
              </w:r>
            </w:ins>
          </w:p>
        </w:tc>
      </w:tr>
      <w:tr w:rsidR="00596D27" w:rsidRPr="001A2BCD" w14:paraId="7FFF48BC" w14:textId="77777777" w:rsidTr="00BC1DC3">
        <w:trPr>
          <w:cnfStyle w:val="000000100000" w:firstRow="0" w:lastRow="0" w:firstColumn="0" w:lastColumn="0" w:oddVBand="0" w:evenVBand="0" w:oddHBand="1" w:evenHBand="0" w:firstRowFirstColumn="0" w:firstRowLastColumn="0" w:lastRowFirstColumn="0" w:lastRowLastColumn="0"/>
          <w:trHeight w:val="238"/>
          <w:ins w:id="269" w:author="Rebeca de la Paz Gonzales" w:date="2017-06-26T03:52:00Z"/>
        </w:trPr>
        <w:tc>
          <w:tcPr>
            <w:cnfStyle w:val="001000000000" w:firstRow="0" w:lastRow="0" w:firstColumn="1" w:lastColumn="0" w:oddVBand="0" w:evenVBand="0" w:oddHBand="0" w:evenHBand="0" w:firstRowFirstColumn="0" w:firstRowLastColumn="0" w:lastRowFirstColumn="0" w:lastRowLastColumn="0"/>
            <w:tcW w:w="4742" w:type="dxa"/>
            <w:noWrap/>
          </w:tcPr>
          <w:p w14:paraId="03FDBA5D" w14:textId="77777777" w:rsidR="00596D27" w:rsidRPr="00C22EBF" w:rsidRDefault="00596D27" w:rsidP="00596D27">
            <w:pPr>
              <w:jc w:val="left"/>
              <w:rPr>
                <w:ins w:id="270" w:author="Rebeca de la Paz Gonzales" w:date="2017-06-26T03:52:00Z"/>
                <w:rFonts w:ascii="Monaco" w:hAnsi="Monaco"/>
                <w:color w:val="000000"/>
                <w:sz w:val="18"/>
                <w:rPrChange w:id="271" w:author="Rebeca de la Paz Gonzales" w:date="2017-06-26T04:04:00Z">
                  <w:rPr>
                    <w:ins w:id="272" w:author="Rebeca de la Paz Gonzales" w:date="2017-06-26T03:52:00Z"/>
                    <w:rFonts w:ascii="Monaco" w:hAnsi="Monaco"/>
                    <w:color w:val="000000"/>
                    <w:sz w:val="22"/>
                    <w:szCs w:val="22"/>
                  </w:rPr>
                </w:rPrChange>
              </w:rPr>
            </w:pPr>
            <w:ins w:id="273" w:author="Rebeca de la Paz Gonzales" w:date="2017-06-26T03:52:00Z">
              <w:r w:rsidRPr="00C22EBF">
                <w:rPr>
                  <w:rFonts w:ascii="Monaco" w:hAnsi="Monaco"/>
                  <w:color w:val="000000"/>
                  <w:sz w:val="18"/>
                  <w:rPrChange w:id="274" w:author="Rebeca de la Paz Gonzales" w:date="2017-06-26T04:04:00Z">
                    <w:rPr>
                      <w:rFonts w:ascii="Monaco" w:hAnsi="Monaco"/>
                      <w:color w:val="000000"/>
                      <w:sz w:val="22"/>
                      <w:szCs w:val="22"/>
                    </w:rPr>
                  </w:rPrChange>
                </w:rPr>
                <w:t>(DATE) </w:t>
              </w:r>
            </w:ins>
          </w:p>
        </w:tc>
        <w:tc>
          <w:tcPr>
            <w:tcW w:w="2888" w:type="dxa"/>
            <w:noWrap/>
          </w:tcPr>
          <w:p w14:paraId="37E323F4"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275" w:author="Rebeca de la Paz Gonzales" w:date="2017-06-26T03:52:00Z"/>
                <w:rFonts w:ascii="Calibri" w:hAnsi="Calibri"/>
                <w:color w:val="000000"/>
              </w:rPr>
            </w:pPr>
            <w:ins w:id="276" w:author="Rebeca de la Paz Gonzales" w:date="2017-06-26T03:52:00Z">
              <w:r w:rsidRPr="001A2BCD">
                <w:rPr>
                  <w:rFonts w:ascii="Calibri" w:hAnsi="Calibri"/>
                  <w:color w:val="000000"/>
                </w:rPr>
                <w:t>Fecha</w:t>
              </w:r>
            </w:ins>
          </w:p>
        </w:tc>
        <w:tc>
          <w:tcPr>
            <w:tcW w:w="3118" w:type="dxa"/>
            <w:noWrap/>
          </w:tcPr>
          <w:p w14:paraId="1FE71AE3"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277" w:author="Rebeca de la Paz Gonzales" w:date="2017-06-26T03:52:00Z"/>
                <w:rFonts w:ascii="Calibri" w:hAnsi="Calibri"/>
                <w:color w:val="000000"/>
              </w:rPr>
            </w:pPr>
          </w:p>
        </w:tc>
      </w:tr>
      <w:tr w:rsidR="00596D27" w:rsidRPr="001A2BCD" w14:paraId="2AA891DF" w14:textId="77777777" w:rsidTr="00BC1DC3">
        <w:trPr>
          <w:trHeight w:val="238"/>
          <w:ins w:id="278"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F963F11" w14:textId="77777777" w:rsidR="00596D27" w:rsidRPr="00C22EBF" w:rsidRDefault="00596D27" w:rsidP="00596D27">
            <w:pPr>
              <w:jc w:val="left"/>
              <w:rPr>
                <w:ins w:id="279" w:author="Rebeca de la Paz Gonzales" w:date="2017-06-26T03:49:00Z"/>
                <w:rFonts w:ascii="Monaco" w:hAnsi="Monaco"/>
                <w:color w:val="000000"/>
                <w:sz w:val="18"/>
                <w:rPrChange w:id="280" w:author="Rebeca de la Paz Gonzales" w:date="2017-06-26T04:04:00Z">
                  <w:rPr>
                    <w:ins w:id="281" w:author="Rebeca de la Paz Gonzales" w:date="2017-06-26T03:49:00Z"/>
                    <w:rFonts w:ascii="Monaco" w:hAnsi="Monaco"/>
                    <w:color w:val="000000"/>
                    <w:sz w:val="22"/>
                    <w:szCs w:val="22"/>
                  </w:rPr>
                </w:rPrChange>
              </w:rPr>
            </w:pPr>
            <w:ins w:id="282" w:author="Rebeca de la Paz Gonzales" w:date="2017-06-26T03:49:00Z">
              <w:r w:rsidRPr="00C22EBF">
                <w:rPr>
                  <w:rFonts w:ascii="Monaco" w:hAnsi="Monaco"/>
                  <w:color w:val="000000"/>
                  <w:sz w:val="18"/>
                  <w:rPrChange w:id="283" w:author="Rebeca de la Paz Gonzales" w:date="2017-06-26T04:04:00Z">
                    <w:rPr>
                      <w:rFonts w:ascii="Monaco" w:hAnsi="Monaco"/>
                      <w:color w:val="000000"/>
                      <w:sz w:val="22"/>
                      <w:szCs w:val="22"/>
                    </w:rPr>
                  </w:rPrChange>
                </w:rPr>
                <w:t>(HOUR) </w:t>
              </w:r>
            </w:ins>
          </w:p>
        </w:tc>
        <w:tc>
          <w:tcPr>
            <w:tcW w:w="2888" w:type="dxa"/>
            <w:noWrap/>
            <w:hideMark/>
          </w:tcPr>
          <w:p w14:paraId="41FE693C"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284" w:author="Rebeca de la Paz Gonzales" w:date="2017-06-26T03:49:00Z"/>
                <w:rFonts w:ascii="Calibri" w:hAnsi="Calibri"/>
                <w:color w:val="000000"/>
              </w:rPr>
            </w:pPr>
            <w:ins w:id="285" w:author="Rebeca de la Paz Gonzales" w:date="2017-06-26T03:49:00Z">
              <w:r w:rsidRPr="001A2BCD">
                <w:rPr>
                  <w:rFonts w:ascii="Calibri" w:hAnsi="Calibri"/>
                  <w:color w:val="000000"/>
                </w:rPr>
                <w:t>Hora</w:t>
              </w:r>
            </w:ins>
          </w:p>
        </w:tc>
        <w:tc>
          <w:tcPr>
            <w:tcW w:w="3118" w:type="dxa"/>
            <w:noWrap/>
            <w:hideMark/>
          </w:tcPr>
          <w:p w14:paraId="5817F897"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286" w:author="Rebeca de la Paz Gonzales" w:date="2017-06-26T03:49:00Z"/>
                <w:rFonts w:ascii="Calibri" w:hAnsi="Calibri"/>
                <w:color w:val="000000"/>
              </w:rPr>
            </w:pPr>
          </w:p>
        </w:tc>
      </w:tr>
      <w:tr w:rsidR="00596D27" w:rsidRPr="001A2BCD" w14:paraId="5D506F08" w14:textId="77777777" w:rsidTr="00BC1DC3">
        <w:trPr>
          <w:cnfStyle w:val="000000100000" w:firstRow="0" w:lastRow="0" w:firstColumn="0" w:lastColumn="0" w:oddVBand="0" w:evenVBand="0" w:oddHBand="1" w:evenHBand="0" w:firstRowFirstColumn="0" w:firstRowLastColumn="0" w:lastRowFirstColumn="0" w:lastRowLastColumn="0"/>
          <w:trHeight w:val="238"/>
          <w:ins w:id="287"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1FF0E9C3" w14:textId="77777777" w:rsidR="00596D27" w:rsidRPr="00C22EBF" w:rsidRDefault="00596D27" w:rsidP="00596D27">
            <w:pPr>
              <w:jc w:val="left"/>
              <w:rPr>
                <w:ins w:id="288" w:author="Rebeca de la Paz Gonzales" w:date="2017-06-26T03:49:00Z"/>
                <w:rFonts w:ascii="Monaco" w:hAnsi="Monaco"/>
                <w:color w:val="000000"/>
                <w:sz w:val="18"/>
                <w:rPrChange w:id="289" w:author="Rebeca de la Paz Gonzales" w:date="2017-06-26T04:04:00Z">
                  <w:rPr>
                    <w:ins w:id="290" w:author="Rebeca de la Paz Gonzales" w:date="2017-06-26T03:49:00Z"/>
                    <w:rFonts w:ascii="Monaco" w:hAnsi="Monaco"/>
                    <w:color w:val="000000"/>
                    <w:sz w:val="22"/>
                    <w:szCs w:val="22"/>
                  </w:rPr>
                </w:rPrChange>
              </w:rPr>
            </w:pPr>
            <w:ins w:id="291" w:author="Rebeca de la Paz Gonzales" w:date="2017-06-26T03:49:00Z">
              <w:r w:rsidRPr="00C22EBF">
                <w:rPr>
                  <w:rFonts w:ascii="Monaco" w:hAnsi="Monaco"/>
                  <w:color w:val="000000"/>
                  <w:sz w:val="18"/>
                  <w:rPrChange w:id="292" w:author="Rebeca de la Paz Gonzales" w:date="2017-06-26T04:04:00Z">
                    <w:rPr>
                      <w:rFonts w:ascii="Monaco" w:hAnsi="Monaco"/>
                      <w:color w:val="000000"/>
                      <w:sz w:val="22"/>
                      <w:szCs w:val="22"/>
                    </w:rPr>
                  </w:rPrChange>
                </w:rPr>
                <w:t>(N_COORDINATED) </w:t>
              </w:r>
            </w:ins>
          </w:p>
        </w:tc>
        <w:tc>
          <w:tcPr>
            <w:tcW w:w="2888" w:type="dxa"/>
            <w:noWrap/>
            <w:hideMark/>
          </w:tcPr>
          <w:p w14:paraId="784497D5"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293" w:author="Rebeca de la Paz Gonzales" w:date="2017-06-26T03:49:00Z"/>
                <w:rFonts w:ascii="Calibri" w:hAnsi="Calibri"/>
                <w:color w:val="000000"/>
              </w:rPr>
            </w:pPr>
            <w:ins w:id="294" w:author="Rebeca de la Paz Gonzales" w:date="2017-06-26T03:49:00Z">
              <w:r w:rsidRPr="001A2BCD">
                <w:rPr>
                  <w:rFonts w:ascii="Calibri" w:hAnsi="Calibri"/>
                  <w:color w:val="000000"/>
                </w:rPr>
                <w:t>Sintagma nominal</w:t>
              </w:r>
            </w:ins>
          </w:p>
        </w:tc>
        <w:tc>
          <w:tcPr>
            <w:tcW w:w="3118" w:type="dxa"/>
            <w:noWrap/>
            <w:hideMark/>
          </w:tcPr>
          <w:p w14:paraId="7A81B6D8"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295" w:author="Rebeca de la Paz Gonzales" w:date="2017-06-26T03:49:00Z"/>
                <w:rFonts w:ascii="Calibri" w:hAnsi="Calibri"/>
                <w:color w:val="000000"/>
              </w:rPr>
            </w:pPr>
            <w:ins w:id="296" w:author="Rebeca de la Paz Gonzales" w:date="2017-06-26T03:49:00Z">
              <w:r w:rsidRPr="001A2BCD">
                <w:rPr>
                  <w:rFonts w:ascii="Calibri" w:hAnsi="Calibri"/>
                  <w:color w:val="000000"/>
                </w:rPr>
                <w:t>Sustantivos coordinados</w:t>
              </w:r>
            </w:ins>
          </w:p>
        </w:tc>
      </w:tr>
      <w:tr w:rsidR="00596D27" w:rsidRPr="001A2BCD" w14:paraId="09A67E2C" w14:textId="77777777" w:rsidTr="00BC1DC3">
        <w:trPr>
          <w:trHeight w:val="238"/>
          <w:ins w:id="297"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1C07BC4" w14:textId="77777777" w:rsidR="00596D27" w:rsidRPr="00C22EBF" w:rsidRDefault="00596D27" w:rsidP="00596D27">
            <w:pPr>
              <w:jc w:val="left"/>
              <w:rPr>
                <w:ins w:id="298" w:author="Rebeca de la Paz Gonzales" w:date="2017-06-26T03:49:00Z"/>
                <w:rFonts w:ascii="Monaco" w:hAnsi="Monaco"/>
                <w:color w:val="000000"/>
                <w:sz w:val="18"/>
                <w:rPrChange w:id="299" w:author="Rebeca de la Paz Gonzales" w:date="2017-06-26T04:04:00Z">
                  <w:rPr>
                    <w:ins w:id="300" w:author="Rebeca de la Paz Gonzales" w:date="2017-06-26T03:49:00Z"/>
                    <w:rFonts w:ascii="Monaco" w:hAnsi="Monaco"/>
                    <w:color w:val="000000"/>
                    <w:sz w:val="22"/>
                    <w:szCs w:val="22"/>
                  </w:rPr>
                </w:rPrChange>
              </w:rPr>
            </w:pPr>
            <w:ins w:id="301" w:author="Rebeca de la Paz Gonzales" w:date="2017-06-26T03:49:00Z">
              <w:r w:rsidRPr="00C22EBF">
                <w:rPr>
                  <w:rFonts w:ascii="Monaco" w:hAnsi="Monaco"/>
                  <w:color w:val="000000"/>
                  <w:sz w:val="18"/>
                  <w:rPrChange w:id="302" w:author="Rebeca de la Paz Gonzales" w:date="2017-06-26T04:04:00Z">
                    <w:rPr>
                      <w:rFonts w:ascii="Monaco" w:hAnsi="Monaco"/>
                      <w:color w:val="000000"/>
                      <w:sz w:val="22"/>
                      <w:szCs w:val="22"/>
                    </w:rPr>
                  </w:rPrChange>
                </w:rPr>
                <w:t>(NP_COMPARATIVE-1) </w:t>
              </w:r>
            </w:ins>
          </w:p>
        </w:tc>
        <w:tc>
          <w:tcPr>
            <w:tcW w:w="2888" w:type="dxa"/>
            <w:noWrap/>
            <w:hideMark/>
          </w:tcPr>
          <w:p w14:paraId="005903B2"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03" w:author="Rebeca de la Paz Gonzales" w:date="2017-06-26T03:49:00Z"/>
                <w:rFonts w:ascii="Calibri" w:hAnsi="Calibri"/>
                <w:color w:val="000000"/>
              </w:rPr>
            </w:pPr>
            <w:ins w:id="304" w:author="Rebeca de la Paz Gonzales" w:date="2017-06-26T03:49:00Z">
              <w:r w:rsidRPr="001A2BCD">
                <w:rPr>
                  <w:rFonts w:ascii="Calibri" w:hAnsi="Calibri"/>
                  <w:color w:val="000000"/>
                </w:rPr>
                <w:t>Sintagma nominal</w:t>
              </w:r>
            </w:ins>
          </w:p>
        </w:tc>
        <w:tc>
          <w:tcPr>
            <w:tcW w:w="3118" w:type="dxa"/>
            <w:noWrap/>
            <w:hideMark/>
          </w:tcPr>
          <w:p w14:paraId="71EF6FF2"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05" w:author="Rebeca de la Paz Gonzales" w:date="2017-06-26T03:49:00Z"/>
                <w:rFonts w:ascii="Calibri" w:hAnsi="Calibri"/>
                <w:color w:val="000000"/>
              </w:rPr>
            </w:pPr>
            <w:ins w:id="306" w:author="Rebeca de la Paz Gonzales" w:date="2017-06-26T03:49:00Z">
              <w:r w:rsidRPr="001A2BCD">
                <w:rPr>
                  <w:rFonts w:ascii="Calibri" w:hAnsi="Calibri"/>
                  <w:color w:val="000000"/>
                </w:rPr>
                <w:t>Comparativo</w:t>
              </w:r>
            </w:ins>
          </w:p>
        </w:tc>
      </w:tr>
      <w:tr w:rsidR="00596D27" w:rsidRPr="001A2BCD" w14:paraId="24E6C13F" w14:textId="77777777" w:rsidTr="00BC1DC3">
        <w:trPr>
          <w:cnfStyle w:val="000000100000" w:firstRow="0" w:lastRow="0" w:firstColumn="0" w:lastColumn="0" w:oddVBand="0" w:evenVBand="0" w:oddHBand="1" w:evenHBand="0" w:firstRowFirstColumn="0" w:firstRowLastColumn="0" w:lastRowFirstColumn="0" w:lastRowLastColumn="0"/>
          <w:trHeight w:val="238"/>
          <w:ins w:id="307"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53430505" w14:textId="77777777" w:rsidR="00596D27" w:rsidRPr="00C22EBF" w:rsidRDefault="00596D27" w:rsidP="00596D27">
            <w:pPr>
              <w:jc w:val="left"/>
              <w:rPr>
                <w:ins w:id="308" w:author="Rebeca de la Paz Gonzales" w:date="2017-06-26T03:49:00Z"/>
                <w:rFonts w:ascii="Monaco" w:hAnsi="Monaco"/>
                <w:color w:val="000000"/>
                <w:sz w:val="18"/>
                <w:rPrChange w:id="309" w:author="Rebeca de la Paz Gonzales" w:date="2017-06-26T04:04:00Z">
                  <w:rPr>
                    <w:ins w:id="310" w:author="Rebeca de la Paz Gonzales" w:date="2017-06-26T03:49:00Z"/>
                    <w:rFonts w:ascii="Monaco" w:hAnsi="Monaco"/>
                    <w:color w:val="000000"/>
                    <w:sz w:val="22"/>
                    <w:szCs w:val="22"/>
                  </w:rPr>
                </w:rPrChange>
              </w:rPr>
            </w:pPr>
            <w:ins w:id="311" w:author="Rebeca de la Paz Gonzales" w:date="2017-06-26T03:49:00Z">
              <w:r w:rsidRPr="00C22EBF">
                <w:rPr>
                  <w:rFonts w:ascii="Monaco" w:hAnsi="Monaco"/>
                  <w:color w:val="000000"/>
                  <w:sz w:val="18"/>
                  <w:rPrChange w:id="312" w:author="Rebeca de la Paz Gonzales" w:date="2017-06-26T04:04:00Z">
                    <w:rPr>
                      <w:rFonts w:ascii="Monaco" w:hAnsi="Monaco"/>
                      <w:color w:val="000000"/>
                      <w:sz w:val="22"/>
                      <w:szCs w:val="22"/>
                    </w:rPr>
                  </w:rPrChange>
                </w:rPr>
                <w:t>(PP_A_COORDINATED) </w:t>
              </w:r>
            </w:ins>
          </w:p>
        </w:tc>
        <w:tc>
          <w:tcPr>
            <w:tcW w:w="2888" w:type="dxa"/>
            <w:noWrap/>
            <w:hideMark/>
          </w:tcPr>
          <w:p w14:paraId="4D248302"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13" w:author="Rebeca de la Paz Gonzales" w:date="2017-06-26T03:49:00Z"/>
                <w:rFonts w:ascii="Calibri" w:hAnsi="Calibri"/>
                <w:color w:val="000000"/>
              </w:rPr>
            </w:pPr>
            <w:ins w:id="314" w:author="Rebeca de la Paz Gonzales" w:date="2017-06-26T03:49:00Z">
              <w:r w:rsidRPr="001A2BCD">
                <w:rPr>
                  <w:rFonts w:ascii="Calibri" w:hAnsi="Calibri"/>
                  <w:color w:val="000000"/>
                </w:rPr>
                <w:t>Complemento preposicional</w:t>
              </w:r>
            </w:ins>
          </w:p>
        </w:tc>
        <w:tc>
          <w:tcPr>
            <w:tcW w:w="3118" w:type="dxa"/>
            <w:noWrap/>
            <w:hideMark/>
          </w:tcPr>
          <w:p w14:paraId="0CC2B6AD"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15" w:author="Rebeca de la Paz Gonzales" w:date="2017-06-26T03:49:00Z"/>
                <w:rFonts w:ascii="Calibri" w:hAnsi="Calibri"/>
                <w:color w:val="000000"/>
              </w:rPr>
            </w:pPr>
            <w:ins w:id="316" w:author="Rebeca de la Paz Gonzales" w:date="2017-06-26T03:49:00Z">
              <w:r w:rsidRPr="001A2BCD">
                <w:rPr>
                  <w:rFonts w:ascii="Calibri" w:hAnsi="Calibri"/>
                  <w:color w:val="000000"/>
                </w:rPr>
                <w:t>preposiciones coordinadas</w:t>
              </w:r>
            </w:ins>
          </w:p>
        </w:tc>
      </w:tr>
      <w:tr w:rsidR="00596D27" w:rsidRPr="001A2BCD" w14:paraId="55A9E4D9" w14:textId="77777777" w:rsidTr="00BC1DC3">
        <w:trPr>
          <w:trHeight w:val="238"/>
          <w:ins w:id="317"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39062C8" w14:textId="77777777" w:rsidR="00596D27" w:rsidRPr="00C22EBF" w:rsidRDefault="00596D27" w:rsidP="00596D27">
            <w:pPr>
              <w:jc w:val="left"/>
              <w:rPr>
                <w:ins w:id="318" w:author="Rebeca de la Paz Gonzales" w:date="2017-06-26T03:49:00Z"/>
                <w:rFonts w:ascii="Monaco" w:hAnsi="Monaco"/>
                <w:color w:val="000000"/>
                <w:sz w:val="18"/>
                <w:rPrChange w:id="319" w:author="Rebeca de la Paz Gonzales" w:date="2017-06-26T04:04:00Z">
                  <w:rPr>
                    <w:ins w:id="320" w:author="Rebeca de la Paz Gonzales" w:date="2017-06-26T03:49:00Z"/>
                    <w:rFonts w:ascii="Monaco" w:hAnsi="Monaco"/>
                    <w:color w:val="000000"/>
                    <w:sz w:val="22"/>
                    <w:szCs w:val="22"/>
                  </w:rPr>
                </w:rPrChange>
              </w:rPr>
            </w:pPr>
            <w:ins w:id="321" w:author="Rebeca de la Paz Gonzales" w:date="2017-06-26T03:49:00Z">
              <w:r w:rsidRPr="00C22EBF">
                <w:rPr>
                  <w:rFonts w:ascii="Monaco" w:hAnsi="Monaco"/>
                  <w:color w:val="000000"/>
                  <w:sz w:val="18"/>
                  <w:rPrChange w:id="322" w:author="Rebeca de la Paz Gonzales" w:date="2017-06-26T04:04:00Z">
                    <w:rPr>
                      <w:rFonts w:ascii="Monaco" w:hAnsi="Monaco"/>
                      <w:color w:val="000000"/>
                      <w:sz w:val="22"/>
                      <w:szCs w:val="22"/>
                    </w:rPr>
                  </w:rPrChange>
                </w:rPr>
                <w:t>(PP_A_LOCATIVE) </w:t>
              </w:r>
            </w:ins>
          </w:p>
        </w:tc>
        <w:tc>
          <w:tcPr>
            <w:tcW w:w="2888" w:type="dxa"/>
            <w:noWrap/>
            <w:hideMark/>
          </w:tcPr>
          <w:p w14:paraId="152A64C8"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23" w:author="Rebeca de la Paz Gonzales" w:date="2017-06-26T03:49:00Z"/>
                <w:rFonts w:ascii="Calibri" w:hAnsi="Calibri"/>
                <w:color w:val="000000"/>
              </w:rPr>
            </w:pPr>
            <w:ins w:id="324" w:author="Rebeca de la Paz Gonzales" w:date="2017-06-26T03:49:00Z">
              <w:r w:rsidRPr="001A2BCD">
                <w:rPr>
                  <w:rFonts w:ascii="Calibri" w:hAnsi="Calibri"/>
                  <w:color w:val="000000"/>
                </w:rPr>
                <w:t>Complemento preposicional</w:t>
              </w:r>
            </w:ins>
          </w:p>
        </w:tc>
        <w:tc>
          <w:tcPr>
            <w:tcW w:w="3118" w:type="dxa"/>
            <w:noWrap/>
            <w:hideMark/>
          </w:tcPr>
          <w:p w14:paraId="16690322"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25" w:author="Rebeca de la Paz Gonzales" w:date="2017-06-26T03:49:00Z"/>
                <w:rFonts w:ascii="Calibri" w:hAnsi="Calibri"/>
                <w:color w:val="000000"/>
              </w:rPr>
            </w:pPr>
            <w:ins w:id="326" w:author="Rebeca de la Paz Gonzales" w:date="2017-06-26T03:50:00Z">
              <w:r w:rsidRPr="001A2BCD">
                <w:rPr>
                  <w:rFonts w:ascii="Calibri" w:hAnsi="Calibri"/>
                  <w:color w:val="000000"/>
                </w:rPr>
                <w:t>P</w:t>
              </w:r>
            </w:ins>
            <w:ins w:id="327" w:author="Rebeca de la Paz Gonzales" w:date="2017-06-26T03:49:00Z">
              <w:r w:rsidRPr="001A2BCD">
                <w:rPr>
                  <w:rFonts w:ascii="Calibri" w:hAnsi="Calibri"/>
                  <w:color w:val="000000"/>
                </w:rPr>
                <w:t>reposic</w:t>
              </w:r>
            </w:ins>
            <w:ins w:id="328" w:author="Rebeca de la Paz Gonzales" w:date="2017-06-26T03:50:00Z">
              <w:r w:rsidRPr="001A2BCD">
                <w:rPr>
                  <w:rFonts w:ascii="Calibri" w:hAnsi="Calibri"/>
                  <w:color w:val="000000"/>
                </w:rPr>
                <w:t>i</w:t>
              </w:r>
            </w:ins>
            <w:ins w:id="329" w:author="Rebeca de la Paz Gonzales" w:date="2017-06-26T03:49:00Z">
              <w:r w:rsidRPr="001A2BCD">
                <w:rPr>
                  <w:rFonts w:ascii="Calibri" w:hAnsi="Calibri"/>
                  <w:color w:val="000000"/>
                </w:rPr>
                <w:t>ón de lugar</w:t>
              </w:r>
            </w:ins>
          </w:p>
        </w:tc>
      </w:tr>
      <w:tr w:rsidR="00596D27" w:rsidRPr="001A2BCD" w14:paraId="797CBF36" w14:textId="77777777" w:rsidTr="00BC1DC3">
        <w:trPr>
          <w:cnfStyle w:val="000000100000" w:firstRow="0" w:lastRow="0" w:firstColumn="0" w:lastColumn="0" w:oddVBand="0" w:evenVBand="0" w:oddHBand="1" w:evenHBand="0" w:firstRowFirstColumn="0" w:firstRowLastColumn="0" w:lastRowFirstColumn="0" w:lastRowLastColumn="0"/>
          <w:trHeight w:val="238"/>
          <w:ins w:id="330"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1BD4D31" w14:textId="77777777" w:rsidR="00596D27" w:rsidRPr="00C22EBF" w:rsidRDefault="00596D27" w:rsidP="00596D27">
            <w:pPr>
              <w:jc w:val="left"/>
              <w:rPr>
                <w:ins w:id="331" w:author="Rebeca de la Paz Gonzales" w:date="2017-06-26T03:49:00Z"/>
                <w:rFonts w:ascii="Monaco" w:hAnsi="Monaco"/>
                <w:color w:val="000000"/>
                <w:sz w:val="18"/>
                <w:rPrChange w:id="332" w:author="Rebeca de la Paz Gonzales" w:date="2017-06-26T04:04:00Z">
                  <w:rPr>
                    <w:ins w:id="333" w:author="Rebeca de la Paz Gonzales" w:date="2017-06-26T03:49:00Z"/>
                    <w:rFonts w:ascii="Monaco" w:hAnsi="Monaco"/>
                    <w:color w:val="000000"/>
                    <w:sz w:val="22"/>
                    <w:szCs w:val="22"/>
                  </w:rPr>
                </w:rPrChange>
              </w:rPr>
            </w:pPr>
            <w:ins w:id="334" w:author="Rebeca de la Paz Gonzales" w:date="2017-06-26T03:49:00Z">
              <w:r w:rsidRPr="00C22EBF">
                <w:rPr>
                  <w:rFonts w:ascii="Monaco" w:hAnsi="Monaco"/>
                  <w:color w:val="000000"/>
                  <w:sz w:val="18"/>
                  <w:rPrChange w:id="335" w:author="Rebeca de la Paz Gonzales" w:date="2017-06-26T04:04:00Z">
                    <w:rPr>
                      <w:rFonts w:ascii="Monaco" w:hAnsi="Monaco"/>
                      <w:color w:val="000000"/>
                      <w:sz w:val="22"/>
                      <w:szCs w:val="22"/>
                    </w:rPr>
                  </w:rPrChange>
                </w:rPr>
                <w:t>(NPOBJ1) </w:t>
              </w:r>
            </w:ins>
          </w:p>
        </w:tc>
        <w:tc>
          <w:tcPr>
            <w:tcW w:w="6006" w:type="dxa"/>
            <w:gridSpan w:val="2"/>
            <w:noWrap/>
            <w:hideMark/>
          </w:tcPr>
          <w:p w14:paraId="06475461"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36" w:author="Rebeca de la Paz Gonzales" w:date="2017-06-26T03:49:00Z"/>
                <w:rFonts w:ascii="Calibri" w:hAnsi="Calibri"/>
                <w:color w:val="000000"/>
              </w:rPr>
            </w:pPr>
            <w:ins w:id="337" w:author="Rebeca de la Paz Gonzales" w:date="2017-06-26T03:49:00Z">
              <w:r w:rsidRPr="001A2BCD">
                <w:rPr>
                  <w:rFonts w:ascii="Calibri" w:hAnsi="Calibri"/>
                  <w:color w:val="000000"/>
                </w:rPr>
                <w:t>Objeto directo</w:t>
              </w:r>
            </w:ins>
          </w:p>
        </w:tc>
      </w:tr>
      <w:tr w:rsidR="00596D27" w:rsidRPr="001A2BCD" w14:paraId="551072DC" w14:textId="77777777" w:rsidTr="00BC1DC3">
        <w:trPr>
          <w:trHeight w:val="238"/>
          <w:ins w:id="338"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1C080BD" w14:textId="77777777" w:rsidR="00596D27" w:rsidRPr="00C22EBF" w:rsidRDefault="00596D27" w:rsidP="00596D27">
            <w:pPr>
              <w:jc w:val="left"/>
              <w:rPr>
                <w:ins w:id="339" w:author="Rebeca de la Paz Gonzales" w:date="2017-06-26T03:49:00Z"/>
                <w:rFonts w:ascii="Monaco" w:hAnsi="Monaco"/>
                <w:color w:val="000000"/>
                <w:sz w:val="18"/>
                <w:rPrChange w:id="340" w:author="Rebeca de la Paz Gonzales" w:date="2017-06-26T04:04:00Z">
                  <w:rPr>
                    <w:ins w:id="341" w:author="Rebeca de la Paz Gonzales" w:date="2017-06-26T03:49:00Z"/>
                    <w:rFonts w:ascii="Monaco" w:hAnsi="Monaco"/>
                    <w:color w:val="000000"/>
                    <w:sz w:val="22"/>
                    <w:szCs w:val="22"/>
                  </w:rPr>
                </w:rPrChange>
              </w:rPr>
            </w:pPr>
            <w:ins w:id="342" w:author="Rebeca de la Paz Gonzales" w:date="2017-06-26T03:49:00Z">
              <w:r w:rsidRPr="00C22EBF">
                <w:rPr>
                  <w:rFonts w:ascii="Monaco" w:hAnsi="Monaco"/>
                  <w:color w:val="000000"/>
                  <w:sz w:val="18"/>
                  <w:rPrChange w:id="343" w:author="Rebeca de la Paz Gonzales" w:date="2017-06-26T04:04:00Z">
                    <w:rPr>
                      <w:rFonts w:ascii="Monaco" w:hAnsi="Monaco"/>
                      <w:color w:val="000000"/>
                      <w:sz w:val="22"/>
                      <w:szCs w:val="22"/>
                    </w:rPr>
                  </w:rPrChange>
                </w:rPr>
                <w:t>(NPOBJ2) </w:t>
              </w:r>
            </w:ins>
          </w:p>
        </w:tc>
        <w:tc>
          <w:tcPr>
            <w:tcW w:w="6006" w:type="dxa"/>
            <w:gridSpan w:val="2"/>
            <w:noWrap/>
            <w:hideMark/>
          </w:tcPr>
          <w:p w14:paraId="1117B1E6"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44" w:author="Rebeca de la Paz Gonzales" w:date="2017-06-26T03:49:00Z"/>
                <w:rFonts w:ascii="Calibri" w:hAnsi="Calibri"/>
                <w:color w:val="000000"/>
              </w:rPr>
            </w:pPr>
            <w:ins w:id="345" w:author="Rebeca de la Paz Gonzales" w:date="2017-06-26T03:49:00Z">
              <w:r w:rsidRPr="001A2BCD">
                <w:rPr>
                  <w:rFonts w:ascii="Calibri" w:hAnsi="Calibri"/>
                  <w:color w:val="000000"/>
                </w:rPr>
                <w:t>Objeto indirecto</w:t>
              </w:r>
            </w:ins>
          </w:p>
        </w:tc>
      </w:tr>
      <w:tr w:rsidR="00596D27" w:rsidRPr="001A2BCD" w14:paraId="2EB778C5" w14:textId="77777777" w:rsidTr="00BC1DC3">
        <w:trPr>
          <w:cnfStyle w:val="000000100000" w:firstRow="0" w:lastRow="0" w:firstColumn="0" w:lastColumn="0" w:oddVBand="0" w:evenVBand="0" w:oddHBand="1" w:evenHBand="0" w:firstRowFirstColumn="0" w:firstRowLastColumn="0" w:lastRowFirstColumn="0" w:lastRowLastColumn="0"/>
          <w:trHeight w:val="238"/>
          <w:ins w:id="346"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3134580" w14:textId="77777777" w:rsidR="00596D27" w:rsidRPr="00C22EBF" w:rsidRDefault="00596D27" w:rsidP="00596D27">
            <w:pPr>
              <w:jc w:val="left"/>
              <w:rPr>
                <w:ins w:id="347" w:author="Rebeca de la Paz Gonzales" w:date="2017-06-26T03:49:00Z"/>
                <w:rFonts w:ascii="Monaco" w:hAnsi="Monaco"/>
                <w:color w:val="000000"/>
                <w:sz w:val="18"/>
                <w:rPrChange w:id="348" w:author="Rebeca de la Paz Gonzales" w:date="2017-06-26T04:04:00Z">
                  <w:rPr>
                    <w:ins w:id="349" w:author="Rebeca de la Paz Gonzales" w:date="2017-06-26T03:49:00Z"/>
                    <w:rFonts w:ascii="Monaco" w:hAnsi="Monaco"/>
                    <w:color w:val="000000"/>
                    <w:sz w:val="22"/>
                    <w:szCs w:val="22"/>
                  </w:rPr>
                </w:rPrChange>
              </w:rPr>
            </w:pPr>
            <w:ins w:id="350" w:author="Rebeca de la Paz Gonzales" w:date="2017-06-26T03:49:00Z">
              <w:r w:rsidRPr="00C22EBF">
                <w:rPr>
                  <w:rFonts w:ascii="Monaco" w:hAnsi="Monaco"/>
                  <w:color w:val="000000"/>
                  <w:sz w:val="18"/>
                  <w:rPrChange w:id="351" w:author="Rebeca de la Paz Gonzales" w:date="2017-06-26T04:04:00Z">
                    <w:rPr>
                      <w:rFonts w:ascii="Monaco" w:hAnsi="Monaco"/>
                      <w:color w:val="000000"/>
                      <w:sz w:val="22"/>
                      <w:szCs w:val="22"/>
                    </w:rPr>
                  </w:rPrChange>
                </w:rPr>
                <w:t>(NPSUBJ_COMPARATIVE) </w:t>
              </w:r>
            </w:ins>
          </w:p>
        </w:tc>
        <w:tc>
          <w:tcPr>
            <w:tcW w:w="2888" w:type="dxa"/>
            <w:noWrap/>
            <w:hideMark/>
          </w:tcPr>
          <w:p w14:paraId="455E28B3"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52" w:author="Rebeca de la Paz Gonzales" w:date="2017-06-26T03:49:00Z"/>
                <w:rFonts w:ascii="Calibri" w:hAnsi="Calibri"/>
                <w:color w:val="000000"/>
              </w:rPr>
            </w:pPr>
            <w:ins w:id="353" w:author="Rebeca de la Paz Gonzales" w:date="2017-06-26T03:49:00Z">
              <w:r w:rsidRPr="001A2BCD">
                <w:rPr>
                  <w:rFonts w:ascii="Calibri" w:hAnsi="Calibri"/>
                  <w:color w:val="000000"/>
                </w:rPr>
                <w:t>Sintagma nominal sujeto</w:t>
              </w:r>
            </w:ins>
          </w:p>
        </w:tc>
        <w:tc>
          <w:tcPr>
            <w:tcW w:w="3118" w:type="dxa"/>
            <w:noWrap/>
            <w:hideMark/>
          </w:tcPr>
          <w:p w14:paraId="484C35C4"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54" w:author="Rebeca de la Paz Gonzales" w:date="2017-06-26T03:49:00Z"/>
                <w:rFonts w:ascii="Calibri" w:hAnsi="Calibri"/>
                <w:color w:val="000000"/>
              </w:rPr>
            </w:pPr>
            <w:ins w:id="355" w:author="Rebeca de la Paz Gonzales" w:date="2017-06-26T03:49:00Z">
              <w:r w:rsidRPr="001A2BCD">
                <w:rPr>
                  <w:rFonts w:ascii="Calibri" w:hAnsi="Calibri"/>
                  <w:color w:val="000000"/>
                </w:rPr>
                <w:t>Comparativo</w:t>
              </w:r>
            </w:ins>
          </w:p>
        </w:tc>
      </w:tr>
      <w:tr w:rsidR="00596D27" w:rsidRPr="001A2BCD" w14:paraId="746B117A" w14:textId="77777777" w:rsidTr="00BC1DC3">
        <w:trPr>
          <w:trHeight w:val="238"/>
          <w:ins w:id="356"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FA0EBDE" w14:textId="77777777" w:rsidR="00596D27" w:rsidRPr="00C22EBF" w:rsidRDefault="00596D27" w:rsidP="00596D27">
            <w:pPr>
              <w:jc w:val="left"/>
              <w:rPr>
                <w:ins w:id="357" w:author="Rebeca de la Paz Gonzales" w:date="2017-06-26T03:49:00Z"/>
                <w:rFonts w:ascii="Monaco" w:hAnsi="Monaco"/>
                <w:color w:val="000000"/>
                <w:sz w:val="18"/>
                <w:rPrChange w:id="358" w:author="Rebeca de la Paz Gonzales" w:date="2017-06-26T04:04:00Z">
                  <w:rPr>
                    <w:ins w:id="359" w:author="Rebeca de la Paz Gonzales" w:date="2017-06-26T03:49:00Z"/>
                    <w:rFonts w:ascii="Monaco" w:hAnsi="Monaco"/>
                    <w:color w:val="000000"/>
                    <w:sz w:val="22"/>
                    <w:szCs w:val="22"/>
                  </w:rPr>
                </w:rPrChange>
              </w:rPr>
            </w:pPr>
            <w:ins w:id="360" w:author="Rebeca de la Paz Gonzales" w:date="2017-06-26T03:49:00Z">
              <w:r w:rsidRPr="00C22EBF">
                <w:rPr>
                  <w:rFonts w:ascii="Monaco" w:hAnsi="Monaco"/>
                  <w:color w:val="000000"/>
                  <w:sz w:val="18"/>
                  <w:rPrChange w:id="361" w:author="Rebeca de la Paz Gonzales" w:date="2017-06-26T04:04:00Z">
                    <w:rPr>
                      <w:rFonts w:ascii="Monaco" w:hAnsi="Monaco"/>
                      <w:color w:val="000000"/>
                      <w:sz w:val="22"/>
                      <w:szCs w:val="22"/>
                    </w:rPr>
                  </w:rPrChange>
                </w:rPr>
                <w:t>(NPSUBJ_COORDINATED) </w:t>
              </w:r>
            </w:ins>
          </w:p>
        </w:tc>
        <w:tc>
          <w:tcPr>
            <w:tcW w:w="2888" w:type="dxa"/>
            <w:noWrap/>
            <w:hideMark/>
          </w:tcPr>
          <w:p w14:paraId="6B85765E"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62" w:author="Rebeca de la Paz Gonzales" w:date="2017-06-26T03:49:00Z"/>
                <w:rFonts w:ascii="Calibri" w:hAnsi="Calibri"/>
                <w:color w:val="000000"/>
              </w:rPr>
            </w:pPr>
            <w:ins w:id="363" w:author="Rebeca de la Paz Gonzales" w:date="2017-06-26T03:49:00Z">
              <w:r w:rsidRPr="001A2BCD">
                <w:rPr>
                  <w:rFonts w:ascii="Calibri" w:hAnsi="Calibri"/>
                  <w:color w:val="000000"/>
                </w:rPr>
                <w:t>Sintagma nominal sujeto</w:t>
              </w:r>
            </w:ins>
          </w:p>
        </w:tc>
        <w:tc>
          <w:tcPr>
            <w:tcW w:w="3118" w:type="dxa"/>
            <w:noWrap/>
            <w:hideMark/>
          </w:tcPr>
          <w:p w14:paraId="7A1AE25D"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64" w:author="Rebeca de la Paz Gonzales" w:date="2017-06-26T03:49:00Z"/>
                <w:rFonts w:ascii="Calibri" w:hAnsi="Calibri"/>
                <w:color w:val="000000"/>
              </w:rPr>
            </w:pPr>
            <w:ins w:id="365" w:author="Rebeca de la Paz Gonzales" w:date="2017-06-26T03:50:00Z">
              <w:r w:rsidRPr="001A2BCD">
                <w:rPr>
                  <w:rFonts w:ascii="Calibri" w:hAnsi="Calibri"/>
                  <w:color w:val="000000"/>
                </w:rPr>
                <w:t>S</w:t>
              </w:r>
            </w:ins>
            <w:ins w:id="366" w:author="Rebeca de la Paz Gonzales" w:date="2017-06-26T03:49:00Z">
              <w:r w:rsidRPr="001A2BCD">
                <w:rPr>
                  <w:rFonts w:ascii="Calibri" w:hAnsi="Calibri"/>
                  <w:color w:val="000000"/>
                </w:rPr>
                <w:t>ujetos coordinados</w:t>
              </w:r>
            </w:ins>
          </w:p>
        </w:tc>
      </w:tr>
      <w:tr w:rsidR="00596D27" w:rsidRPr="001A2BCD" w14:paraId="0BB1B395" w14:textId="77777777" w:rsidTr="00BC1DC3">
        <w:trPr>
          <w:cnfStyle w:val="000000100000" w:firstRow="0" w:lastRow="0" w:firstColumn="0" w:lastColumn="0" w:oddVBand="0" w:evenVBand="0" w:oddHBand="1" w:evenHBand="0" w:firstRowFirstColumn="0" w:firstRowLastColumn="0" w:lastRowFirstColumn="0" w:lastRowLastColumn="0"/>
          <w:trHeight w:val="238"/>
          <w:ins w:id="367"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A8A73B9" w14:textId="77777777" w:rsidR="00596D27" w:rsidRPr="00C22EBF" w:rsidRDefault="00596D27" w:rsidP="00596D27">
            <w:pPr>
              <w:jc w:val="left"/>
              <w:rPr>
                <w:ins w:id="368" w:author="Rebeca de la Paz Gonzales" w:date="2017-06-26T03:49:00Z"/>
                <w:rFonts w:ascii="Monaco" w:hAnsi="Monaco"/>
                <w:color w:val="000000"/>
                <w:sz w:val="18"/>
                <w:rPrChange w:id="369" w:author="Rebeca de la Paz Gonzales" w:date="2017-06-26T04:04:00Z">
                  <w:rPr>
                    <w:ins w:id="370" w:author="Rebeca de la Paz Gonzales" w:date="2017-06-26T03:49:00Z"/>
                    <w:rFonts w:ascii="Monaco" w:hAnsi="Monaco"/>
                    <w:color w:val="000000"/>
                    <w:sz w:val="22"/>
                    <w:szCs w:val="22"/>
                  </w:rPr>
                </w:rPrChange>
              </w:rPr>
            </w:pPr>
            <w:ins w:id="371" w:author="Rebeca de la Paz Gonzales" w:date="2017-06-26T03:49:00Z">
              <w:r w:rsidRPr="00C22EBF">
                <w:rPr>
                  <w:rFonts w:ascii="Monaco" w:hAnsi="Monaco"/>
                  <w:color w:val="000000"/>
                  <w:sz w:val="18"/>
                  <w:rPrChange w:id="372" w:author="Rebeca de la Paz Gonzales" w:date="2017-06-26T04:04:00Z">
                    <w:rPr>
                      <w:rFonts w:ascii="Monaco" w:hAnsi="Monaco"/>
                      <w:color w:val="000000"/>
                      <w:sz w:val="22"/>
                      <w:szCs w:val="22"/>
                    </w:rPr>
                  </w:rPrChange>
                </w:rPr>
                <w:t>(QP) </w:t>
              </w:r>
            </w:ins>
          </w:p>
        </w:tc>
        <w:tc>
          <w:tcPr>
            <w:tcW w:w="6006" w:type="dxa"/>
            <w:gridSpan w:val="2"/>
            <w:noWrap/>
            <w:hideMark/>
          </w:tcPr>
          <w:p w14:paraId="3C866A88"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73" w:author="Rebeca de la Paz Gonzales" w:date="2017-06-26T03:49:00Z"/>
                <w:rFonts w:ascii="Calibri" w:hAnsi="Calibri"/>
                <w:color w:val="000000"/>
              </w:rPr>
            </w:pPr>
            <w:ins w:id="374" w:author="Rebeca de la Paz Gonzales" w:date="2017-06-26T03:49:00Z">
              <w:r w:rsidRPr="001A2BCD">
                <w:rPr>
                  <w:rFonts w:ascii="Calibri" w:hAnsi="Calibri"/>
                  <w:color w:val="000000"/>
                </w:rPr>
                <w:t>Sintagma cuantitativo</w:t>
              </w:r>
            </w:ins>
          </w:p>
        </w:tc>
      </w:tr>
      <w:tr w:rsidR="00596D27" w:rsidRPr="001A2BCD" w14:paraId="31F7BBAD" w14:textId="77777777" w:rsidTr="00BC1DC3">
        <w:trPr>
          <w:trHeight w:val="238"/>
          <w:ins w:id="375"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3B431C3E" w14:textId="77777777" w:rsidR="00596D27" w:rsidRPr="00C22EBF" w:rsidRDefault="00596D27" w:rsidP="00596D27">
            <w:pPr>
              <w:jc w:val="left"/>
              <w:rPr>
                <w:ins w:id="376" w:author="Rebeca de la Paz Gonzales" w:date="2017-06-26T03:49:00Z"/>
                <w:rFonts w:ascii="Monaco" w:hAnsi="Monaco"/>
                <w:color w:val="000000"/>
                <w:sz w:val="18"/>
                <w:rPrChange w:id="377" w:author="Rebeca de la Paz Gonzales" w:date="2017-06-26T04:04:00Z">
                  <w:rPr>
                    <w:ins w:id="378" w:author="Rebeca de la Paz Gonzales" w:date="2017-06-26T03:49:00Z"/>
                    <w:rFonts w:ascii="Monaco" w:hAnsi="Monaco"/>
                    <w:color w:val="000000"/>
                    <w:sz w:val="22"/>
                    <w:szCs w:val="22"/>
                  </w:rPr>
                </w:rPrChange>
              </w:rPr>
            </w:pPr>
            <w:ins w:id="379" w:author="Rebeca de la Paz Gonzales" w:date="2017-06-26T03:49:00Z">
              <w:r w:rsidRPr="00C22EBF">
                <w:rPr>
                  <w:rFonts w:ascii="Monaco" w:hAnsi="Monaco"/>
                  <w:color w:val="000000"/>
                  <w:sz w:val="18"/>
                  <w:rPrChange w:id="380" w:author="Rebeca de la Paz Gonzales" w:date="2017-06-26T04:04:00Z">
                    <w:rPr>
                      <w:rFonts w:ascii="Monaco" w:hAnsi="Monaco"/>
                      <w:color w:val="000000"/>
                      <w:sz w:val="22"/>
                      <w:szCs w:val="22"/>
                    </w:rPr>
                  </w:rPrChange>
                </w:rPr>
                <w:t>(V_COORDINATED) </w:t>
              </w:r>
            </w:ins>
          </w:p>
        </w:tc>
        <w:tc>
          <w:tcPr>
            <w:tcW w:w="6006" w:type="dxa"/>
            <w:gridSpan w:val="2"/>
            <w:noWrap/>
            <w:hideMark/>
          </w:tcPr>
          <w:p w14:paraId="189F4A72"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81" w:author="Rebeca de la Paz Gonzales" w:date="2017-06-26T03:49:00Z"/>
                <w:rFonts w:ascii="Calibri" w:hAnsi="Calibri"/>
                <w:color w:val="000000"/>
              </w:rPr>
            </w:pPr>
            <w:ins w:id="382" w:author="Rebeca de la Paz Gonzales" w:date="2017-06-26T03:49:00Z">
              <w:r w:rsidRPr="001A2BCD">
                <w:rPr>
                  <w:rFonts w:ascii="Calibri" w:hAnsi="Calibri"/>
                  <w:color w:val="000000"/>
                </w:rPr>
                <w:t>Verbos coordinados</w:t>
              </w:r>
            </w:ins>
          </w:p>
        </w:tc>
      </w:tr>
      <w:tr w:rsidR="00596D27" w:rsidRPr="001A2BCD" w14:paraId="0C85017F" w14:textId="77777777" w:rsidTr="00BC1DC3">
        <w:trPr>
          <w:cnfStyle w:val="000000100000" w:firstRow="0" w:lastRow="0" w:firstColumn="0" w:lastColumn="0" w:oddVBand="0" w:evenVBand="0" w:oddHBand="1" w:evenHBand="0" w:firstRowFirstColumn="0" w:firstRowLastColumn="0" w:lastRowFirstColumn="0" w:lastRowLastColumn="0"/>
          <w:trHeight w:val="238"/>
          <w:ins w:id="383"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07E7A189" w14:textId="77777777" w:rsidR="00596D27" w:rsidRPr="00C22EBF" w:rsidRDefault="00596D27" w:rsidP="00596D27">
            <w:pPr>
              <w:jc w:val="left"/>
              <w:rPr>
                <w:ins w:id="384" w:author="Rebeca de la Paz Gonzales" w:date="2017-06-26T03:49:00Z"/>
                <w:rFonts w:ascii="Monaco" w:hAnsi="Monaco"/>
                <w:color w:val="000000"/>
                <w:sz w:val="18"/>
                <w:rPrChange w:id="385" w:author="Rebeca de la Paz Gonzales" w:date="2017-06-26T04:04:00Z">
                  <w:rPr>
                    <w:ins w:id="386" w:author="Rebeca de la Paz Gonzales" w:date="2017-06-26T03:49:00Z"/>
                    <w:rFonts w:ascii="Monaco" w:hAnsi="Monaco"/>
                    <w:color w:val="000000"/>
                    <w:sz w:val="22"/>
                    <w:szCs w:val="22"/>
                  </w:rPr>
                </w:rPrChange>
              </w:rPr>
            </w:pPr>
            <w:ins w:id="387" w:author="Rebeca de la Paz Gonzales" w:date="2017-06-26T03:49:00Z">
              <w:r w:rsidRPr="00C22EBF">
                <w:rPr>
                  <w:rFonts w:ascii="Monaco" w:hAnsi="Monaco"/>
                  <w:color w:val="000000"/>
                  <w:sz w:val="18"/>
                  <w:rPrChange w:id="388" w:author="Rebeca de la Paz Gonzales" w:date="2017-06-26T04:04:00Z">
                    <w:rPr>
                      <w:rFonts w:ascii="Monaco" w:hAnsi="Monaco"/>
                      <w:color w:val="000000"/>
                      <w:sz w:val="22"/>
                      <w:szCs w:val="22"/>
                    </w:rPr>
                  </w:rPrChange>
                </w:rPr>
                <w:t>(VPTENSED_COORDINATED) </w:t>
              </w:r>
            </w:ins>
          </w:p>
        </w:tc>
        <w:tc>
          <w:tcPr>
            <w:tcW w:w="2888" w:type="dxa"/>
            <w:noWrap/>
            <w:hideMark/>
          </w:tcPr>
          <w:p w14:paraId="5C2CB566"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89" w:author="Rebeca de la Paz Gonzales" w:date="2017-06-26T03:49:00Z"/>
                <w:rFonts w:ascii="Calibri" w:hAnsi="Calibri"/>
                <w:color w:val="000000"/>
              </w:rPr>
            </w:pPr>
            <w:ins w:id="390" w:author="Rebeca de la Paz Gonzales" w:date="2017-06-26T03:49:00Z">
              <w:r w:rsidRPr="001A2BCD">
                <w:rPr>
                  <w:rFonts w:ascii="Calibri" w:hAnsi="Calibri"/>
                  <w:color w:val="000000"/>
                </w:rPr>
                <w:t>Sintagma verbal</w:t>
              </w:r>
            </w:ins>
          </w:p>
        </w:tc>
        <w:tc>
          <w:tcPr>
            <w:tcW w:w="3118" w:type="dxa"/>
            <w:noWrap/>
            <w:hideMark/>
          </w:tcPr>
          <w:p w14:paraId="3A37DF79"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91" w:author="Rebeca de la Paz Gonzales" w:date="2017-06-26T03:49:00Z"/>
                <w:rFonts w:ascii="Calibri" w:hAnsi="Calibri"/>
                <w:color w:val="000000"/>
              </w:rPr>
            </w:pPr>
            <w:ins w:id="392" w:author="Rebeca de la Paz Gonzales" w:date="2017-06-26T03:49:00Z">
              <w:r w:rsidRPr="001A2BCD">
                <w:rPr>
                  <w:rFonts w:ascii="Calibri" w:hAnsi="Calibri"/>
                  <w:color w:val="000000"/>
                </w:rPr>
                <w:t>Verbos coordinados</w:t>
              </w:r>
            </w:ins>
          </w:p>
        </w:tc>
      </w:tr>
      <w:tr w:rsidR="00596D27" w:rsidRPr="001A2BCD" w14:paraId="298AB088" w14:textId="77777777" w:rsidTr="00BC1DC3">
        <w:trPr>
          <w:trHeight w:val="238"/>
          <w:ins w:id="393"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65972520" w14:textId="77777777" w:rsidR="00596D27" w:rsidRPr="00C22EBF" w:rsidRDefault="00596D27" w:rsidP="00596D27">
            <w:pPr>
              <w:jc w:val="left"/>
              <w:rPr>
                <w:ins w:id="394" w:author="Rebeca de la Paz Gonzales" w:date="2017-06-26T03:49:00Z"/>
                <w:rFonts w:ascii="Monaco" w:hAnsi="Monaco"/>
                <w:color w:val="000000"/>
                <w:sz w:val="18"/>
                <w:rPrChange w:id="395" w:author="Rebeca de la Paz Gonzales" w:date="2017-06-26T04:04:00Z">
                  <w:rPr>
                    <w:ins w:id="396" w:author="Rebeca de la Paz Gonzales" w:date="2017-06-26T03:49:00Z"/>
                    <w:rFonts w:ascii="Monaco" w:hAnsi="Monaco"/>
                    <w:color w:val="000000"/>
                    <w:sz w:val="22"/>
                    <w:szCs w:val="22"/>
                  </w:rPr>
                </w:rPrChange>
              </w:rPr>
            </w:pPr>
            <w:ins w:id="397" w:author="Rebeca de la Paz Gonzales" w:date="2017-06-26T03:49:00Z">
              <w:r w:rsidRPr="00C22EBF">
                <w:rPr>
                  <w:rFonts w:ascii="Monaco" w:hAnsi="Monaco"/>
                  <w:color w:val="000000"/>
                  <w:sz w:val="18"/>
                  <w:rPrChange w:id="398" w:author="Rebeca de la Paz Gonzales" w:date="2017-06-26T04:04:00Z">
                    <w:rPr>
                      <w:rFonts w:ascii="Monaco" w:hAnsi="Monaco"/>
                      <w:color w:val="000000"/>
                      <w:sz w:val="22"/>
                      <w:szCs w:val="22"/>
                    </w:rPr>
                  </w:rPrChange>
                </w:rPr>
                <w:t>(VPTENSED_DISTRIBUTIVE-1) </w:t>
              </w:r>
            </w:ins>
          </w:p>
        </w:tc>
        <w:tc>
          <w:tcPr>
            <w:tcW w:w="2888" w:type="dxa"/>
            <w:noWrap/>
            <w:hideMark/>
          </w:tcPr>
          <w:p w14:paraId="72781B1B"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99" w:author="Rebeca de la Paz Gonzales" w:date="2017-06-26T03:49:00Z"/>
                <w:rFonts w:ascii="Calibri" w:hAnsi="Calibri"/>
                <w:color w:val="000000"/>
              </w:rPr>
            </w:pPr>
            <w:ins w:id="400" w:author="Rebeca de la Paz Gonzales" w:date="2017-06-26T03:49:00Z">
              <w:r w:rsidRPr="001A2BCD">
                <w:rPr>
                  <w:rFonts w:ascii="Calibri" w:hAnsi="Calibri"/>
                  <w:color w:val="000000"/>
                </w:rPr>
                <w:t>Sintagma verbal</w:t>
              </w:r>
            </w:ins>
          </w:p>
        </w:tc>
        <w:tc>
          <w:tcPr>
            <w:tcW w:w="3118" w:type="dxa"/>
            <w:noWrap/>
            <w:hideMark/>
          </w:tcPr>
          <w:p w14:paraId="04B4DCE3"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01" w:author="Rebeca de la Paz Gonzales" w:date="2017-06-26T03:49:00Z"/>
                <w:rFonts w:ascii="Calibri" w:hAnsi="Calibri"/>
                <w:color w:val="000000"/>
              </w:rPr>
            </w:pPr>
            <w:ins w:id="402" w:author="Rebeca de la Paz Gonzales" w:date="2017-06-26T03:49:00Z">
              <w:r w:rsidRPr="001A2BCD">
                <w:rPr>
                  <w:rFonts w:ascii="Calibri" w:hAnsi="Calibri"/>
                  <w:color w:val="000000"/>
                </w:rPr>
                <w:t>Verbos distributivos</w:t>
              </w:r>
            </w:ins>
          </w:p>
        </w:tc>
      </w:tr>
      <w:tr w:rsidR="00596D27" w:rsidRPr="001A2BCD" w14:paraId="3AA77372" w14:textId="77777777" w:rsidTr="00BC1DC3">
        <w:trPr>
          <w:cnfStyle w:val="000000100000" w:firstRow="0" w:lastRow="0" w:firstColumn="0" w:lastColumn="0" w:oddVBand="0" w:evenVBand="0" w:oddHBand="1" w:evenHBand="0" w:firstRowFirstColumn="0" w:firstRowLastColumn="0" w:lastRowFirstColumn="0" w:lastRowLastColumn="0"/>
          <w:trHeight w:val="238"/>
          <w:ins w:id="403"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8A3107F" w14:textId="77777777" w:rsidR="00596D27" w:rsidRPr="00C22EBF" w:rsidRDefault="00596D27" w:rsidP="00596D27">
            <w:pPr>
              <w:jc w:val="left"/>
              <w:rPr>
                <w:ins w:id="404" w:author="Rebeca de la Paz Gonzales" w:date="2017-06-26T03:49:00Z"/>
                <w:rFonts w:ascii="Monaco" w:hAnsi="Monaco"/>
                <w:color w:val="000000"/>
                <w:sz w:val="18"/>
                <w:rPrChange w:id="405" w:author="Rebeca de la Paz Gonzales" w:date="2017-06-26T04:04:00Z">
                  <w:rPr>
                    <w:ins w:id="406" w:author="Rebeca de la Paz Gonzales" w:date="2017-06-26T03:49:00Z"/>
                    <w:rFonts w:ascii="Monaco" w:hAnsi="Monaco"/>
                    <w:color w:val="000000"/>
                    <w:sz w:val="22"/>
                    <w:szCs w:val="22"/>
                  </w:rPr>
                </w:rPrChange>
              </w:rPr>
            </w:pPr>
            <w:ins w:id="407" w:author="Rebeca de la Paz Gonzales" w:date="2017-06-26T03:49:00Z">
              <w:r w:rsidRPr="00C22EBF">
                <w:rPr>
                  <w:rFonts w:ascii="Monaco" w:hAnsi="Monaco"/>
                  <w:color w:val="000000"/>
                  <w:sz w:val="18"/>
                  <w:rPrChange w:id="408" w:author="Rebeca de la Paz Gonzales" w:date="2017-06-26T04:04:00Z">
                    <w:rPr>
                      <w:rFonts w:ascii="Monaco" w:hAnsi="Monaco"/>
                      <w:color w:val="000000"/>
                      <w:sz w:val="22"/>
                      <w:szCs w:val="22"/>
                    </w:rPr>
                  </w:rPrChange>
                </w:rPr>
                <w:t>(VPTENSED_PASSIVE_COORDINATED) </w:t>
              </w:r>
            </w:ins>
          </w:p>
        </w:tc>
        <w:tc>
          <w:tcPr>
            <w:tcW w:w="2888" w:type="dxa"/>
            <w:noWrap/>
            <w:hideMark/>
          </w:tcPr>
          <w:p w14:paraId="32BCAFBB"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09" w:author="Rebeca de la Paz Gonzales" w:date="2017-06-26T03:49:00Z"/>
                <w:rFonts w:ascii="Calibri" w:hAnsi="Calibri"/>
                <w:color w:val="000000"/>
              </w:rPr>
            </w:pPr>
            <w:ins w:id="410" w:author="Rebeca de la Paz Gonzales" w:date="2017-06-26T03:49:00Z">
              <w:r w:rsidRPr="001A2BCD">
                <w:rPr>
                  <w:rFonts w:ascii="Calibri" w:hAnsi="Calibri"/>
                  <w:color w:val="000000"/>
                </w:rPr>
                <w:t>Sintagma verbal</w:t>
              </w:r>
            </w:ins>
          </w:p>
        </w:tc>
        <w:tc>
          <w:tcPr>
            <w:tcW w:w="3118" w:type="dxa"/>
            <w:noWrap/>
            <w:hideMark/>
          </w:tcPr>
          <w:p w14:paraId="0BAE5960"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11" w:author="Rebeca de la Paz Gonzales" w:date="2017-06-26T03:49:00Z"/>
                <w:rFonts w:ascii="Calibri" w:hAnsi="Calibri"/>
                <w:color w:val="000000"/>
              </w:rPr>
            </w:pPr>
            <w:ins w:id="412" w:author="Rebeca de la Paz Gonzales" w:date="2017-06-26T03:49:00Z">
              <w:r w:rsidRPr="001A2BCD">
                <w:rPr>
                  <w:rFonts w:ascii="Calibri" w:hAnsi="Calibri"/>
                  <w:color w:val="000000"/>
                </w:rPr>
                <w:t>Verbos pasivos coordinados</w:t>
              </w:r>
            </w:ins>
          </w:p>
        </w:tc>
      </w:tr>
      <w:tr w:rsidR="00596D27" w:rsidRPr="001A2BCD" w14:paraId="334F0507" w14:textId="77777777" w:rsidTr="00BC1DC3">
        <w:trPr>
          <w:trHeight w:val="238"/>
          <w:ins w:id="413"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5049F66" w14:textId="77777777" w:rsidR="00596D27" w:rsidRPr="00C22EBF" w:rsidRDefault="00596D27" w:rsidP="00596D27">
            <w:pPr>
              <w:jc w:val="left"/>
              <w:rPr>
                <w:ins w:id="414" w:author="Rebeca de la Paz Gonzales" w:date="2017-06-26T03:49:00Z"/>
                <w:rFonts w:ascii="Monaco" w:hAnsi="Monaco"/>
                <w:color w:val="000000"/>
                <w:sz w:val="18"/>
                <w:rPrChange w:id="415" w:author="Rebeca de la Paz Gonzales" w:date="2017-06-26T04:04:00Z">
                  <w:rPr>
                    <w:ins w:id="416" w:author="Rebeca de la Paz Gonzales" w:date="2017-06-26T03:49:00Z"/>
                    <w:rFonts w:ascii="Monaco" w:hAnsi="Monaco"/>
                    <w:color w:val="000000"/>
                    <w:sz w:val="22"/>
                    <w:szCs w:val="22"/>
                  </w:rPr>
                </w:rPrChange>
              </w:rPr>
            </w:pPr>
            <w:ins w:id="417" w:author="Rebeca de la Paz Gonzales" w:date="2017-06-26T03:49:00Z">
              <w:r w:rsidRPr="00C22EBF">
                <w:rPr>
                  <w:rFonts w:ascii="Monaco" w:hAnsi="Monaco"/>
                  <w:color w:val="000000"/>
                  <w:sz w:val="18"/>
                  <w:rPrChange w:id="418" w:author="Rebeca de la Paz Gonzales" w:date="2017-06-26T04:04:00Z">
                    <w:rPr>
                      <w:rFonts w:ascii="Monaco" w:hAnsi="Monaco"/>
                      <w:color w:val="000000"/>
                      <w:sz w:val="22"/>
                      <w:szCs w:val="22"/>
                    </w:rPr>
                  </w:rPrChange>
                </w:rPr>
                <w:t>(VPTENSED_PASSIVE) </w:t>
              </w:r>
            </w:ins>
          </w:p>
        </w:tc>
        <w:tc>
          <w:tcPr>
            <w:tcW w:w="2888" w:type="dxa"/>
            <w:noWrap/>
            <w:hideMark/>
          </w:tcPr>
          <w:p w14:paraId="5D63F4BA"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19" w:author="Rebeca de la Paz Gonzales" w:date="2017-06-26T03:49:00Z"/>
                <w:rFonts w:ascii="Calibri" w:hAnsi="Calibri"/>
                <w:color w:val="000000"/>
              </w:rPr>
            </w:pPr>
            <w:ins w:id="420" w:author="Rebeca de la Paz Gonzales" w:date="2017-06-26T03:49:00Z">
              <w:r w:rsidRPr="001A2BCD">
                <w:rPr>
                  <w:rFonts w:ascii="Calibri" w:hAnsi="Calibri"/>
                  <w:color w:val="000000"/>
                </w:rPr>
                <w:t>Sintagma verbal</w:t>
              </w:r>
            </w:ins>
          </w:p>
        </w:tc>
        <w:tc>
          <w:tcPr>
            <w:tcW w:w="3118" w:type="dxa"/>
            <w:noWrap/>
            <w:hideMark/>
          </w:tcPr>
          <w:p w14:paraId="5EB07A41"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21" w:author="Rebeca de la Paz Gonzales" w:date="2017-06-26T03:49:00Z"/>
                <w:rFonts w:ascii="Calibri" w:hAnsi="Calibri"/>
                <w:color w:val="000000"/>
              </w:rPr>
            </w:pPr>
            <w:ins w:id="422" w:author="Rebeca de la Paz Gonzales" w:date="2017-06-26T03:49:00Z">
              <w:r w:rsidRPr="001A2BCD">
                <w:rPr>
                  <w:rFonts w:ascii="Calibri" w:hAnsi="Calibri"/>
                  <w:color w:val="000000"/>
                </w:rPr>
                <w:t>Verbo pasivo</w:t>
              </w:r>
            </w:ins>
          </w:p>
        </w:tc>
      </w:tr>
      <w:tr w:rsidR="00596D27" w:rsidRPr="001A2BCD" w14:paraId="13670A11" w14:textId="77777777" w:rsidTr="00BC1DC3">
        <w:trPr>
          <w:cnfStyle w:val="000000100000" w:firstRow="0" w:lastRow="0" w:firstColumn="0" w:lastColumn="0" w:oddVBand="0" w:evenVBand="0" w:oddHBand="1" w:evenHBand="0" w:firstRowFirstColumn="0" w:firstRowLastColumn="0" w:lastRowFirstColumn="0" w:lastRowLastColumn="0"/>
          <w:trHeight w:val="238"/>
          <w:ins w:id="423"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980A938" w14:textId="77777777" w:rsidR="00596D27" w:rsidRPr="00C22EBF" w:rsidRDefault="00596D27" w:rsidP="00596D27">
            <w:pPr>
              <w:jc w:val="left"/>
              <w:rPr>
                <w:ins w:id="424" w:author="Rebeca de la Paz Gonzales" w:date="2017-06-26T03:49:00Z"/>
                <w:rFonts w:ascii="Monaco" w:hAnsi="Monaco"/>
                <w:color w:val="000000"/>
                <w:sz w:val="18"/>
                <w:rPrChange w:id="425" w:author="Rebeca de la Paz Gonzales" w:date="2017-06-26T04:04:00Z">
                  <w:rPr>
                    <w:ins w:id="426" w:author="Rebeca de la Paz Gonzales" w:date="2017-06-26T03:49:00Z"/>
                    <w:rFonts w:ascii="Monaco" w:hAnsi="Monaco"/>
                    <w:color w:val="000000"/>
                    <w:sz w:val="22"/>
                    <w:szCs w:val="22"/>
                  </w:rPr>
                </w:rPrChange>
              </w:rPr>
            </w:pPr>
            <w:ins w:id="427" w:author="Rebeca de la Paz Gonzales" w:date="2017-06-26T03:49:00Z">
              <w:r w:rsidRPr="00C22EBF">
                <w:rPr>
                  <w:rFonts w:ascii="Monaco" w:hAnsi="Monaco"/>
                  <w:color w:val="000000"/>
                  <w:sz w:val="18"/>
                  <w:rPrChange w:id="428" w:author="Rebeca de la Paz Gonzales" w:date="2017-06-26T04:04:00Z">
                    <w:rPr>
                      <w:rFonts w:ascii="Monaco" w:hAnsi="Monaco"/>
                      <w:color w:val="000000"/>
                      <w:sz w:val="22"/>
                      <w:szCs w:val="22"/>
                    </w:rPr>
                  </w:rPrChange>
                </w:rPr>
                <w:t>(VPUNTENSED_GERUND) </w:t>
              </w:r>
            </w:ins>
          </w:p>
        </w:tc>
        <w:tc>
          <w:tcPr>
            <w:tcW w:w="2888" w:type="dxa"/>
            <w:noWrap/>
            <w:hideMark/>
          </w:tcPr>
          <w:p w14:paraId="57E8B4B7"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29" w:author="Rebeca de la Paz Gonzales" w:date="2017-06-26T03:49:00Z"/>
                <w:rFonts w:ascii="Calibri" w:hAnsi="Calibri"/>
                <w:color w:val="000000"/>
              </w:rPr>
            </w:pPr>
            <w:ins w:id="430" w:author="Rebeca de la Paz Gonzales" w:date="2017-06-26T03:49:00Z">
              <w:r w:rsidRPr="001A2BCD">
                <w:rPr>
                  <w:rFonts w:ascii="Calibri" w:hAnsi="Calibri"/>
                  <w:color w:val="000000"/>
                </w:rPr>
                <w:t>Sintagma verbal impersonal</w:t>
              </w:r>
            </w:ins>
          </w:p>
        </w:tc>
        <w:tc>
          <w:tcPr>
            <w:tcW w:w="3118" w:type="dxa"/>
            <w:noWrap/>
            <w:hideMark/>
          </w:tcPr>
          <w:p w14:paraId="1569B590"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31" w:author="Rebeca de la Paz Gonzales" w:date="2017-06-26T03:49:00Z"/>
                <w:rFonts w:ascii="Calibri" w:hAnsi="Calibri"/>
                <w:color w:val="000000"/>
              </w:rPr>
            </w:pPr>
            <w:ins w:id="432" w:author="Rebeca de la Paz Gonzales" w:date="2017-06-26T03:49:00Z">
              <w:r w:rsidRPr="001A2BCD">
                <w:rPr>
                  <w:rFonts w:ascii="Calibri" w:hAnsi="Calibri"/>
                  <w:color w:val="000000"/>
                </w:rPr>
                <w:t>Gerundio</w:t>
              </w:r>
            </w:ins>
          </w:p>
        </w:tc>
      </w:tr>
      <w:tr w:rsidR="00596D27" w:rsidRPr="001A2BCD" w14:paraId="4AEFCEB3" w14:textId="77777777" w:rsidTr="00BC1DC3">
        <w:trPr>
          <w:trHeight w:val="238"/>
          <w:ins w:id="433"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2F9DCDA" w14:textId="77777777" w:rsidR="00596D27" w:rsidRPr="00C22EBF" w:rsidRDefault="00596D27" w:rsidP="00596D27">
            <w:pPr>
              <w:jc w:val="left"/>
              <w:rPr>
                <w:ins w:id="434" w:author="Rebeca de la Paz Gonzales" w:date="2017-06-26T03:49:00Z"/>
                <w:rFonts w:ascii="Monaco" w:hAnsi="Monaco"/>
                <w:color w:val="000000"/>
                <w:sz w:val="18"/>
                <w:rPrChange w:id="435" w:author="Rebeca de la Paz Gonzales" w:date="2017-06-26T04:04:00Z">
                  <w:rPr>
                    <w:ins w:id="436" w:author="Rebeca de la Paz Gonzales" w:date="2017-06-26T03:49:00Z"/>
                    <w:rFonts w:ascii="Monaco" w:hAnsi="Monaco"/>
                    <w:color w:val="000000"/>
                    <w:sz w:val="22"/>
                    <w:szCs w:val="22"/>
                  </w:rPr>
                </w:rPrChange>
              </w:rPr>
            </w:pPr>
            <w:ins w:id="437" w:author="Rebeca de la Paz Gonzales" w:date="2017-06-26T03:49:00Z">
              <w:r w:rsidRPr="00C22EBF">
                <w:rPr>
                  <w:rFonts w:ascii="Monaco" w:hAnsi="Monaco"/>
                  <w:color w:val="000000"/>
                  <w:sz w:val="18"/>
                  <w:rPrChange w:id="438" w:author="Rebeca de la Paz Gonzales" w:date="2017-06-26T04:04:00Z">
                    <w:rPr>
                      <w:rFonts w:ascii="Monaco" w:hAnsi="Monaco"/>
                      <w:color w:val="000000"/>
                      <w:sz w:val="22"/>
                      <w:szCs w:val="22"/>
                    </w:rPr>
                  </w:rPrChange>
                </w:rPr>
                <w:t>(VPUNTENSED_INFINITE_COORDINATED) </w:t>
              </w:r>
            </w:ins>
          </w:p>
        </w:tc>
        <w:tc>
          <w:tcPr>
            <w:tcW w:w="2888" w:type="dxa"/>
            <w:noWrap/>
            <w:hideMark/>
          </w:tcPr>
          <w:p w14:paraId="769A9D9D"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39" w:author="Rebeca de la Paz Gonzales" w:date="2017-06-26T03:49:00Z"/>
                <w:rFonts w:ascii="Calibri" w:hAnsi="Calibri"/>
                <w:color w:val="000000"/>
              </w:rPr>
            </w:pPr>
            <w:ins w:id="440" w:author="Rebeca de la Paz Gonzales" w:date="2017-06-26T03:49:00Z">
              <w:r w:rsidRPr="001A2BCD">
                <w:rPr>
                  <w:rFonts w:ascii="Calibri" w:hAnsi="Calibri"/>
                  <w:color w:val="000000"/>
                </w:rPr>
                <w:t>Sintagma verbal impersonal</w:t>
              </w:r>
            </w:ins>
          </w:p>
        </w:tc>
        <w:tc>
          <w:tcPr>
            <w:tcW w:w="3118" w:type="dxa"/>
            <w:noWrap/>
            <w:hideMark/>
          </w:tcPr>
          <w:p w14:paraId="249D8B25"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41" w:author="Rebeca de la Paz Gonzales" w:date="2017-06-26T03:49:00Z"/>
                <w:rFonts w:ascii="Calibri" w:hAnsi="Calibri"/>
                <w:color w:val="000000"/>
              </w:rPr>
            </w:pPr>
            <w:ins w:id="442" w:author="Rebeca de la Paz Gonzales" w:date="2017-06-26T03:49:00Z">
              <w:r w:rsidRPr="001A2BCD">
                <w:rPr>
                  <w:rFonts w:ascii="Calibri" w:hAnsi="Calibri"/>
                  <w:color w:val="000000"/>
                </w:rPr>
                <w:t>Infinitivo coordinado</w:t>
              </w:r>
            </w:ins>
          </w:p>
        </w:tc>
      </w:tr>
      <w:tr w:rsidR="00596D27" w:rsidRPr="001A2BCD" w14:paraId="4B173B27" w14:textId="77777777" w:rsidTr="00BC1DC3">
        <w:trPr>
          <w:cnfStyle w:val="000000100000" w:firstRow="0" w:lastRow="0" w:firstColumn="0" w:lastColumn="0" w:oddVBand="0" w:evenVBand="0" w:oddHBand="1" w:evenHBand="0" w:firstRowFirstColumn="0" w:firstRowLastColumn="0" w:lastRowFirstColumn="0" w:lastRowLastColumn="0"/>
          <w:trHeight w:val="238"/>
          <w:ins w:id="443"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6CD99512" w14:textId="77777777" w:rsidR="00596D27" w:rsidRPr="00C22EBF" w:rsidRDefault="00596D27" w:rsidP="00596D27">
            <w:pPr>
              <w:jc w:val="left"/>
              <w:rPr>
                <w:ins w:id="444" w:author="Rebeca de la Paz Gonzales" w:date="2017-06-26T03:49:00Z"/>
                <w:rFonts w:ascii="Monaco" w:hAnsi="Monaco"/>
                <w:color w:val="000000"/>
                <w:sz w:val="18"/>
                <w:rPrChange w:id="445" w:author="Rebeca de la Paz Gonzales" w:date="2017-06-26T04:04:00Z">
                  <w:rPr>
                    <w:ins w:id="446" w:author="Rebeca de la Paz Gonzales" w:date="2017-06-26T03:49:00Z"/>
                    <w:rFonts w:ascii="Monaco" w:hAnsi="Monaco"/>
                    <w:color w:val="000000"/>
                    <w:sz w:val="22"/>
                    <w:szCs w:val="22"/>
                  </w:rPr>
                </w:rPrChange>
              </w:rPr>
            </w:pPr>
            <w:ins w:id="447" w:author="Rebeca de la Paz Gonzales" w:date="2017-06-26T03:49:00Z">
              <w:r w:rsidRPr="00C22EBF">
                <w:rPr>
                  <w:rFonts w:ascii="Monaco" w:hAnsi="Monaco"/>
                  <w:color w:val="000000"/>
                  <w:sz w:val="18"/>
                  <w:rPrChange w:id="448" w:author="Rebeca de la Paz Gonzales" w:date="2017-06-26T04:04:00Z">
                    <w:rPr>
                      <w:rFonts w:ascii="Monaco" w:hAnsi="Monaco"/>
                      <w:color w:val="000000"/>
                      <w:sz w:val="22"/>
                      <w:szCs w:val="22"/>
                    </w:rPr>
                  </w:rPrChange>
                </w:rPr>
                <w:t>(VPUNTENSED_INFINITE_PASSIVE) </w:t>
              </w:r>
            </w:ins>
          </w:p>
        </w:tc>
        <w:tc>
          <w:tcPr>
            <w:tcW w:w="2888" w:type="dxa"/>
            <w:noWrap/>
            <w:hideMark/>
          </w:tcPr>
          <w:p w14:paraId="7238D0E4"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49" w:author="Rebeca de la Paz Gonzales" w:date="2017-06-26T03:49:00Z"/>
                <w:rFonts w:ascii="Calibri" w:hAnsi="Calibri"/>
                <w:color w:val="000000"/>
              </w:rPr>
            </w:pPr>
            <w:ins w:id="450" w:author="Rebeca de la Paz Gonzales" w:date="2017-06-26T03:49:00Z">
              <w:r w:rsidRPr="001A2BCD">
                <w:rPr>
                  <w:rFonts w:ascii="Calibri" w:hAnsi="Calibri"/>
                  <w:color w:val="000000"/>
                </w:rPr>
                <w:t>Sintagma verbal impersonal</w:t>
              </w:r>
            </w:ins>
          </w:p>
        </w:tc>
        <w:tc>
          <w:tcPr>
            <w:tcW w:w="3118" w:type="dxa"/>
            <w:noWrap/>
            <w:hideMark/>
          </w:tcPr>
          <w:p w14:paraId="08B2B6B0"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51" w:author="Rebeca de la Paz Gonzales" w:date="2017-06-26T03:49:00Z"/>
                <w:rFonts w:ascii="Calibri" w:hAnsi="Calibri"/>
                <w:color w:val="000000"/>
              </w:rPr>
            </w:pPr>
            <w:ins w:id="452" w:author="Rebeca de la Paz Gonzales" w:date="2017-06-26T03:49:00Z">
              <w:r w:rsidRPr="001A2BCD">
                <w:rPr>
                  <w:rFonts w:ascii="Calibri" w:hAnsi="Calibri"/>
                  <w:color w:val="000000"/>
                </w:rPr>
                <w:t>Infinitivo pasivo</w:t>
              </w:r>
            </w:ins>
          </w:p>
        </w:tc>
      </w:tr>
      <w:tr w:rsidR="00596D27" w:rsidRPr="001A2BCD" w14:paraId="7312AA34" w14:textId="77777777" w:rsidTr="00BC1DC3">
        <w:trPr>
          <w:trHeight w:val="238"/>
          <w:ins w:id="453"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5545305E" w14:textId="77777777" w:rsidR="00596D27" w:rsidRPr="00C22EBF" w:rsidRDefault="00596D27" w:rsidP="00596D27">
            <w:pPr>
              <w:jc w:val="left"/>
              <w:rPr>
                <w:ins w:id="454" w:author="Rebeca de la Paz Gonzales" w:date="2017-06-26T03:49:00Z"/>
                <w:rFonts w:ascii="Monaco" w:hAnsi="Monaco"/>
                <w:color w:val="000000"/>
                <w:sz w:val="18"/>
                <w:rPrChange w:id="455" w:author="Rebeca de la Paz Gonzales" w:date="2017-06-26T04:04:00Z">
                  <w:rPr>
                    <w:ins w:id="456" w:author="Rebeca de la Paz Gonzales" w:date="2017-06-26T03:49:00Z"/>
                    <w:rFonts w:ascii="Monaco" w:hAnsi="Monaco"/>
                    <w:color w:val="000000"/>
                    <w:sz w:val="22"/>
                    <w:szCs w:val="22"/>
                  </w:rPr>
                </w:rPrChange>
              </w:rPr>
            </w:pPr>
            <w:ins w:id="457" w:author="Rebeca de la Paz Gonzales" w:date="2017-06-26T03:49:00Z">
              <w:r w:rsidRPr="00C22EBF">
                <w:rPr>
                  <w:rFonts w:ascii="Monaco" w:hAnsi="Monaco"/>
                  <w:color w:val="000000"/>
                  <w:sz w:val="18"/>
                  <w:rPrChange w:id="458" w:author="Rebeca de la Paz Gonzales" w:date="2017-06-26T04:04:00Z">
                    <w:rPr>
                      <w:rFonts w:ascii="Monaco" w:hAnsi="Monaco"/>
                      <w:color w:val="000000"/>
                      <w:sz w:val="22"/>
                      <w:szCs w:val="22"/>
                    </w:rPr>
                  </w:rPrChange>
                </w:rPr>
                <w:t>(VPUNTENSED_INFINITE) </w:t>
              </w:r>
            </w:ins>
          </w:p>
        </w:tc>
        <w:tc>
          <w:tcPr>
            <w:tcW w:w="2888" w:type="dxa"/>
            <w:noWrap/>
            <w:hideMark/>
          </w:tcPr>
          <w:p w14:paraId="5A5D60E3"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59" w:author="Rebeca de la Paz Gonzales" w:date="2017-06-26T03:49:00Z"/>
                <w:rFonts w:ascii="Calibri" w:hAnsi="Calibri"/>
                <w:color w:val="000000"/>
              </w:rPr>
            </w:pPr>
            <w:ins w:id="460" w:author="Rebeca de la Paz Gonzales" w:date="2017-06-26T03:49:00Z">
              <w:r w:rsidRPr="001A2BCD">
                <w:rPr>
                  <w:rFonts w:ascii="Calibri" w:hAnsi="Calibri"/>
                  <w:color w:val="000000"/>
                </w:rPr>
                <w:t>Sintagma verbal impersonal</w:t>
              </w:r>
            </w:ins>
          </w:p>
        </w:tc>
        <w:tc>
          <w:tcPr>
            <w:tcW w:w="3118" w:type="dxa"/>
            <w:noWrap/>
            <w:hideMark/>
          </w:tcPr>
          <w:p w14:paraId="4B5ABD08"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61" w:author="Rebeca de la Paz Gonzales" w:date="2017-06-26T03:49:00Z"/>
                <w:rFonts w:ascii="Calibri" w:hAnsi="Calibri"/>
                <w:color w:val="000000"/>
              </w:rPr>
            </w:pPr>
            <w:ins w:id="462" w:author="Rebeca de la Paz Gonzales" w:date="2017-06-26T03:49:00Z">
              <w:r w:rsidRPr="001A2BCD">
                <w:rPr>
                  <w:rFonts w:ascii="Calibri" w:hAnsi="Calibri"/>
                  <w:color w:val="000000"/>
                </w:rPr>
                <w:t>Infinitivo</w:t>
              </w:r>
            </w:ins>
          </w:p>
        </w:tc>
      </w:tr>
      <w:tr w:rsidR="00596D27" w:rsidRPr="001A2BCD" w14:paraId="1C58F9F5" w14:textId="77777777" w:rsidTr="00BC1DC3">
        <w:trPr>
          <w:cnfStyle w:val="000000100000" w:firstRow="0" w:lastRow="0" w:firstColumn="0" w:lastColumn="0" w:oddVBand="0" w:evenVBand="0" w:oddHBand="1" w:evenHBand="0" w:firstRowFirstColumn="0" w:firstRowLastColumn="0" w:lastRowFirstColumn="0" w:lastRowLastColumn="0"/>
          <w:trHeight w:val="238"/>
          <w:ins w:id="463"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2E1885FA" w14:textId="77777777" w:rsidR="00596D27" w:rsidRPr="00C22EBF" w:rsidRDefault="00596D27" w:rsidP="00596D27">
            <w:pPr>
              <w:jc w:val="left"/>
              <w:rPr>
                <w:ins w:id="464" w:author="Rebeca de la Paz Gonzales" w:date="2017-06-26T03:49:00Z"/>
                <w:rFonts w:ascii="Monaco" w:hAnsi="Monaco"/>
                <w:color w:val="000000"/>
                <w:sz w:val="18"/>
                <w:rPrChange w:id="465" w:author="Rebeca de la Paz Gonzales" w:date="2017-06-26T04:04:00Z">
                  <w:rPr>
                    <w:ins w:id="466" w:author="Rebeca de la Paz Gonzales" w:date="2017-06-26T03:49:00Z"/>
                    <w:rFonts w:ascii="Monaco" w:hAnsi="Monaco"/>
                    <w:color w:val="000000"/>
                    <w:sz w:val="22"/>
                    <w:szCs w:val="22"/>
                  </w:rPr>
                </w:rPrChange>
              </w:rPr>
            </w:pPr>
            <w:ins w:id="467" w:author="Rebeca de la Paz Gonzales" w:date="2017-06-26T03:49:00Z">
              <w:r w:rsidRPr="00C22EBF">
                <w:rPr>
                  <w:rFonts w:ascii="Monaco" w:hAnsi="Monaco"/>
                  <w:color w:val="000000"/>
                  <w:sz w:val="18"/>
                  <w:rPrChange w:id="468" w:author="Rebeca de la Paz Gonzales" w:date="2017-06-26T04:04:00Z">
                    <w:rPr>
                      <w:rFonts w:ascii="Monaco" w:hAnsi="Monaco"/>
                      <w:color w:val="000000"/>
                      <w:sz w:val="22"/>
                      <w:szCs w:val="22"/>
                    </w:rPr>
                  </w:rPrChange>
                </w:rPr>
                <w:t>(ADVP_COMPARATIVE) </w:t>
              </w:r>
            </w:ins>
          </w:p>
        </w:tc>
        <w:tc>
          <w:tcPr>
            <w:tcW w:w="2888" w:type="dxa"/>
            <w:noWrap/>
            <w:hideMark/>
          </w:tcPr>
          <w:p w14:paraId="7DD88FAC"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69" w:author="Rebeca de la Paz Gonzales" w:date="2017-06-26T03:49:00Z"/>
                <w:rFonts w:ascii="Calibri" w:hAnsi="Calibri"/>
                <w:color w:val="000000"/>
              </w:rPr>
            </w:pPr>
            <w:ins w:id="470" w:author="Rebeca de la Paz Gonzales" w:date="2017-06-26T03:49:00Z">
              <w:r w:rsidRPr="001A2BCD">
                <w:rPr>
                  <w:rFonts w:ascii="Calibri" w:hAnsi="Calibri"/>
                  <w:color w:val="000000"/>
                </w:rPr>
                <w:t>Sintagma adverbial</w:t>
              </w:r>
            </w:ins>
          </w:p>
        </w:tc>
        <w:tc>
          <w:tcPr>
            <w:tcW w:w="3118" w:type="dxa"/>
            <w:noWrap/>
            <w:hideMark/>
          </w:tcPr>
          <w:p w14:paraId="780CC11A"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71" w:author="Rebeca de la Paz Gonzales" w:date="2017-06-26T03:49:00Z"/>
                <w:rFonts w:ascii="Calibri" w:hAnsi="Calibri"/>
                <w:color w:val="000000"/>
              </w:rPr>
            </w:pPr>
            <w:ins w:id="472" w:author="Rebeca de la Paz Gonzales" w:date="2017-06-26T03:49:00Z">
              <w:r w:rsidRPr="001A2BCD">
                <w:rPr>
                  <w:rFonts w:ascii="Calibri" w:hAnsi="Calibri"/>
                  <w:color w:val="000000"/>
                </w:rPr>
                <w:t>Adverbio comparativo</w:t>
              </w:r>
            </w:ins>
          </w:p>
        </w:tc>
      </w:tr>
      <w:tr w:rsidR="00596D27" w:rsidRPr="001A2BCD" w14:paraId="4F3AFB9F" w14:textId="77777777" w:rsidTr="00BC1DC3">
        <w:trPr>
          <w:trHeight w:val="238"/>
          <w:ins w:id="473"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1C79FB0E" w14:textId="77777777" w:rsidR="00596D27" w:rsidRPr="00C22EBF" w:rsidRDefault="00596D27" w:rsidP="00596D27">
            <w:pPr>
              <w:jc w:val="left"/>
              <w:rPr>
                <w:ins w:id="474" w:author="Rebeca de la Paz Gonzales" w:date="2017-06-26T03:49:00Z"/>
                <w:rFonts w:ascii="Monaco" w:hAnsi="Monaco"/>
                <w:color w:val="000000"/>
                <w:sz w:val="18"/>
                <w:rPrChange w:id="475" w:author="Rebeca de la Paz Gonzales" w:date="2017-06-26T04:04:00Z">
                  <w:rPr>
                    <w:ins w:id="476" w:author="Rebeca de la Paz Gonzales" w:date="2017-06-26T03:49:00Z"/>
                    <w:rFonts w:ascii="Monaco" w:hAnsi="Monaco"/>
                    <w:color w:val="000000"/>
                    <w:sz w:val="22"/>
                    <w:szCs w:val="22"/>
                  </w:rPr>
                </w:rPrChange>
              </w:rPr>
            </w:pPr>
            <w:ins w:id="477" w:author="Rebeca de la Paz Gonzales" w:date="2017-06-26T03:49:00Z">
              <w:r w:rsidRPr="00C22EBF">
                <w:rPr>
                  <w:rFonts w:ascii="Monaco" w:hAnsi="Monaco"/>
                  <w:color w:val="000000"/>
                  <w:sz w:val="18"/>
                  <w:rPrChange w:id="478" w:author="Rebeca de la Paz Gonzales" w:date="2017-06-26T04:04:00Z">
                    <w:rPr>
                      <w:rFonts w:ascii="Monaco" w:hAnsi="Monaco"/>
                      <w:color w:val="000000"/>
                      <w:sz w:val="22"/>
                      <w:szCs w:val="22"/>
                    </w:rPr>
                  </w:rPrChange>
                </w:rPr>
                <w:t>(ADVP_INTERROGATIVE) </w:t>
              </w:r>
            </w:ins>
          </w:p>
        </w:tc>
        <w:tc>
          <w:tcPr>
            <w:tcW w:w="2888" w:type="dxa"/>
            <w:noWrap/>
            <w:hideMark/>
          </w:tcPr>
          <w:p w14:paraId="0EA113C4"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79" w:author="Rebeca de la Paz Gonzales" w:date="2017-06-26T03:49:00Z"/>
                <w:rFonts w:ascii="Calibri" w:hAnsi="Calibri"/>
                <w:color w:val="000000"/>
              </w:rPr>
            </w:pPr>
            <w:ins w:id="480" w:author="Rebeca de la Paz Gonzales" w:date="2017-06-26T03:49:00Z">
              <w:r w:rsidRPr="001A2BCD">
                <w:rPr>
                  <w:rFonts w:ascii="Calibri" w:hAnsi="Calibri"/>
                  <w:color w:val="000000"/>
                </w:rPr>
                <w:t>Sintagma adverbial</w:t>
              </w:r>
            </w:ins>
          </w:p>
        </w:tc>
        <w:tc>
          <w:tcPr>
            <w:tcW w:w="3118" w:type="dxa"/>
            <w:noWrap/>
            <w:hideMark/>
          </w:tcPr>
          <w:p w14:paraId="54800B36"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81" w:author="Rebeca de la Paz Gonzales" w:date="2017-06-26T03:49:00Z"/>
                <w:rFonts w:ascii="Calibri" w:hAnsi="Calibri"/>
                <w:color w:val="000000"/>
              </w:rPr>
            </w:pPr>
            <w:ins w:id="482" w:author="Rebeca de la Paz Gonzales" w:date="2017-06-26T03:49:00Z">
              <w:r w:rsidRPr="001A2BCD">
                <w:rPr>
                  <w:rFonts w:ascii="Calibri" w:hAnsi="Calibri"/>
                  <w:color w:val="000000"/>
                </w:rPr>
                <w:t>Adverbio interrogativo</w:t>
              </w:r>
            </w:ins>
          </w:p>
        </w:tc>
      </w:tr>
      <w:tr w:rsidR="00596D27" w:rsidRPr="001A2BCD" w14:paraId="22EF0B46" w14:textId="77777777" w:rsidTr="00BC1DC3">
        <w:trPr>
          <w:cnfStyle w:val="000000100000" w:firstRow="0" w:lastRow="0" w:firstColumn="0" w:lastColumn="0" w:oddVBand="0" w:evenVBand="0" w:oddHBand="1" w:evenHBand="0" w:firstRowFirstColumn="0" w:firstRowLastColumn="0" w:lastRowFirstColumn="0" w:lastRowLastColumn="0"/>
          <w:trHeight w:val="238"/>
          <w:ins w:id="483"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24D3D6E8" w14:textId="77777777" w:rsidR="00596D27" w:rsidRPr="00C22EBF" w:rsidRDefault="00596D27" w:rsidP="00596D27">
            <w:pPr>
              <w:jc w:val="left"/>
              <w:rPr>
                <w:ins w:id="484" w:author="Rebeca de la Paz Gonzales" w:date="2017-06-26T03:49:00Z"/>
                <w:rFonts w:ascii="Monaco" w:hAnsi="Monaco"/>
                <w:color w:val="000000"/>
                <w:sz w:val="18"/>
                <w:rPrChange w:id="485" w:author="Rebeca de la Paz Gonzales" w:date="2017-06-26T04:04:00Z">
                  <w:rPr>
                    <w:ins w:id="486" w:author="Rebeca de la Paz Gonzales" w:date="2017-06-26T03:49:00Z"/>
                    <w:rFonts w:ascii="Monaco" w:hAnsi="Monaco"/>
                    <w:color w:val="000000"/>
                    <w:sz w:val="22"/>
                    <w:szCs w:val="22"/>
                  </w:rPr>
                </w:rPrChange>
              </w:rPr>
            </w:pPr>
            <w:ins w:id="487" w:author="Rebeca de la Paz Gonzales" w:date="2017-06-26T03:49:00Z">
              <w:r w:rsidRPr="00C22EBF">
                <w:rPr>
                  <w:rFonts w:ascii="Monaco" w:hAnsi="Monaco"/>
                  <w:color w:val="000000"/>
                  <w:sz w:val="18"/>
                  <w:rPrChange w:id="488" w:author="Rebeca de la Paz Gonzales" w:date="2017-06-26T04:04:00Z">
                    <w:rPr>
                      <w:rFonts w:ascii="Monaco" w:hAnsi="Monaco"/>
                      <w:color w:val="000000"/>
                      <w:sz w:val="22"/>
                      <w:szCs w:val="22"/>
                    </w:rPr>
                  </w:rPrChange>
                </w:rPr>
                <w:t>(ADVP_LOCATIVE) </w:t>
              </w:r>
            </w:ins>
          </w:p>
        </w:tc>
        <w:tc>
          <w:tcPr>
            <w:tcW w:w="2888" w:type="dxa"/>
            <w:noWrap/>
            <w:hideMark/>
          </w:tcPr>
          <w:p w14:paraId="6DE85B72"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89" w:author="Rebeca de la Paz Gonzales" w:date="2017-06-26T03:49:00Z"/>
                <w:rFonts w:ascii="Calibri" w:hAnsi="Calibri"/>
                <w:color w:val="000000"/>
              </w:rPr>
            </w:pPr>
            <w:ins w:id="490" w:author="Rebeca de la Paz Gonzales" w:date="2017-06-26T03:49:00Z">
              <w:r w:rsidRPr="001A2BCD">
                <w:rPr>
                  <w:rFonts w:ascii="Calibri" w:hAnsi="Calibri"/>
                  <w:color w:val="000000"/>
                </w:rPr>
                <w:t>Sintagma adverbial</w:t>
              </w:r>
            </w:ins>
          </w:p>
        </w:tc>
        <w:tc>
          <w:tcPr>
            <w:tcW w:w="3118" w:type="dxa"/>
            <w:noWrap/>
            <w:hideMark/>
          </w:tcPr>
          <w:p w14:paraId="0609041A"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91" w:author="Rebeca de la Paz Gonzales" w:date="2017-06-26T03:49:00Z"/>
                <w:rFonts w:ascii="Calibri" w:hAnsi="Calibri"/>
                <w:color w:val="000000"/>
              </w:rPr>
            </w:pPr>
            <w:ins w:id="492" w:author="Rebeca de la Paz Gonzales" w:date="2017-06-26T03:49:00Z">
              <w:r w:rsidRPr="001A2BCD">
                <w:rPr>
                  <w:rFonts w:ascii="Calibri" w:hAnsi="Calibri"/>
                  <w:color w:val="000000"/>
                </w:rPr>
                <w:t>Adverbio de lugar</w:t>
              </w:r>
            </w:ins>
          </w:p>
        </w:tc>
      </w:tr>
      <w:tr w:rsidR="00596D27" w:rsidRPr="001A2BCD" w14:paraId="755E4D40" w14:textId="77777777" w:rsidTr="00BC1DC3">
        <w:trPr>
          <w:trHeight w:val="238"/>
          <w:ins w:id="493"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7904E40" w14:textId="77777777" w:rsidR="00596D27" w:rsidRPr="00C22EBF" w:rsidRDefault="00596D27" w:rsidP="00596D27">
            <w:pPr>
              <w:jc w:val="left"/>
              <w:rPr>
                <w:ins w:id="494" w:author="Rebeca de la Paz Gonzales" w:date="2017-06-26T03:49:00Z"/>
                <w:rFonts w:ascii="Monaco" w:hAnsi="Monaco"/>
                <w:color w:val="000000"/>
                <w:sz w:val="18"/>
                <w:rPrChange w:id="495" w:author="Rebeca de la Paz Gonzales" w:date="2017-06-26T04:04:00Z">
                  <w:rPr>
                    <w:ins w:id="496" w:author="Rebeca de la Paz Gonzales" w:date="2017-06-26T03:49:00Z"/>
                    <w:rFonts w:ascii="Monaco" w:hAnsi="Monaco"/>
                    <w:color w:val="000000"/>
                    <w:sz w:val="22"/>
                    <w:szCs w:val="22"/>
                  </w:rPr>
                </w:rPrChange>
              </w:rPr>
            </w:pPr>
            <w:ins w:id="497" w:author="Rebeca de la Paz Gonzales" w:date="2017-06-26T03:49:00Z">
              <w:r w:rsidRPr="00C22EBF">
                <w:rPr>
                  <w:rFonts w:ascii="Monaco" w:hAnsi="Monaco"/>
                  <w:color w:val="000000"/>
                  <w:sz w:val="18"/>
                  <w:rPrChange w:id="498" w:author="Rebeca de la Paz Gonzales" w:date="2017-06-26T04:04:00Z">
                    <w:rPr>
                      <w:rFonts w:ascii="Monaco" w:hAnsi="Monaco"/>
                      <w:color w:val="000000"/>
                      <w:sz w:val="22"/>
                      <w:szCs w:val="22"/>
                    </w:rPr>
                  </w:rPrChange>
                </w:rPr>
                <w:t>(ADVP_NEG) </w:t>
              </w:r>
            </w:ins>
          </w:p>
        </w:tc>
        <w:tc>
          <w:tcPr>
            <w:tcW w:w="2888" w:type="dxa"/>
            <w:noWrap/>
            <w:hideMark/>
          </w:tcPr>
          <w:p w14:paraId="0616D494"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99" w:author="Rebeca de la Paz Gonzales" w:date="2017-06-26T03:49:00Z"/>
                <w:rFonts w:ascii="Calibri" w:hAnsi="Calibri"/>
                <w:color w:val="000000"/>
              </w:rPr>
            </w:pPr>
            <w:ins w:id="500" w:author="Rebeca de la Paz Gonzales" w:date="2017-06-26T03:49:00Z">
              <w:r w:rsidRPr="001A2BCD">
                <w:rPr>
                  <w:rFonts w:ascii="Calibri" w:hAnsi="Calibri"/>
                  <w:color w:val="000000"/>
                </w:rPr>
                <w:t>Sintagma adverbial</w:t>
              </w:r>
            </w:ins>
          </w:p>
        </w:tc>
        <w:tc>
          <w:tcPr>
            <w:tcW w:w="3118" w:type="dxa"/>
            <w:noWrap/>
            <w:hideMark/>
          </w:tcPr>
          <w:p w14:paraId="34E5F7C0"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01" w:author="Rebeca de la Paz Gonzales" w:date="2017-06-26T03:49:00Z"/>
                <w:rFonts w:ascii="Calibri" w:hAnsi="Calibri"/>
                <w:color w:val="000000"/>
              </w:rPr>
            </w:pPr>
            <w:ins w:id="502" w:author="Rebeca de la Paz Gonzales" w:date="2017-06-26T03:49:00Z">
              <w:r w:rsidRPr="001A2BCD">
                <w:rPr>
                  <w:rFonts w:ascii="Calibri" w:hAnsi="Calibri"/>
                  <w:color w:val="000000"/>
                </w:rPr>
                <w:t>Adverbio de negación</w:t>
              </w:r>
            </w:ins>
          </w:p>
        </w:tc>
      </w:tr>
      <w:tr w:rsidR="00596D27" w:rsidRPr="001A2BCD" w14:paraId="1359454D" w14:textId="77777777" w:rsidTr="00BC1DC3">
        <w:trPr>
          <w:cnfStyle w:val="000000100000" w:firstRow="0" w:lastRow="0" w:firstColumn="0" w:lastColumn="0" w:oddVBand="0" w:evenVBand="0" w:oddHBand="1" w:evenHBand="0" w:firstRowFirstColumn="0" w:firstRowLastColumn="0" w:lastRowFirstColumn="0" w:lastRowLastColumn="0"/>
          <w:trHeight w:val="238"/>
          <w:ins w:id="503"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3DC67B8C" w14:textId="77777777" w:rsidR="00596D27" w:rsidRPr="00C22EBF" w:rsidRDefault="00596D27" w:rsidP="00596D27">
            <w:pPr>
              <w:jc w:val="left"/>
              <w:rPr>
                <w:ins w:id="504" w:author="Rebeca de la Paz Gonzales" w:date="2017-06-26T03:49:00Z"/>
                <w:rFonts w:ascii="Monaco" w:hAnsi="Monaco"/>
                <w:color w:val="000000"/>
                <w:sz w:val="18"/>
                <w:rPrChange w:id="505" w:author="Rebeca de la Paz Gonzales" w:date="2017-06-26T04:04:00Z">
                  <w:rPr>
                    <w:ins w:id="506" w:author="Rebeca de la Paz Gonzales" w:date="2017-06-26T03:49:00Z"/>
                    <w:rFonts w:ascii="Monaco" w:hAnsi="Monaco"/>
                    <w:color w:val="000000"/>
                    <w:sz w:val="22"/>
                    <w:szCs w:val="22"/>
                  </w:rPr>
                </w:rPrChange>
              </w:rPr>
            </w:pPr>
            <w:ins w:id="507" w:author="Rebeca de la Paz Gonzales" w:date="2017-06-26T03:49:00Z">
              <w:r w:rsidRPr="00C22EBF">
                <w:rPr>
                  <w:rFonts w:ascii="Monaco" w:hAnsi="Monaco"/>
                  <w:color w:val="000000"/>
                  <w:sz w:val="18"/>
                  <w:rPrChange w:id="508" w:author="Rebeca de la Paz Gonzales" w:date="2017-06-26T04:04:00Z">
                    <w:rPr>
                      <w:rFonts w:ascii="Monaco" w:hAnsi="Monaco"/>
                      <w:color w:val="000000"/>
                      <w:sz w:val="22"/>
                      <w:szCs w:val="22"/>
                    </w:rPr>
                  </w:rPrChange>
                </w:rPr>
                <w:t>(ADVP_TIME) </w:t>
              </w:r>
            </w:ins>
          </w:p>
        </w:tc>
        <w:tc>
          <w:tcPr>
            <w:tcW w:w="2888" w:type="dxa"/>
            <w:noWrap/>
            <w:hideMark/>
          </w:tcPr>
          <w:p w14:paraId="027E87E6"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09" w:author="Rebeca de la Paz Gonzales" w:date="2017-06-26T03:49:00Z"/>
                <w:rFonts w:ascii="Calibri" w:hAnsi="Calibri"/>
                <w:color w:val="000000"/>
              </w:rPr>
            </w:pPr>
            <w:ins w:id="510" w:author="Rebeca de la Paz Gonzales" w:date="2017-06-26T03:49:00Z">
              <w:r w:rsidRPr="001A2BCD">
                <w:rPr>
                  <w:rFonts w:ascii="Calibri" w:hAnsi="Calibri"/>
                  <w:color w:val="000000"/>
                </w:rPr>
                <w:t>Sintagma adverbial</w:t>
              </w:r>
            </w:ins>
          </w:p>
        </w:tc>
        <w:tc>
          <w:tcPr>
            <w:tcW w:w="3118" w:type="dxa"/>
            <w:noWrap/>
            <w:hideMark/>
          </w:tcPr>
          <w:p w14:paraId="4B303475"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11" w:author="Rebeca de la Paz Gonzales" w:date="2017-06-26T03:49:00Z"/>
                <w:rFonts w:ascii="Calibri" w:hAnsi="Calibri"/>
                <w:color w:val="000000"/>
              </w:rPr>
            </w:pPr>
            <w:ins w:id="512" w:author="Rebeca de la Paz Gonzales" w:date="2017-06-26T03:49:00Z">
              <w:r w:rsidRPr="001A2BCD">
                <w:rPr>
                  <w:rFonts w:ascii="Calibri" w:hAnsi="Calibri"/>
                  <w:color w:val="000000"/>
                </w:rPr>
                <w:t>Adverbio de tiempo</w:t>
              </w:r>
            </w:ins>
          </w:p>
        </w:tc>
      </w:tr>
      <w:tr w:rsidR="00596D27" w:rsidRPr="001A2BCD" w14:paraId="263C8BA0" w14:textId="77777777" w:rsidTr="00BC1DC3">
        <w:trPr>
          <w:trHeight w:val="238"/>
          <w:ins w:id="513"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62C44874" w14:textId="77777777" w:rsidR="00596D27" w:rsidRPr="00C22EBF" w:rsidRDefault="00596D27" w:rsidP="00596D27">
            <w:pPr>
              <w:jc w:val="left"/>
              <w:rPr>
                <w:ins w:id="514" w:author="Rebeca de la Paz Gonzales" w:date="2017-06-26T03:49:00Z"/>
                <w:rFonts w:ascii="Monaco" w:hAnsi="Monaco"/>
                <w:color w:val="000000"/>
                <w:sz w:val="18"/>
                <w:rPrChange w:id="515" w:author="Rebeca de la Paz Gonzales" w:date="2017-06-26T04:04:00Z">
                  <w:rPr>
                    <w:ins w:id="516" w:author="Rebeca de la Paz Gonzales" w:date="2017-06-26T03:49:00Z"/>
                    <w:rFonts w:ascii="Monaco" w:hAnsi="Monaco"/>
                    <w:color w:val="000000"/>
                    <w:sz w:val="22"/>
                    <w:szCs w:val="22"/>
                  </w:rPr>
                </w:rPrChange>
              </w:rPr>
            </w:pPr>
            <w:ins w:id="517" w:author="Rebeca de la Paz Gonzales" w:date="2017-06-26T03:49:00Z">
              <w:r w:rsidRPr="00C22EBF">
                <w:rPr>
                  <w:rFonts w:ascii="Monaco" w:hAnsi="Monaco"/>
                  <w:color w:val="000000"/>
                  <w:sz w:val="18"/>
                  <w:rPrChange w:id="518" w:author="Rebeca de la Paz Gonzales" w:date="2017-06-26T04:04:00Z">
                    <w:rPr>
                      <w:rFonts w:ascii="Monaco" w:hAnsi="Monaco"/>
                      <w:color w:val="000000"/>
                      <w:sz w:val="22"/>
                      <w:szCs w:val="22"/>
                    </w:rPr>
                  </w:rPrChange>
                </w:rPr>
                <w:t>(CL_COMPARATIVE) </w:t>
              </w:r>
            </w:ins>
          </w:p>
        </w:tc>
        <w:tc>
          <w:tcPr>
            <w:tcW w:w="2888" w:type="dxa"/>
            <w:noWrap/>
            <w:hideMark/>
          </w:tcPr>
          <w:p w14:paraId="1F1C6DCC"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19" w:author="Rebeca de la Paz Gonzales" w:date="2017-06-26T03:49:00Z"/>
                <w:rFonts w:ascii="Calibri" w:hAnsi="Calibri"/>
                <w:color w:val="000000"/>
              </w:rPr>
            </w:pPr>
            <w:ins w:id="520" w:author="Rebeca de la Paz Gonzales" w:date="2017-06-26T03:49:00Z">
              <w:r w:rsidRPr="001A2BCD">
                <w:rPr>
                  <w:rFonts w:ascii="Calibri" w:hAnsi="Calibri"/>
                  <w:color w:val="000000"/>
                </w:rPr>
                <w:t>Oración subordinada</w:t>
              </w:r>
            </w:ins>
          </w:p>
        </w:tc>
        <w:tc>
          <w:tcPr>
            <w:tcW w:w="3118" w:type="dxa"/>
            <w:noWrap/>
            <w:hideMark/>
          </w:tcPr>
          <w:p w14:paraId="20ACF4EA"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21" w:author="Rebeca de la Paz Gonzales" w:date="2017-06-26T03:49:00Z"/>
                <w:rFonts w:ascii="Calibri" w:hAnsi="Calibri"/>
                <w:color w:val="000000"/>
              </w:rPr>
            </w:pPr>
            <w:ins w:id="522" w:author="Rebeca de la Paz Gonzales" w:date="2017-06-26T03:49:00Z">
              <w:r w:rsidRPr="001A2BCD">
                <w:rPr>
                  <w:rFonts w:ascii="Calibri" w:hAnsi="Calibri"/>
                  <w:color w:val="000000"/>
                </w:rPr>
                <w:t>Oraciones comparativas</w:t>
              </w:r>
            </w:ins>
          </w:p>
        </w:tc>
      </w:tr>
      <w:tr w:rsidR="00596D27" w:rsidRPr="001A2BCD" w14:paraId="37DFCFBC" w14:textId="77777777" w:rsidTr="00BC1DC3">
        <w:trPr>
          <w:cnfStyle w:val="000000100000" w:firstRow="0" w:lastRow="0" w:firstColumn="0" w:lastColumn="0" w:oddVBand="0" w:evenVBand="0" w:oddHBand="1" w:evenHBand="0" w:firstRowFirstColumn="0" w:firstRowLastColumn="0" w:lastRowFirstColumn="0" w:lastRowLastColumn="0"/>
          <w:trHeight w:val="238"/>
          <w:ins w:id="523"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BC55210" w14:textId="77777777" w:rsidR="00596D27" w:rsidRPr="00C22EBF" w:rsidRDefault="00596D27" w:rsidP="00596D27">
            <w:pPr>
              <w:jc w:val="left"/>
              <w:rPr>
                <w:ins w:id="524" w:author="Rebeca de la Paz Gonzales" w:date="2017-06-26T03:49:00Z"/>
                <w:rFonts w:ascii="Monaco" w:hAnsi="Monaco"/>
                <w:color w:val="000000"/>
                <w:sz w:val="18"/>
                <w:rPrChange w:id="525" w:author="Rebeca de la Paz Gonzales" w:date="2017-06-26T04:04:00Z">
                  <w:rPr>
                    <w:ins w:id="526" w:author="Rebeca de la Paz Gonzales" w:date="2017-06-26T03:49:00Z"/>
                    <w:rFonts w:ascii="Monaco" w:hAnsi="Monaco"/>
                    <w:color w:val="000000"/>
                    <w:sz w:val="22"/>
                    <w:szCs w:val="22"/>
                  </w:rPr>
                </w:rPrChange>
              </w:rPr>
            </w:pPr>
            <w:ins w:id="527" w:author="Rebeca de la Paz Gonzales" w:date="2017-06-26T03:49:00Z">
              <w:r w:rsidRPr="00C22EBF">
                <w:rPr>
                  <w:rFonts w:ascii="Monaco" w:hAnsi="Monaco"/>
                  <w:color w:val="000000"/>
                  <w:sz w:val="18"/>
                  <w:rPrChange w:id="528" w:author="Rebeca de la Paz Gonzales" w:date="2017-06-26T04:04:00Z">
                    <w:rPr>
                      <w:rFonts w:ascii="Monaco" w:hAnsi="Monaco"/>
                      <w:color w:val="000000"/>
                      <w:sz w:val="22"/>
                      <w:szCs w:val="22"/>
                    </w:rPr>
                  </w:rPrChange>
                </w:rPr>
                <w:t>(CL_COMPLETIVE) </w:t>
              </w:r>
            </w:ins>
          </w:p>
        </w:tc>
        <w:tc>
          <w:tcPr>
            <w:tcW w:w="2888" w:type="dxa"/>
            <w:noWrap/>
            <w:hideMark/>
          </w:tcPr>
          <w:p w14:paraId="5BEA20F4"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29" w:author="Rebeca de la Paz Gonzales" w:date="2017-06-26T03:49:00Z"/>
                <w:rFonts w:ascii="Calibri" w:hAnsi="Calibri"/>
                <w:color w:val="000000"/>
              </w:rPr>
            </w:pPr>
            <w:ins w:id="530" w:author="Rebeca de la Paz Gonzales" w:date="2017-06-26T03:49:00Z">
              <w:r w:rsidRPr="001A2BCD">
                <w:rPr>
                  <w:rFonts w:ascii="Calibri" w:hAnsi="Calibri"/>
                  <w:color w:val="000000"/>
                </w:rPr>
                <w:t>Oración subordinada</w:t>
              </w:r>
            </w:ins>
          </w:p>
        </w:tc>
        <w:tc>
          <w:tcPr>
            <w:tcW w:w="3118" w:type="dxa"/>
            <w:noWrap/>
            <w:hideMark/>
          </w:tcPr>
          <w:p w14:paraId="3FFF1545"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31" w:author="Rebeca de la Paz Gonzales" w:date="2017-06-26T03:49:00Z"/>
                <w:rFonts w:ascii="Calibri" w:hAnsi="Calibri"/>
                <w:color w:val="000000"/>
              </w:rPr>
            </w:pPr>
            <w:ins w:id="532" w:author="Rebeca de la Paz Gonzales" w:date="2017-06-26T03:49:00Z">
              <w:r w:rsidRPr="001A2BCD">
                <w:rPr>
                  <w:rFonts w:ascii="Calibri" w:hAnsi="Calibri"/>
                  <w:color w:val="000000"/>
                </w:rPr>
                <w:t>Oraciones completivas</w:t>
              </w:r>
            </w:ins>
          </w:p>
        </w:tc>
      </w:tr>
      <w:tr w:rsidR="00596D27" w:rsidRPr="001A2BCD" w14:paraId="7C4A9F66" w14:textId="77777777" w:rsidTr="00BC1DC3">
        <w:trPr>
          <w:trHeight w:val="238"/>
          <w:ins w:id="533"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203126B5" w14:textId="77777777" w:rsidR="00596D27" w:rsidRPr="00C22EBF" w:rsidRDefault="00596D27">
            <w:pPr>
              <w:ind w:left="142"/>
              <w:jc w:val="left"/>
              <w:rPr>
                <w:ins w:id="534" w:author="Rebeca de la Paz Gonzales" w:date="2017-06-26T03:49:00Z"/>
                <w:rFonts w:ascii="Monaco" w:hAnsi="Monaco"/>
                <w:color w:val="000000"/>
                <w:sz w:val="18"/>
                <w:rPrChange w:id="535" w:author="Rebeca de la Paz Gonzales" w:date="2017-06-26T04:04:00Z">
                  <w:rPr>
                    <w:ins w:id="536" w:author="Rebeca de la Paz Gonzales" w:date="2017-06-26T03:49:00Z"/>
                    <w:rFonts w:ascii="Monaco" w:hAnsi="Monaco"/>
                    <w:color w:val="000000"/>
                    <w:sz w:val="22"/>
                    <w:szCs w:val="22"/>
                  </w:rPr>
                </w:rPrChange>
              </w:rPr>
              <w:pPrChange w:id="537" w:author="Rebeca de la Paz Gonzales" w:date="2017-06-26T03:57:00Z">
                <w:pPr>
                  <w:framePr w:hSpace="141" w:wrap="around" w:vAnchor="text" w:hAnchor="page" w:x="1621" w:y="-1"/>
                  <w:jc w:val="left"/>
                </w:pPr>
              </w:pPrChange>
            </w:pPr>
            <w:ins w:id="538" w:author="Rebeca de la Paz Gonzales" w:date="2017-06-26T03:49:00Z">
              <w:r w:rsidRPr="00C22EBF">
                <w:rPr>
                  <w:rFonts w:ascii="Monaco" w:hAnsi="Monaco"/>
                  <w:color w:val="000000"/>
                  <w:sz w:val="18"/>
                  <w:rPrChange w:id="539" w:author="Rebeca de la Paz Gonzales" w:date="2017-06-26T04:04:00Z">
                    <w:rPr>
                      <w:rFonts w:ascii="Monaco" w:hAnsi="Monaco"/>
                      <w:color w:val="000000"/>
                      <w:sz w:val="22"/>
                      <w:szCs w:val="22"/>
                    </w:rPr>
                  </w:rPrChange>
                </w:rPr>
                <w:t>(CL_CONDITION) </w:t>
              </w:r>
            </w:ins>
          </w:p>
        </w:tc>
        <w:tc>
          <w:tcPr>
            <w:tcW w:w="2888" w:type="dxa"/>
            <w:noWrap/>
            <w:hideMark/>
          </w:tcPr>
          <w:p w14:paraId="18A6A534"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40" w:author="Rebeca de la Paz Gonzales" w:date="2017-06-26T03:49:00Z"/>
                <w:rFonts w:ascii="Calibri" w:hAnsi="Calibri"/>
                <w:color w:val="000000"/>
              </w:rPr>
            </w:pPr>
            <w:ins w:id="541" w:author="Rebeca de la Paz Gonzales" w:date="2017-06-26T03:49:00Z">
              <w:r w:rsidRPr="001A2BCD">
                <w:rPr>
                  <w:rFonts w:ascii="Calibri" w:hAnsi="Calibri"/>
                  <w:color w:val="000000"/>
                </w:rPr>
                <w:t>Oración subordinada</w:t>
              </w:r>
            </w:ins>
          </w:p>
        </w:tc>
        <w:tc>
          <w:tcPr>
            <w:tcW w:w="3118" w:type="dxa"/>
            <w:noWrap/>
            <w:hideMark/>
          </w:tcPr>
          <w:p w14:paraId="4C1C7F40"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42" w:author="Rebeca de la Paz Gonzales" w:date="2017-06-26T03:49:00Z"/>
                <w:rFonts w:ascii="Calibri" w:hAnsi="Calibri"/>
                <w:color w:val="000000"/>
              </w:rPr>
            </w:pPr>
            <w:ins w:id="543" w:author="Rebeca de la Paz Gonzales" w:date="2017-06-26T03:49:00Z">
              <w:r w:rsidRPr="001A2BCD">
                <w:rPr>
                  <w:rFonts w:ascii="Calibri" w:hAnsi="Calibri"/>
                  <w:color w:val="000000"/>
                </w:rPr>
                <w:t xml:space="preserve">Oraciones </w:t>
              </w:r>
            </w:ins>
            <w:ins w:id="544" w:author="Rebeca de la Paz Gonzales" w:date="2017-06-26T04:06:00Z">
              <w:r>
                <w:rPr>
                  <w:rFonts w:ascii="Calibri" w:hAnsi="Calibri"/>
                  <w:color w:val="000000"/>
                </w:rPr>
                <w:t xml:space="preserve">    </w:t>
              </w:r>
            </w:ins>
            <w:ins w:id="545" w:author="Rebeca de la Paz Gonzales" w:date="2017-06-26T03:49:00Z">
              <w:r w:rsidRPr="001A2BCD">
                <w:rPr>
                  <w:rFonts w:ascii="Calibri" w:hAnsi="Calibri"/>
                  <w:color w:val="000000"/>
                </w:rPr>
                <w:t>condicionales</w:t>
              </w:r>
            </w:ins>
          </w:p>
        </w:tc>
      </w:tr>
      <w:tr w:rsidR="00596D27" w:rsidRPr="001A2BCD" w14:paraId="2851E916" w14:textId="77777777" w:rsidTr="00BC1DC3">
        <w:trPr>
          <w:cnfStyle w:val="000000100000" w:firstRow="0" w:lastRow="0" w:firstColumn="0" w:lastColumn="0" w:oddVBand="0" w:evenVBand="0" w:oddHBand="1" w:evenHBand="0" w:firstRowFirstColumn="0" w:firstRowLastColumn="0" w:lastRowFirstColumn="0" w:lastRowLastColumn="0"/>
          <w:trHeight w:val="51"/>
          <w:ins w:id="546"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55D21480" w14:textId="77777777" w:rsidR="00596D27" w:rsidRPr="00C22EBF" w:rsidRDefault="00596D27">
            <w:pPr>
              <w:jc w:val="left"/>
              <w:rPr>
                <w:ins w:id="547" w:author="Rebeca de la Paz Gonzales" w:date="2017-06-26T03:49:00Z"/>
                <w:rFonts w:ascii="Monaco" w:hAnsi="Monaco"/>
                <w:color w:val="000000"/>
                <w:sz w:val="18"/>
                <w:rPrChange w:id="548" w:author="Rebeca de la Paz Gonzales" w:date="2017-06-26T04:04:00Z">
                  <w:rPr>
                    <w:ins w:id="549" w:author="Rebeca de la Paz Gonzales" w:date="2017-06-26T03:49:00Z"/>
                    <w:rFonts w:ascii="Monaco" w:hAnsi="Monaco"/>
                    <w:color w:val="000000"/>
                    <w:sz w:val="22"/>
                    <w:szCs w:val="22"/>
                  </w:rPr>
                </w:rPrChange>
              </w:rPr>
              <w:pPrChange w:id="550" w:author="Rebeca de la Paz Gonzales" w:date="2017-06-26T03:57:00Z">
                <w:pPr>
                  <w:framePr w:hSpace="141" w:wrap="around" w:vAnchor="text" w:hAnchor="page" w:x="1621" w:y="-1"/>
                  <w:jc w:val="left"/>
                </w:pPr>
              </w:pPrChange>
            </w:pPr>
            <w:ins w:id="551" w:author="Rebeca de la Paz Gonzales" w:date="2017-06-26T03:49:00Z">
              <w:r w:rsidRPr="00C22EBF">
                <w:rPr>
                  <w:rFonts w:ascii="Monaco" w:hAnsi="Monaco"/>
                  <w:color w:val="000000"/>
                  <w:sz w:val="18"/>
                  <w:rPrChange w:id="552" w:author="Rebeca de la Paz Gonzales" w:date="2017-06-26T04:04:00Z">
                    <w:rPr>
                      <w:rFonts w:ascii="Monaco" w:hAnsi="Monaco"/>
                      <w:color w:val="000000"/>
                      <w:sz w:val="22"/>
                      <w:szCs w:val="22"/>
                    </w:rPr>
                  </w:rPrChange>
                </w:rPr>
                <w:t>(CL_COORDINATED) </w:t>
              </w:r>
            </w:ins>
          </w:p>
        </w:tc>
        <w:tc>
          <w:tcPr>
            <w:tcW w:w="2888" w:type="dxa"/>
            <w:noWrap/>
            <w:hideMark/>
          </w:tcPr>
          <w:p w14:paraId="7769437F"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53" w:author="Rebeca de la Paz Gonzales" w:date="2017-06-26T03:49:00Z"/>
                <w:rFonts w:ascii="Calibri" w:hAnsi="Calibri"/>
                <w:color w:val="000000"/>
              </w:rPr>
            </w:pPr>
            <w:ins w:id="554" w:author="Rebeca de la Paz Gonzales" w:date="2017-06-26T03:49:00Z">
              <w:r w:rsidRPr="001A2BCD">
                <w:rPr>
                  <w:rFonts w:ascii="Calibri" w:hAnsi="Calibri"/>
                  <w:color w:val="000000"/>
                </w:rPr>
                <w:t>Oración subordinada</w:t>
              </w:r>
            </w:ins>
          </w:p>
        </w:tc>
        <w:tc>
          <w:tcPr>
            <w:tcW w:w="3118" w:type="dxa"/>
            <w:noWrap/>
            <w:hideMark/>
          </w:tcPr>
          <w:p w14:paraId="1C4F468A" w14:textId="77777777" w:rsidR="00596D27" w:rsidRPr="001A2BCD" w:rsidRDefault="00596D27" w:rsidP="00596D27">
            <w:pPr>
              <w:keepNext/>
              <w:jc w:val="left"/>
              <w:cnfStyle w:val="000000100000" w:firstRow="0" w:lastRow="0" w:firstColumn="0" w:lastColumn="0" w:oddVBand="0" w:evenVBand="0" w:oddHBand="1" w:evenHBand="0" w:firstRowFirstColumn="0" w:firstRowLastColumn="0" w:lastRowFirstColumn="0" w:lastRowLastColumn="0"/>
              <w:rPr>
                <w:ins w:id="555" w:author="Rebeca de la Paz Gonzales" w:date="2017-06-26T03:49:00Z"/>
                <w:rFonts w:ascii="Calibri" w:hAnsi="Calibri"/>
                <w:color w:val="000000"/>
              </w:rPr>
            </w:pPr>
            <w:ins w:id="556" w:author="Rebeca de la Paz Gonzales" w:date="2017-06-26T03:49:00Z">
              <w:r w:rsidRPr="001A2BCD">
                <w:rPr>
                  <w:rFonts w:ascii="Calibri" w:hAnsi="Calibri"/>
                  <w:color w:val="000000"/>
                </w:rPr>
                <w:t>Oraciones coordinadas</w:t>
              </w:r>
            </w:ins>
          </w:p>
        </w:tc>
      </w:tr>
    </w:tbl>
    <w:p w14:paraId="30142AFA" w14:textId="1C8B1B35" w:rsidR="00E85EF3" w:rsidRPr="00B236D2" w:rsidRDefault="00E85EF3">
      <w:pPr>
        <w:jc w:val="center"/>
        <w:rPr>
          <w:ins w:id="557" w:author="Rebeca de la Paz Gonzales" w:date="2017-06-26T03:45:00Z"/>
          <w:b/>
          <w:sz w:val="22"/>
        </w:rPr>
        <w:pPrChange w:id="558" w:author="Rebeca de la Paz Gonzales" w:date="2017-06-26T04:05:00Z">
          <w:pPr>
            <w:ind w:left="284"/>
          </w:pPr>
        </w:pPrChange>
      </w:pPr>
      <w:bookmarkStart w:id="559" w:name="_Ref486373343"/>
      <w:bookmarkStart w:id="560" w:name="_Toc486370304"/>
      <w:r w:rsidRPr="00E85EF3">
        <w:rPr>
          <w:b/>
          <w:sz w:val="22"/>
        </w:rPr>
        <w:t xml:space="preserve">Tabla </w:t>
      </w:r>
      <w:r w:rsidR="0029353A">
        <w:rPr>
          <w:b/>
          <w:sz w:val="22"/>
        </w:rPr>
        <w:fldChar w:fldCharType="begin"/>
      </w:r>
      <w:r w:rsidR="0029353A">
        <w:rPr>
          <w:b/>
          <w:sz w:val="22"/>
        </w:rPr>
        <w:instrText xml:space="preserve"> SEQ Tabla \* ARABIC </w:instrText>
      </w:r>
      <w:r w:rsidR="0029353A">
        <w:rPr>
          <w:b/>
          <w:sz w:val="22"/>
        </w:rPr>
        <w:fldChar w:fldCharType="separate"/>
      </w:r>
      <w:r w:rsidR="0029353A">
        <w:rPr>
          <w:b/>
          <w:noProof/>
          <w:sz w:val="22"/>
        </w:rPr>
        <w:t>1</w:t>
      </w:r>
      <w:r w:rsidR="0029353A">
        <w:rPr>
          <w:b/>
          <w:sz w:val="22"/>
        </w:rPr>
        <w:fldChar w:fldCharType="end"/>
      </w:r>
      <w:bookmarkEnd w:id="559"/>
      <w:r w:rsidRPr="00E85EF3">
        <w:rPr>
          <w:b/>
          <w:sz w:val="22"/>
        </w:rPr>
        <w:t>. Tabla resumen de cláusulas de constituyentes</w:t>
      </w:r>
      <w:bookmarkEnd w:id="560"/>
    </w:p>
    <w:tbl>
      <w:tblPr>
        <w:tblpPr w:leftFromText="141" w:rightFromText="141" w:vertAnchor="text" w:tblpX="799"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422"/>
      </w:tblGrid>
      <w:tr w:rsidR="006937EC" w:rsidDel="006937EC" w14:paraId="008E0EC6" w14:textId="265D9BB5" w:rsidTr="006937EC">
        <w:trPr>
          <w:trHeight w:val="713"/>
          <w:del w:id="561" w:author="Rebeca de la Paz Gonzales" w:date="2017-06-26T03:49:00Z"/>
        </w:trPr>
        <w:tc>
          <w:tcPr>
            <w:tcW w:w="3422" w:type="dxa"/>
          </w:tcPr>
          <w:p w14:paraId="076B3216" w14:textId="6ABF7F09" w:rsidR="006937EC" w:rsidDel="006937EC" w:rsidRDefault="006937EC" w:rsidP="006937EC">
            <w:pPr>
              <w:ind w:left="284"/>
              <w:rPr>
                <w:del w:id="562" w:author="Rebeca de la Paz Gonzales" w:date="2017-06-26T03:49:00Z"/>
                <w:noProof/>
              </w:rPr>
            </w:pPr>
          </w:p>
          <w:p w14:paraId="1327C5ED" w14:textId="4F797EA5" w:rsidR="006937EC" w:rsidDel="006937EC" w:rsidRDefault="006937EC" w:rsidP="006937EC">
            <w:pPr>
              <w:ind w:left="284"/>
              <w:rPr>
                <w:del w:id="563" w:author="Rebeca de la Paz Gonzales" w:date="2017-06-26T03:49:00Z"/>
                <w:noProof/>
              </w:rPr>
            </w:pPr>
          </w:p>
          <w:p w14:paraId="1ABA8507" w14:textId="02FC5BE2" w:rsidR="006937EC" w:rsidDel="006937EC" w:rsidRDefault="006937EC" w:rsidP="006937EC">
            <w:pPr>
              <w:ind w:left="284"/>
              <w:rPr>
                <w:del w:id="564" w:author="Rebeca de la Paz Gonzales" w:date="2017-06-26T03:49:00Z"/>
                <w:noProof/>
              </w:rPr>
            </w:pPr>
          </w:p>
        </w:tc>
      </w:tr>
    </w:tbl>
    <w:p w14:paraId="2E58A81D" w14:textId="77777777" w:rsidR="00BC1DC3" w:rsidRDefault="00BC1DC3" w:rsidP="00AA67C3">
      <w:pPr>
        <w:ind w:left="284"/>
        <w:rPr>
          <w:noProof/>
        </w:rPr>
      </w:pPr>
    </w:p>
    <w:p w14:paraId="6AAB3CEF" w14:textId="77777777" w:rsidR="00C42766" w:rsidRDefault="00C42766" w:rsidP="00AA67C3">
      <w:pPr>
        <w:ind w:left="284"/>
        <w:rPr>
          <w:noProof/>
        </w:rPr>
      </w:pPr>
    </w:p>
    <w:p w14:paraId="4AAE03F7" w14:textId="17C6A2F4" w:rsidR="003C7A92" w:rsidRPr="009060BA" w:rsidRDefault="00537FC0" w:rsidP="00AA67C3">
      <w:pPr>
        <w:ind w:left="284"/>
        <w:rPr>
          <w:noProof/>
          <w:sz w:val="22"/>
          <w:szCs w:val="22"/>
        </w:rPr>
      </w:pPr>
      <w:commentRangeStart w:id="565"/>
      <w:del w:id="566" w:author="Rebeca de la Paz Gonzales" w:date="2017-06-26T04:07:00Z">
        <w:r w:rsidRPr="009060BA" w:rsidDel="00E75575">
          <w:rPr>
            <w:noProof/>
            <w:sz w:val="22"/>
            <w:szCs w:val="22"/>
          </w:rPr>
          <w:delText>Antes</w:delText>
        </w:r>
        <w:commentRangeEnd w:id="565"/>
        <w:r w:rsidR="00E2785B" w:rsidRPr="009060BA" w:rsidDel="00E75575">
          <w:rPr>
            <w:rStyle w:val="Refdecomentario"/>
            <w:sz w:val="22"/>
            <w:szCs w:val="22"/>
          </w:rPr>
          <w:commentReference w:id="565"/>
        </w:r>
        <w:r w:rsidRPr="009060BA" w:rsidDel="00E75575">
          <w:rPr>
            <w:noProof/>
            <w:sz w:val="22"/>
            <w:szCs w:val="22"/>
          </w:rPr>
          <w:delText xml:space="preserve"> de continuar</w:delText>
        </w:r>
      </w:del>
      <w:ins w:id="567" w:author="Rebeca de la Paz Gonzales" w:date="2017-06-26T04:07:00Z">
        <w:r w:rsidR="00E75575" w:rsidRPr="009060BA">
          <w:rPr>
            <w:noProof/>
            <w:sz w:val="22"/>
            <w:szCs w:val="22"/>
          </w:rPr>
          <w:t xml:space="preserve">En relación con la </w:t>
        </w:r>
      </w:ins>
      <w:r w:rsidR="00672283">
        <w:rPr>
          <w:noProof/>
          <w:sz w:val="22"/>
          <w:szCs w:val="22"/>
        </w:rPr>
        <w:fldChar w:fldCharType="begin"/>
      </w:r>
      <w:r w:rsidR="00672283">
        <w:rPr>
          <w:noProof/>
          <w:sz w:val="22"/>
          <w:szCs w:val="22"/>
        </w:rPr>
        <w:instrText xml:space="preserve"> REF _Ref486373343 \h </w:instrText>
      </w:r>
      <w:r w:rsidR="00672283">
        <w:rPr>
          <w:noProof/>
          <w:sz w:val="22"/>
          <w:szCs w:val="22"/>
        </w:rPr>
      </w:r>
      <w:r w:rsidR="00672283">
        <w:rPr>
          <w:noProof/>
          <w:sz w:val="22"/>
          <w:szCs w:val="22"/>
        </w:rPr>
        <w:fldChar w:fldCharType="separate"/>
      </w:r>
      <w:r w:rsidR="00672283" w:rsidRPr="00E85EF3">
        <w:rPr>
          <w:b/>
          <w:sz w:val="22"/>
        </w:rPr>
        <w:t xml:space="preserve">Tabla </w:t>
      </w:r>
      <w:r w:rsidR="00672283">
        <w:rPr>
          <w:b/>
          <w:noProof/>
          <w:sz w:val="22"/>
        </w:rPr>
        <w:t>1</w:t>
      </w:r>
      <w:r w:rsidR="00672283">
        <w:rPr>
          <w:noProof/>
          <w:sz w:val="22"/>
          <w:szCs w:val="22"/>
        </w:rPr>
        <w:fldChar w:fldCharType="end"/>
      </w:r>
      <w:r w:rsidR="00672283">
        <w:rPr>
          <w:noProof/>
          <w:sz w:val="22"/>
          <w:szCs w:val="22"/>
        </w:rPr>
        <w:t xml:space="preserve"> </w:t>
      </w:r>
      <w:ins w:id="568" w:author="Rebeca de la Paz Gonzales" w:date="2017-06-26T04:07:00Z">
        <w:r w:rsidR="00E75575" w:rsidRPr="009060BA">
          <w:rPr>
            <w:noProof/>
            <w:sz w:val="22"/>
            <w:szCs w:val="22"/>
          </w:rPr>
          <w:t>y antes de continua</w:t>
        </w:r>
      </w:ins>
      <w:r w:rsidR="005D1B3A">
        <w:rPr>
          <w:noProof/>
          <w:sz w:val="22"/>
          <w:szCs w:val="22"/>
        </w:rPr>
        <w:t>r</w:t>
      </w:r>
      <w:r w:rsidRPr="009060BA">
        <w:rPr>
          <w:noProof/>
          <w:sz w:val="22"/>
          <w:szCs w:val="22"/>
        </w:rPr>
        <w:t xml:space="preserve"> sería bueno recordar los diferentes tipos de oraciones que existe</w:t>
      </w:r>
      <w:ins w:id="569" w:author="Rebeca de la Paz Gonzales" w:date="2017-06-26T04:08:00Z">
        <w:r w:rsidR="00E75575" w:rsidRPr="009060BA">
          <w:rPr>
            <w:noProof/>
            <w:sz w:val="22"/>
            <w:szCs w:val="22"/>
          </w:rPr>
          <w:t>n</w:t>
        </w:r>
      </w:ins>
      <w:r w:rsidRPr="009060BA">
        <w:rPr>
          <w:noProof/>
          <w:sz w:val="22"/>
          <w:szCs w:val="22"/>
        </w:rPr>
        <w:t xml:space="preserve"> y que part</w:t>
      </w:r>
      <w:ins w:id="570" w:author="Rebeca de la Paz Gonzales" w:date="2017-06-26T04:08:00Z">
        <w:r w:rsidR="00510A6D" w:rsidRPr="009060BA">
          <w:rPr>
            <w:noProof/>
            <w:sz w:val="22"/>
            <w:szCs w:val="22"/>
          </w:rPr>
          <w:t>í</w:t>
        </w:r>
      </w:ins>
      <w:del w:id="571" w:author="Rebeca de la Paz Gonzales" w:date="2017-06-26T04:08:00Z">
        <w:r w:rsidRPr="009060BA" w:rsidDel="00510A6D">
          <w:rPr>
            <w:noProof/>
            <w:sz w:val="22"/>
            <w:szCs w:val="22"/>
          </w:rPr>
          <w:delText>i</w:delText>
        </w:r>
      </w:del>
      <w:r w:rsidRPr="009060BA">
        <w:rPr>
          <w:noProof/>
          <w:sz w:val="22"/>
          <w:szCs w:val="22"/>
        </w:rPr>
        <w:t>culas las identifican dentro del treebank</w:t>
      </w:r>
      <w:ins w:id="572" w:author="Rebeca de la Paz Gonzales" w:date="2017-06-26T02:24:00Z">
        <w:r w:rsidR="00F1192A" w:rsidRPr="009060BA">
          <w:rPr>
            <w:noProof/>
            <w:sz w:val="22"/>
            <w:szCs w:val="22"/>
          </w:rPr>
          <w:t>:</w:t>
        </w:r>
      </w:ins>
    </w:p>
    <w:p w14:paraId="55ED948A" w14:textId="10DAF339" w:rsidR="00537FC0" w:rsidRPr="009060BA" w:rsidRDefault="00537FC0" w:rsidP="00AA67C3">
      <w:pPr>
        <w:ind w:left="284"/>
        <w:rPr>
          <w:noProof/>
          <w:sz w:val="22"/>
          <w:szCs w:val="22"/>
        </w:rPr>
      </w:pPr>
      <w:del w:id="573" w:author="Rebeca de la Paz Gonzales" w:date="2017-06-26T02:24:00Z">
        <w:r w:rsidRPr="009060BA" w:rsidDel="00F1192A">
          <w:rPr>
            <w:noProof/>
            <w:sz w:val="22"/>
            <w:szCs w:val="22"/>
          </w:rPr>
          <w:delText xml:space="preserve">. </w:delText>
        </w:r>
      </w:del>
    </w:p>
    <w:p w14:paraId="57641308" w14:textId="77777777" w:rsidR="00FD7B16" w:rsidRPr="009060BA" w:rsidRDefault="0047087C">
      <w:pPr>
        <w:pStyle w:val="Prrafodelista"/>
        <w:numPr>
          <w:ilvl w:val="0"/>
          <w:numId w:val="28"/>
        </w:numPr>
        <w:ind w:left="284" w:firstLine="633"/>
        <w:rPr>
          <w:sz w:val="22"/>
          <w:szCs w:val="22"/>
        </w:rPr>
        <w:pPrChange w:id="574" w:author="Rebeca de la Paz Gonzales" w:date="2017-06-26T02:24:00Z">
          <w:pPr>
            <w:numPr>
              <w:numId w:val="17"/>
            </w:numPr>
            <w:ind w:left="284" w:hanging="360"/>
          </w:pPr>
        </w:pPrChange>
      </w:pPr>
      <w:r w:rsidRPr="009060BA">
        <w:rPr>
          <w:sz w:val="22"/>
          <w:szCs w:val="22"/>
        </w:rPr>
        <w:t>Copul</w:t>
      </w:r>
      <w:r w:rsidR="00472197" w:rsidRPr="009060BA">
        <w:rPr>
          <w:sz w:val="22"/>
          <w:szCs w:val="22"/>
        </w:rPr>
        <w:t>a</w:t>
      </w:r>
      <w:r w:rsidRPr="009060BA">
        <w:rPr>
          <w:sz w:val="22"/>
          <w:szCs w:val="22"/>
        </w:rPr>
        <w:t>tivas:</w:t>
      </w:r>
      <w:r w:rsidR="00472197" w:rsidRPr="009060BA">
        <w:rPr>
          <w:sz w:val="22"/>
          <w:szCs w:val="22"/>
        </w:rPr>
        <w:t xml:space="preserve"> oraciones que contienen como verbo principal alguno de las formas verbales de ser, estar y parecer.</w:t>
      </w:r>
      <w:r w:rsidR="001D5BE2" w:rsidRPr="009060BA">
        <w:rPr>
          <w:sz w:val="22"/>
          <w:szCs w:val="22"/>
        </w:rPr>
        <w:t xml:space="preserve"> Estas oraciones no tienen ninguna etiquet</w:t>
      </w:r>
      <w:r w:rsidR="007524DC" w:rsidRPr="009060BA">
        <w:rPr>
          <w:sz w:val="22"/>
          <w:szCs w:val="22"/>
        </w:rPr>
        <w:t>a específica que las diferencie, por lo que ha sido necesario hacer una búsqueda manual en un fichero que contiene el treebank original creado por el departamento de lingüística que incluye información adicional como el lema, que en el caso de los verbos indica su tiempo infinitivo, por lo que han buscado las formas verbales de los verbos ser, estar y parecer.</w:t>
      </w:r>
      <w:r w:rsidR="006D29F6" w:rsidRPr="009060BA">
        <w:rPr>
          <w:sz w:val="22"/>
          <w:szCs w:val="22"/>
        </w:rPr>
        <w:t xml:space="preserve"> David Crystal dijo </w:t>
      </w:r>
      <w:del w:id="575" w:author="Rebeca de la Paz Gonzales" w:date="2017-06-25T16:31:00Z">
        <w:r w:rsidR="006D29F6" w:rsidRPr="009060BA" w:rsidDel="00A31729">
          <w:rPr>
            <w:sz w:val="22"/>
            <w:szCs w:val="22"/>
          </w:rPr>
          <w:delText xml:space="preserve">del </w:delText>
        </w:r>
      </w:del>
      <w:ins w:id="576" w:author="Rebeca de la Paz Gonzales" w:date="2017-06-25T16:31:00Z">
        <w:r w:rsidR="00A31729" w:rsidRPr="009060BA">
          <w:rPr>
            <w:sz w:val="22"/>
            <w:szCs w:val="22"/>
          </w:rPr>
          <w:t xml:space="preserve">sobre el </w:t>
        </w:r>
      </w:ins>
      <w:r w:rsidR="006D29F6" w:rsidRPr="009060BA">
        <w:rPr>
          <w:sz w:val="22"/>
          <w:szCs w:val="22"/>
        </w:rPr>
        <w:t xml:space="preserve">lema: </w:t>
      </w:r>
      <w:r w:rsidR="006D29F6" w:rsidRPr="009060BA">
        <w:rPr>
          <w:i/>
          <w:sz w:val="22"/>
          <w:szCs w:val="22"/>
        </w:rPr>
        <w:t xml:space="preserve">“Esencialmente es una representación abstracta que abarca todas las variaciones léxicas </w:t>
      </w:r>
      <w:r w:rsidR="006D29F6" w:rsidRPr="009060BA">
        <w:rPr>
          <w:i/>
          <w:sz w:val="22"/>
          <w:szCs w:val="22"/>
        </w:rPr>
        <w:lastRenderedPageBreak/>
        <w:t>formales que pueden aplicarse”.</w:t>
      </w:r>
      <w:del w:id="577" w:author="Rebeca de la Paz Gonzales" w:date="2017-06-25T16:31:00Z">
        <w:r w:rsidR="006D29F6" w:rsidRPr="009060BA" w:rsidDel="00FF4C49">
          <w:rPr>
            <w:sz w:val="22"/>
            <w:szCs w:val="22"/>
          </w:rPr>
          <w:delText xml:space="preserve"> </w:delText>
        </w:r>
      </w:del>
      <w:r w:rsidR="006D29F6" w:rsidRPr="009060BA">
        <w:rPr>
          <w:rStyle w:val="Refdenotaalpie"/>
          <w:rFonts w:ascii="Georgia" w:hAnsi="Georgia"/>
          <w:color w:val="282828"/>
          <w:sz w:val="22"/>
          <w:szCs w:val="22"/>
          <w:shd w:val="clear" w:color="auto" w:fill="FFFFFF"/>
        </w:rPr>
        <w:footnoteReference w:id="8"/>
      </w:r>
      <w:r w:rsidR="00DE38CF" w:rsidRPr="009060BA">
        <w:rPr>
          <w:sz w:val="22"/>
          <w:szCs w:val="22"/>
        </w:rPr>
        <w:t xml:space="preserve"> Estas oraciones tiene</w:t>
      </w:r>
      <w:r w:rsidR="00F26EFE" w:rsidRPr="009060BA">
        <w:rPr>
          <w:sz w:val="22"/>
          <w:szCs w:val="22"/>
        </w:rPr>
        <w:t>n</w:t>
      </w:r>
      <w:r w:rsidR="00DE38CF" w:rsidRPr="009060BA">
        <w:rPr>
          <w:sz w:val="22"/>
          <w:szCs w:val="22"/>
        </w:rPr>
        <w:t xml:space="preserve"> una gran particularidad, el verbo </w:t>
      </w:r>
      <w:commentRangeStart w:id="578"/>
      <w:r w:rsidR="00DE38CF" w:rsidRPr="009060BA">
        <w:rPr>
          <w:sz w:val="22"/>
          <w:szCs w:val="22"/>
        </w:rPr>
        <w:t xml:space="preserve">copulativo no puede ser </w:t>
      </w:r>
      <w:r w:rsidR="00DE38CF" w:rsidRPr="009060BA">
        <w:rPr>
          <w:i/>
          <w:sz w:val="22"/>
          <w:szCs w:val="22"/>
        </w:rPr>
        <w:t xml:space="preserve">“root” </w:t>
      </w:r>
      <w:commentRangeEnd w:id="578"/>
      <w:r w:rsidR="00E2785B" w:rsidRPr="009060BA">
        <w:rPr>
          <w:rStyle w:val="Refdecomentario"/>
          <w:sz w:val="22"/>
          <w:szCs w:val="22"/>
        </w:rPr>
        <w:commentReference w:id="578"/>
      </w:r>
      <w:r w:rsidR="00DE38CF" w:rsidRPr="009060BA">
        <w:rPr>
          <w:sz w:val="22"/>
          <w:szCs w:val="22"/>
        </w:rPr>
        <w:t>de un árbol</w:t>
      </w:r>
      <w:r w:rsidR="00E2785B" w:rsidRPr="009060BA">
        <w:rPr>
          <w:sz w:val="22"/>
          <w:szCs w:val="22"/>
        </w:rPr>
        <w:t xml:space="preserve"> de dependencias</w:t>
      </w:r>
      <w:r w:rsidR="00BA0A79" w:rsidRPr="009060BA">
        <w:rPr>
          <w:sz w:val="22"/>
          <w:szCs w:val="22"/>
        </w:rPr>
        <w:t>, ya que este carece prácticamente de significado porque actúa como nexo entre el sujeto y el atributo, que puede ser un adjetivo o venir definido por una oración.</w:t>
      </w:r>
      <w:r w:rsidR="00DE38CF" w:rsidRPr="009060BA">
        <w:rPr>
          <w:sz w:val="22"/>
          <w:szCs w:val="22"/>
        </w:rPr>
        <w:t xml:space="preserve"> </w:t>
      </w:r>
    </w:p>
    <w:p w14:paraId="33CD9F3B" w14:textId="77777777" w:rsidR="00FD7B16" w:rsidRPr="009060BA" w:rsidRDefault="00FD7B16" w:rsidP="00FD7B16">
      <w:pPr>
        <w:pStyle w:val="Prrafodelista"/>
        <w:ind w:left="1337"/>
        <w:rPr>
          <w:sz w:val="22"/>
          <w:szCs w:val="22"/>
        </w:rPr>
      </w:pPr>
    </w:p>
    <w:p w14:paraId="323ECEBA" w14:textId="237936CA" w:rsidR="00F1192A" w:rsidRPr="009060BA" w:rsidRDefault="00BA0A79">
      <w:pPr>
        <w:pStyle w:val="Prrafodelista"/>
        <w:ind w:left="284"/>
        <w:rPr>
          <w:sz w:val="22"/>
          <w:szCs w:val="22"/>
        </w:rPr>
        <w:pPrChange w:id="579" w:author="Rebeca de la Paz Gonzales" w:date="2017-06-26T02:24:00Z">
          <w:pPr>
            <w:numPr>
              <w:numId w:val="17"/>
            </w:numPr>
            <w:ind w:left="284" w:hanging="360"/>
          </w:pPr>
        </w:pPrChange>
      </w:pPr>
      <w:r w:rsidRPr="009060BA">
        <w:rPr>
          <w:sz w:val="22"/>
          <w:szCs w:val="22"/>
        </w:rPr>
        <w:t xml:space="preserve">Debido a ello </w:t>
      </w:r>
      <w:r w:rsidR="00FD7B16" w:rsidRPr="009060BA">
        <w:rPr>
          <w:sz w:val="22"/>
          <w:szCs w:val="22"/>
        </w:rPr>
        <w:t xml:space="preserve">el </w:t>
      </w:r>
      <w:r w:rsidR="00FD7B16" w:rsidRPr="009060BA">
        <w:rPr>
          <w:i/>
          <w:sz w:val="22"/>
          <w:szCs w:val="22"/>
        </w:rPr>
        <w:t xml:space="preserve">“root” </w:t>
      </w:r>
      <w:r w:rsidR="00FD7B16" w:rsidRPr="009060BA">
        <w:rPr>
          <w:sz w:val="22"/>
          <w:szCs w:val="22"/>
        </w:rPr>
        <w:t xml:space="preserve">debe ser </w:t>
      </w:r>
      <w:r w:rsidR="00DE38CF" w:rsidRPr="009060BA">
        <w:rPr>
          <w:sz w:val="22"/>
          <w:szCs w:val="22"/>
        </w:rPr>
        <w:t xml:space="preserve">un adjetivo que lo condicione o en caso de no haberlo, se intentará encontrar el </w:t>
      </w:r>
      <w:r w:rsidR="00DE38CF" w:rsidRPr="009060BA">
        <w:rPr>
          <w:i/>
          <w:sz w:val="22"/>
          <w:szCs w:val="22"/>
        </w:rPr>
        <w:t>“root”</w:t>
      </w:r>
      <w:r w:rsidR="00DE38CF" w:rsidRPr="009060BA">
        <w:rPr>
          <w:sz w:val="22"/>
          <w:szCs w:val="22"/>
        </w:rPr>
        <w:t xml:space="preserve"> en una oración subordinada, y si n</w:t>
      </w:r>
      <w:r w:rsidR="00E2785B" w:rsidRPr="009060BA">
        <w:rPr>
          <w:sz w:val="22"/>
          <w:szCs w:val="22"/>
        </w:rPr>
        <w:t>o</w:t>
      </w:r>
      <w:r w:rsidR="00DE38CF" w:rsidRPr="009060BA">
        <w:rPr>
          <w:sz w:val="22"/>
          <w:szCs w:val="22"/>
        </w:rPr>
        <w:t xml:space="preserve"> fuese el caso se buscaría una raíz de carácter nominal, considerándose la oración como una frase sin verbo</w:t>
      </w:r>
      <w:r w:rsidR="00E2785B" w:rsidRPr="009060BA">
        <w:rPr>
          <w:sz w:val="22"/>
          <w:szCs w:val="22"/>
        </w:rPr>
        <w:t>.</w:t>
      </w:r>
      <w:r w:rsidR="00E2119A" w:rsidRPr="009060BA">
        <w:rPr>
          <w:sz w:val="22"/>
          <w:szCs w:val="22"/>
        </w:rPr>
        <w:t xml:space="preserve"> </w:t>
      </w:r>
    </w:p>
    <w:p w14:paraId="56426226" w14:textId="76761165" w:rsidR="00F1192A" w:rsidRPr="009060BA" w:rsidRDefault="00537FC0" w:rsidP="003C7A92">
      <w:pPr>
        <w:pStyle w:val="Prrafodelista"/>
        <w:numPr>
          <w:ilvl w:val="0"/>
          <w:numId w:val="28"/>
        </w:numPr>
        <w:ind w:left="284" w:firstLine="633"/>
        <w:rPr>
          <w:sz w:val="22"/>
          <w:szCs w:val="22"/>
        </w:rPr>
      </w:pPr>
      <w:r w:rsidRPr="009060BA">
        <w:rPr>
          <w:sz w:val="22"/>
          <w:szCs w:val="22"/>
        </w:rPr>
        <w:t>Subordinada: son aquellas oraciones que dependen del núcleo de otra oración, por lo que actúa como un constituyente dentro de otro.</w:t>
      </w:r>
      <w:r w:rsidR="0047087C" w:rsidRPr="009060BA">
        <w:rPr>
          <w:sz w:val="22"/>
          <w:szCs w:val="22"/>
        </w:rPr>
        <w:t xml:space="preserve"> Dentro del treebank se pueden identificar por la partícula </w:t>
      </w:r>
      <w:r w:rsidR="0047087C" w:rsidRPr="009060BA">
        <w:rPr>
          <w:i/>
          <w:sz w:val="22"/>
          <w:szCs w:val="22"/>
        </w:rPr>
        <w:t>CL_XXX</w:t>
      </w:r>
      <w:r w:rsidR="0047087C" w:rsidRPr="009060BA">
        <w:rPr>
          <w:sz w:val="22"/>
          <w:szCs w:val="22"/>
        </w:rPr>
        <w:t xml:space="preserve">, </w:t>
      </w:r>
      <w:r w:rsidR="0047087C" w:rsidRPr="009060BA">
        <w:rPr>
          <w:i/>
          <w:sz w:val="22"/>
          <w:szCs w:val="22"/>
        </w:rPr>
        <w:t>XXX</w:t>
      </w:r>
      <w:r w:rsidR="0047087C" w:rsidRPr="009060BA">
        <w:rPr>
          <w:sz w:val="22"/>
          <w:szCs w:val="22"/>
        </w:rPr>
        <w:t xml:space="preserve"> hace referencia al tipo que puede ser esa oración subordinada</w:t>
      </w:r>
      <w:r w:rsidR="0047087C" w:rsidRPr="009060BA">
        <w:rPr>
          <w:i/>
          <w:sz w:val="22"/>
          <w:szCs w:val="22"/>
        </w:rPr>
        <w:t>.</w:t>
      </w:r>
      <w:r w:rsidR="00871D3E" w:rsidRPr="009060BA">
        <w:rPr>
          <w:sz w:val="22"/>
          <w:szCs w:val="22"/>
        </w:rPr>
        <w:t xml:space="preserve"> </w:t>
      </w:r>
    </w:p>
    <w:p w14:paraId="426344E1" w14:textId="0D32C509" w:rsidR="00EE12D4" w:rsidRPr="009060BA" w:rsidRDefault="00537FC0">
      <w:pPr>
        <w:pStyle w:val="Prrafodelista"/>
        <w:numPr>
          <w:ilvl w:val="0"/>
          <w:numId w:val="28"/>
        </w:numPr>
        <w:ind w:firstLine="633"/>
        <w:rPr>
          <w:sz w:val="22"/>
          <w:szCs w:val="22"/>
        </w:rPr>
        <w:pPrChange w:id="580" w:author="Rebeca de la Paz Gonzales" w:date="2017-06-26T02:24:00Z">
          <w:pPr>
            <w:numPr>
              <w:numId w:val="17"/>
            </w:numPr>
            <w:ind w:left="284" w:hanging="360"/>
          </w:pPr>
        </w:pPrChange>
      </w:pPr>
      <w:r w:rsidRPr="009060BA">
        <w:rPr>
          <w:sz w:val="22"/>
          <w:szCs w:val="22"/>
        </w:rPr>
        <w:t>Coordinada</w:t>
      </w:r>
      <w:r w:rsidR="0047087C" w:rsidRPr="009060BA">
        <w:rPr>
          <w:sz w:val="22"/>
          <w:szCs w:val="22"/>
        </w:rPr>
        <w:t xml:space="preserve">: son oraciones compuestas por dos o más cláusulas independientes entre sí, unidas por alguna conjunción como es </w:t>
      </w:r>
      <w:commentRangeStart w:id="581"/>
      <w:r w:rsidR="0047087C" w:rsidRPr="009060BA">
        <w:rPr>
          <w:b/>
          <w:i/>
          <w:sz w:val="22"/>
          <w:szCs w:val="22"/>
        </w:rPr>
        <w:t>y</w:t>
      </w:r>
      <w:commentRangeEnd w:id="581"/>
      <w:r w:rsidR="00E2785B" w:rsidRPr="009060BA">
        <w:rPr>
          <w:rStyle w:val="Refdecomentario"/>
          <w:b/>
          <w:sz w:val="22"/>
          <w:szCs w:val="22"/>
        </w:rPr>
        <w:commentReference w:id="581"/>
      </w:r>
      <w:r w:rsidR="0047087C" w:rsidRPr="009060BA">
        <w:rPr>
          <w:i/>
          <w:sz w:val="22"/>
          <w:szCs w:val="22"/>
        </w:rPr>
        <w:t>.</w:t>
      </w:r>
      <w:r w:rsidR="0047087C" w:rsidRPr="009060BA">
        <w:rPr>
          <w:sz w:val="22"/>
          <w:szCs w:val="22"/>
        </w:rPr>
        <w:t xml:space="preserve"> Se pueden encontrar marcadas por la etiqueta </w:t>
      </w:r>
      <w:r w:rsidR="00EE12D4" w:rsidRPr="009060BA">
        <w:rPr>
          <w:sz w:val="22"/>
          <w:szCs w:val="22"/>
        </w:rPr>
        <w:t>XXX_</w:t>
      </w:r>
      <w:r w:rsidR="0047087C" w:rsidRPr="009060BA">
        <w:rPr>
          <w:i/>
          <w:sz w:val="22"/>
          <w:szCs w:val="22"/>
        </w:rPr>
        <w:t>COORDINATED</w:t>
      </w:r>
      <w:r w:rsidR="00EE12D4" w:rsidRPr="009060BA">
        <w:rPr>
          <w:i/>
          <w:sz w:val="22"/>
          <w:szCs w:val="22"/>
        </w:rPr>
        <w:t>.</w:t>
      </w:r>
    </w:p>
    <w:p w14:paraId="755645F3" w14:textId="77777777" w:rsidR="001D5BE2" w:rsidRPr="009060BA" w:rsidRDefault="001D5BE2" w:rsidP="00AA67C3">
      <w:pPr>
        <w:ind w:left="284"/>
        <w:rPr>
          <w:sz w:val="22"/>
          <w:szCs w:val="22"/>
        </w:rPr>
      </w:pPr>
    </w:p>
    <w:p w14:paraId="09C66FCB" w14:textId="18A7B25B" w:rsidR="001D5BE2" w:rsidRPr="009060BA" w:rsidRDefault="001D5BE2" w:rsidP="00F1192A">
      <w:pPr>
        <w:ind w:left="284"/>
        <w:rPr>
          <w:noProof/>
          <w:sz w:val="22"/>
          <w:szCs w:val="22"/>
        </w:rPr>
      </w:pPr>
      <w:r w:rsidRPr="009060BA">
        <w:rPr>
          <w:noProof/>
          <w:sz w:val="22"/>
          <w:szCs w:val="22"/>
        </w:rPr>
        <w:t xml:space="preserve">Como se puede ver en </w:t>
      </w:r>
      <w:r w:rsidR="00CC2BF9" w:rsidRPr="009060BA">
        <w:rPr>
          <w:noProof/>
          <w:sz w:val="22"/>
          <w:szCs w:val="22"/>
        </w:rPr>
        <w:t>la</w:t>
      </w:r>
      <w:del w:id="582" w:author="Rebeca de la Paz Gonzales" w:date="2017-06-26T02:08:00Z">
        <w:r w:rsidR="00CC2BF9" w:rsidRPr="009060BA" w:rsidDel="00982898">
          <w:rPr>
            <w:noProof/>
            <w:sz w:val="22"/>
            <w:szCs w:val="22"/>
          </w:rPr>
          <w:delText xml:space="preserve"> </w:delText>
        </w:r>
      </w:del>
      <w:ins w:id="583" w:author="Rebeca de la Paz Gonzales" w:date="2017-06-26T02:08:00Z">
        <w:r w:rsidR="00982898" w:rsidRPr="009060BA">
          <w:rPr>
            <w:noProof/>
            <w:sz w:val="22"/>
            <w:szCs w:val="22"/>
          </w:rPr>
          <w:t xml:space="preserve"> </w:t>
        </w:r>
      </w:ins>
      <w:r w:rsidR="009060BA" w:rsidRPr="009060BA">
        <w:rPr>
          <w:b/>
          <w:i/>
          <w:noProof/>
          <w:sz w:val="22"/>
          <w:szCs w:val="22"/>
        </w:rPr>
        <w:fldChar w:fldCharType="begin"/>
      </w:r>
      <w:r w:rsidR="009060BA" w:rsidRPr="009060BA">
        <w:rPr>
          <w:b/>
          <w:i/>
          <w:noProof/>
          <w:sz w:val="22"/>
          <w:szCs w:val="22"/>
        </w:rPr>
        <w:instrText xml:space="preserve"> REF _Ref486266886 \h  \* MERGEFORMAT </w:instrText>
      </w:r>
      <w:r w:rsidR="009060BA" w:rsidRPr="009060BA">
        <w:rPr>
          <w:b/>
          <w:i/>
          <w:noProof/>
          <w:sz w:val="22"/>
          <w:szCs w:val="22"/>
        </w:rPr>
      </w:r>
      <w:r w:rsidR="009060BA" w:rsidRPr="009060BA">
        <w:rPr>
          <w:b/>
          <w:i/>
          <w:noProof/>
          <w:sz w:val="22"/>
          <w:szCs w:val="22"/>
        </w:rPr>
        <w:fldChar w:fldCharType="separate"/>
      </w:r>
      <w:r w:rsidR="009060BA" w:rsidRPr="009060BA">
        <w:rPr>
          <w:b/>
          <w:i/>
          <w:sz w:val="22"/>
          <w:szCs w:val="22"/>
        </w:rPr>
        <w:t xml:space="preserve">Figura </w:t>
      </w:r>
      <w:r w:rsidR="009060BA" w:rsidRPr="009060BA">
        <w:rPr>
          <w:b/>
          <w:i/>
          <w:noProof/>
          <w:sz w:val="22"/>
          <w:szCs w:val="22"/>
        </w:rPr>
        <w:t>12</w:t>
      </w:r>
      <w:r w:rsidR="009060BA" w:rsidRPr="009060BA">
        <w:rPr>
          <w:b/>
          <w:i/>
          <w:noProof/>
          <w:sz w:val="22"/>
          <w:szCs w:val="22"/>
        </w:rPr>
        <w:fldChar w:fldCharType="end"/>
      </w:r>
      <w:del w:id="584" w:author="Rebeca de la Paz Gonzales" w:date="2017-06-26T02:08:00Z">
        <w:r w:rsidR="00CC2BF9" w:rsidRPr="009060BA" w:rsidDel="00982898">
          <w:rPr>
            <w:b/>
            <w:i/>
            <w:noProof/>
            <w:sz w:val="22"/>
            <w:szCs w:val="22"/>
          </w:rPr>
          <w:fldChar w:fldCharType="begin"/>
        </w:r>
        <w:r w:rsidR="00CC2BF9" w:rsidRPr="009060BA" w:rsidDel="00982898">
          <w:rPr>
            <w:b/>
            <w:i/>
            <w:noProof/>
            <w:sz w:val="22"/>
            <w:szCs w:val="22"/>
          </w:rPr>
          <w:delInstrText xml:space="preserve"> </w:delInstrText>
        </w:r>
        <w:r w:rsidR="00100D20" w:rsidRPr="009060BA" w:rsidDel="00982898">
          <w:rPr>
            <w:b/>
            <w:i/>
            <w:noProof/>
            <w:sz w:val="22"/>
            <w:szCs w:val="22"/>
          </w:rPr>
          <w:delInstrText>REF</w:delInstrText>
        </w:r>
        <w:r w:rsidR="00CC2BF9" w:rsidRPr="009060BA" w:rsidDel="00982898">
          <w:rPr>
            <w:b/>
            <w:i/>
            <w:noProof/>
            <w:sz w:val="22"/>
            <w:szCs w:val="22"/>
          </w:rPr>
          <w:delInstrText xml:space="preserve"> _Ref485168832 \h  \* MERGEFORMAT </w:delInstrText>
        </w:r>
        <w:r w:rsidR="00CC2BF9" w:rsidRPr="009060BA" w:rsidDel="00982898">
          <w:rPr>
            <w:b/>
            <w:i/>
            <w:noProof/>
            <w:sz w:val="22"/>
            <w:szCs w:val="22"/>
          </w:rPr>
        </w:r>
        <w:r w:rsidR="00CC2BF9" w:rsidRPr="009060BA" w:rsidDel="00982898">
          <w:rPr>
            <w:b/>
            <w:i/>
            <w:noProof/>
            <w:sz w:val="22"/>
            <w:szCs w:val="22"/>
          </w:rPr>
          <w:fldChar w:fldCharType="separate"/>
        </w:r>
        <w:r w:rsidR="001828F4" w:rsidRPr="009060BA" w:rsidDel="00982898">
          <w:rPr>
            <w:b/>
            <w:i/>
            <w:sz w:val="22"/>
            <w:szCs w:val="22"/>
          </w:rPr>
          <w:delText xml:space="preserve">Figura </w:delText>
        </w:r>
        <w:r w:rsidR="001828F4" w:rsidRPr="009060BA" w:rsidDel="00982898">
          <w:rPr>
            <w:b/>
            <w:i/>
            <w:noProof/>
            <w:sz w:val="22"/>
            <w:szCs w:val="22"/>
          </w:rPr>
          <w:delText>11</w:delText>
        </w:r>
        <w:r w:rsidR="00CC2BF9" w:rsidRPr="009060BA" w:rsidDel="00982898">
          <w:rPr>
            <w:b/>
            <w:i/>
            <w:noProof/>
            <w:sz w:val="22"/>
            <w:szCs w:val="22"/>
          </w:rPr>
          <w:fldChar w:fldCharType="end"/>
        </w:r>
      </w:del>
      <w:r w:rsidR="00CC2BF9" w:rsidRPr="009060BA">
        <w:rPr>
          <w:b/>
          <w:i/>
          <w:noProof/>
          <w:sz w:val="22"/>
          <w:szCs w:val="22"/>
        </w:rPr>
        <w:t>,</w:t>
      </w:r>
      <w:r w:rsidRPr="009060BA">
        <w:rPr>
          <w:noProof/>
          <w:sz w:val="22"/>
          <w:szCs w:val="22"/>
        </w:rPr>
        <w:t xml:space="preserve"> existe una cláusula subordinada de tipo infinit</w:t>
      </w:r>
      <w:ins w:id="585" w:author="Rebeca de la Paz Gonzales" w:date="2017-06-26T04:10:00Z">
        <w:r w:rsidR="0036530F" w:rsidRPr="009060BA">
          <w:rPr>
            <w:noProof/>
            <w:sz w:val="22"/>
            <w:szCs w:val="22"/>
          </w:rPr>
          <w:t>i</w:t>
        </w:r>
      </w:ins>
      <w:r w:rsidRPr="009060BA">
        <w:rPr>
          <w:noProof/>
          <w:sz w:val="22"/>
          <w:szCs w:val="22"/>
        </w:rPr>
        <w:t xml:space="preserve">vo, pues el verbo principal de esa oración se encuentra en ese tiempo verbal. La estructura que presenta la oración subordinada es </w:t>
      </w:r>
      <w:r w:rsidR="00AC2A69" w:rsidRPr="009060BA">
        <w:rPr>
          <w:noProof/>
          <w:sz w:val="22"/>
          <w:szCs w:val="22"/>
        </w:rPr>
        <w:t>estándar</w:t>
      </w:r>
      <w:r w:rsidRPr="009060BA">
        <w:rPr>
          <w:noProof/>
          <w:sz w:val="22"/>
          <w:szCs w:val="22"/>
        </w:rPr>
        <w:t xml:space="preserve">, con la particularidad de que es el verbo el que abre la oración y no el sujeto como suele ser </w:t>
      </w:r>
      <w:r w:rsidR="00CC2BF9" w:rsidRPr="009060BA">
        <w:rPr>
          <w:noProof/>
          <w:sz w:val="22"/>
          <w:szCs w:val="22"/>
        </w:rPr>
        <w:t>lo más habitual o correcto</w:t>
      </w:r>
      <w:r w:rsidR="00F77467" w:rsidRPr="009060BA">
        <w:rPr>
          <w:noProof/>
          <w:sz w:val="22"/>
          <w:szCs w:val="22"/>
        </w:rPr>
        <w:t>.</w:t>
      </w:r>
    </w:p>
    <w:p w14:paraId="1CBB839C" w14:textId="77777777" w:rsidR="00F77467" w:rsidRPr="009060BA" w:rsidRDefault="00F77467" w:rsidP="00AA67C3">
      <w:pPr>
        <w:ind w:left="284"/>
        <w:rPr>
          <w:noProof/>
          <w:sz w:val="22"/>
          <w:szCs w:val="22"/>
        </w:rPr>
      </w:pPr>
    </w:p>
    <w:p w14:paraId="60B4A860" w14:textId="77777777" w:rsidR="00F77467" w:rsidRPr="009060BA" w:rsidRDefault="00CC2BF9" w:rsidP="00AA67C3">
      <w:pPr>
        <w:ind w:left="284"/>
        <w:rPr>
          <w:noProof/>
          <w:sz w:val="22"/>
          <w:szCs w:val="22"/>
        </w:rPr>
      </w:pPr>
      <w:r w:rsidRPr="009060BA">
        <w:rPr>
          <w:noProof/>
          <w:sz w:val="22"/>
          <w:szCs w:val="22"/>
        </w:rPr>
        <w:t>Como ya se ha comentado anteriormente, el</w:t>
      </w:r>
      <w:r w:rsidR="00F77467" w:rsidRPr="009060BA">
        <w:rPr>
          <w:noProof/>
          <w:sz w:val="22"/>
          <w:szCs w:val="22"/>
        </w:rPr>
        <w:t xml:space="preserve"> español es un idioma con gran flexibilidad léxica</w:t>
      </w:r>
      <w:r w:rsidRPr="009060BA">
        <w:rPr>
          <w:noProof/>
          <w:sz w:val="22"/>
          <w:szCs w:val="22"/>
        </w:rPr>
        <w:t>,</w:t>
      </w:r>
      <w:r w:rsidR="00F77467" w:rsidRPr="009060BA">
        <w:rPr>
          <w:noProof/>
          <w:sz w:val="22"/>
          <w:szCs w:val="22"/>
        </w:rPr>
        <w:t xml:space="preserve"> lo que permite hecer múltiples combinaciones en el orden de los elementos, incluso hay casos en los que alguno de estos se puede llegar a obviar, como puede ser el sujeto. </w:t>
      </w:r>
    </w:p>
    <w:p w14:paraId="0DAC4744" w14:textId="77777777" w:rsidR="00F77467" w:rsidRPr="009060BA" w:rsidRDefault="00F77467" w:rsidP="00AA67C3">
      <w:pPr>
        <w:ind w:left="284"/>
        <w:rPr>
          <w:noProof/>
          <w:sz w:val="22"/>
          <w:szCs w:val="22"/>
        </w:rPr>
      </w:pPr>
    </w:p>
    <w:p w14:paraId="2536ADC2" w14:textId="7E00C199" w:rsidR="00F77467" w:rsidRPr="009060BA" w:rsidRDefault="00F77467" w:rsidP="00AA67C3">
      <w:pPr>
        <w:ind w:left="284"/>
        <w:rPr>
          <w:noProof/>
          <w:sz w:val="22"/>
          <w:szCs w:val="22"/>
        </w:rPr>
      </w:pPr>
      <w:r w:rsidRPr="009060BA">
        <w:rPr>
          <w:noProof/>
          <w:sz w:val="22"/>
          <w:szCs w:val="22"/>
        </w:rPr>
        <w:t>Algunos ejemplos muy comunes y que utl</w:t>
      </w:r>
      <w:r w:rsidR="00672283">
        <w:rPr>
          <w:noProof/>
          <w:sz w:val="22"/>
          <w:szCs w:val="22"/>
        </w:rPr>
        <w:t>il</w:t>
      </w:r>
      <w:r w:rsidRPr="009060BA">
        <w:rPr>
          <w:noProof/>
          <w:sz w:val="22"/>
          <w:szCs w:val="22"/>
        </w:rPr>
        <w:t>izamos a menudo en nuestro día a día son la omisión del sujeto, lo que en lingüística se denomina sujeto elidido</w:t>
      </w:r>
      <w:r w:rsidR="00840363" w:rsidRPr="009060BA">
        <w:rPr>
          <w:noProof/>
          <w:sz w:val="22"/>
          <w:szCs w:val="22"/>
        </w:rPr>
        <w:t>. También</w:t>
      </w:r>
      <w:r w:rsidR="00E1759C" w:rsidRPr="009060BA">
        <w:rPr>
          <w:noProof/>
          <w:sz w:val="22"/>
          <w:szCs w:val="22"/>
        </w:rPr>
        <w:t xml:space="preserve"> suele ser </w:t>
      </w:r>
      <w:r w:rsidR="00CC2BF9" w:rsidRPr="009060BA">
        <w:rPr>
          <w:noProof/>
          <w:sz w:val="22"/>
          <w:szCs w:val="22"/>
        </w:rPr>
        <w:t>frecuente</w:t>
      </w:r>
      <w:r w:rsidR="00E1759C" w:rsidRPr="009060BA">
        <w:rPr>
          <w:noProof/>
          <w:sz w:val="22"/>
          <w:szCs w:val="22"/>
        </w:rPr>
        <w:t xml:space="preserve"> en nuestro idioma la alteración del orden de algunos elementos como el sujeto con el verbo o con el precicado, este ejemplo se puede </w:t>
      </w:r>
      <w:r w:rsidR="00840363" w:rsidRPr="009060BA">
        <w:rPr>
          <w:noProof/>
          <w:sz w:val="22"/>
          <w:szCs w:val="22"/>
        </w:rPr>
        <w:t xml:space="preserve">apreciar </w:t>
      </w:r>
      <w:r w:rsidR="00E1759C" w:rsidRPr="009060BA">
        <w:rPr>
          <w:noProof/>
          <w:sz w:val="22"/>
          <w:szCs w:val="22"/>
        </w:rPr>
        <w:t xml:space="preserve">muy bien en la </w:t>
      </w:r>
      <w:r w:rsidR="00E1759C" w:rsidRPr="009060BA">
        <w:rPr>
          <w:b/>
          <w:i/>
          <w:noProof/>
          <w:sz w:val="22"/>
          <w:szCs w:val="22"/>
        </w:rPr>
        <w:fldChar w:fldCharType="begin"/>
      </w:r>
      <w:r w:rsidR="00E1759C" w:rsidRPr="009060BA">
        <w:rPr>
          <w:b/>
          <w:i/>
          <w:noProof/>
          <w:sz w:val="22"/>
          <w:szCs w:val="22"/>
        </w:rPr>
        <w:instrText xml:space="preserve"> </w:instrText>
      </w:r>
      <w:r w:rsidR="00100D20" w:rsidRPr="009060BA">
        <w:rPr>
          <w:b/>
          <w:i/>
          <w:noProof/>
          <w:sz w:val="22"/>
          <w:szCs w:val="22"/>
        </w:rPr>
        <w:instrText>REF</w:instrText>
      </w:r>
      <w:r w:rsidR="00E1759C" w:rsidRPr="009060BA">
        <w:rPr>
          <w:b/>
          <w:i/>
          <w:noProof/>
          <w:sz w:val="22"/>
          <w:szCs w:val="22"/>
        </w:rPr>
        <w:instrText xml:space="preserve"> _Ref485083991 \h  \* MERGEFORMAT </w:instrText>
      </w:r>
      <w:r w:rsidR="00E1759C" w:rsidRPr="009060BA">
        <w:rPr>
          <w:b/>
          <w:i/>
          <w:noProof/>
          <w:sz w:val="22"/>
          <w:szCs w:val="22"/>
        </w:rPr>
      </w:r>
      <w:r w:rsidR="00E1759C" w:rsidRPr="009060BA">
        <w:rPr>
          <w:b/>
          <w:i/>
          <w:noProof/>
          <w:sz w:val="22"/>
          <w:szCs w:val="22"/>
        </w:rPr>
        <w:fldChar w:fldCharType="separate"/>
      </w:r>
      <w:r w:rsidR="00EB45CD" w:rsidRPr="009060BA">
        <w:rPr>
          <w:b/>
          <w:i/>
          <w:sz w:val="22"/>
          <w:szCs w:val="22"/>
        </w:rPr>
        <w:t xml:space="preserve">Figura </w:t>
      </w:r>
      <w:r w:rsidR="00EB45CD" w:rsidRPr="009060BA">
        <w:rPr>
          <w:b/>
          <w:i/>
          <w:noProof/>
          <w:sz w:val="22"/>
          <w:szCs w:val="22"/>
        </w:rPr>
        <w:t>3</w:t>
      </w:r>
      <w:r w:rsidR="00E1759C" w:rsidRPr="009060BA">
        <w:rPr>
          <w:b/>
          <w:i/>
          <w:noProof/>
          <w:sz w:val="22"/>
          <w:szCs w:val="22"/>
        </w:rPr>
        <w:fldChar w:fldCharType="end"/>
      </w:r>
      <w:r w:rsidR="00E1759C" w:rsidRPr="009060BA">
        <w:rPr>
          <w:noProof/>
          <w:sz w:val="22"/>
          <w:szCs w:val="22"/>
        </w:rPr>
        <w:t>.</w:t>
      </w:r>
    </w:p>
    <w:p w14:paraId="57313211" w14:textId="77777777" w:rsidR="00E1759C" w:rsidRDefault="00E1759C" w:rsidP="00251FCF">
      <w:pPr>
        <w:rPr>
          <w:noProof/>
        </w:rPr>
      </w:pPr>
    </w:p>
    <w:p w14:paraId="155AA3A6" w14:textId="77777777" w:rsidR="00E1759C" w:rsidRDefault="00B32A16" w:rsidP="00377297">
      <w:pPr>
        <w:ind w:left="284"/>
        <w:jc w:val="center"/>
        <w:rPr>
          <w:noProof/>
        </w:rPr>
      </w:pPr>
      <w:r w:rsidRPr="0096710D">
        <w:rPr>
          <w:noProof/>
        </w:rPr>
        <w:drawing>
          <wp:inline distT="0" distB="0" distL="0" distR="0" wp14:anchorId="35BCB6E0" wp14:editId="3DA4BDA4">
            <wp:extent cx="3479303" cy="1204311"/>
            <wp:effectExtent l="0" t="0" r="635" b="0"/>
            <wp:docPr id="1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10074" cy="1214962"/>
                    </a:xfrm>
                    <a:prstGeom prst="rect">
                      <a:avLst/>
                    </a:prstGeom>
                    <a:noFill/>
                    <a:ln>
                      <a:noFill/>
                    </a:ln>
                  </pic:spPr>
                </pic:pic>
              </a:graphicData>
            </a:graphic>
          </wp:inline>
        </w:drawing>
      </w:r>
    </w:p>
    <w:p w14:paraId="5144D93E" w14:textId="77777777" w:rsidR="00E1759C" w:rsidRDefault="00E1759C" w:rsidP="001F55FF">
      <w:pPr>
        <w:pStyle w:val="Epgrafe"/>
        <w:ind w:left="284"/>
        <w:outlineLvl w:val="0"/>
      </w:pPr>
      <w:bookmarkStart w:id="586" w:name="_Toc486296414"/>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15</w:t>
      </w:r>
      <w:r>
        <w:fldChar w:fldCharType="end"/>
      </w:r>
      <w:r>
        <w:t>. Árbol de constituyentes con sujeto elidido.</w:t>
      </w:r>
      <w:bookmarkEnd w:id="586"/>
    </w:p>
    <w:p w14:paraId="594EF35E" w14:textId="44FAC020" w:rsidR="00C42766" w:rsidRPr="009060BA" w:rsidRDefault="00E1759C" w:rsidP="00AA67C3">
      <w:pPr>
        <w:ind w:left="284"/>
        <w:rPr>
          <w:i/>
          <w:sz w:val="22"/>
          <w:szCs w:val="22"/>
        </w:rPr>
      </w:pPr>
      <w:r w:rsidRPr="009060BA">
        <w:rPr>
          <w:sz w:val="22"/>
          <w:szCs w:val="22"/>
        </w:rPr>
        <w:t xml:space="preserve">En el ejemplo se aprecia que el sujeto se encuentra vacío, </w:t>
      </w:r>
      <w:r w:rsidR="000C4540" w:rsidRPr="009060BA">
        <w:rPr>
          <w:sz w:val="22"/>
          <w:szCs w:val="22"/>
        </w:rPr>
        <w:t xml:space="preserve">es lo que antes se ha definido como </w:t>
      </w:r>
      <w:r w:rsidRPr="009060BA">
        <w:rPr>
          <w:sz w:val="22"/>
          <w:szCs w:val="22"/>
        </w:rPr>
        <w:t xml:space="preserve">sujeto elidido, </w:t>
      </w:r>
      <w:r w:rsidR="000C4540" w:rsidRPr="009060BA">
        <w:rPr>
          <w:sz w:val="22"/>
          <w:szCs w:val="22"/>
        </w:rPr>
        <w:t xml:space="preserve">En el treebank se puede reconocer normalmente mediante la etiqueta </w:t>
      </w:r>
      <w:r w:rsidR="000C4540" w:rsidRPr="009060BA">
        <w:rPr>
          <w:i/>
          <w:sz w:val="22"/>
          <w:szCs w:val="22"/>
        </w:rPr>
        <w:t xml:space="preserve">NPSUBJ_ELI </w:t>
      </w:r>
      <w:r w:rsidR="000C4540" w:rsidRPr="009060BA">
        <w:rPr>
          <w:sz w:val="22"/>
          <w:szCs w:val="22"/>
        </w:rPr>
        <w:t>o</w:t>
      </w:r>
      <w:r w:rsidR="000C4540" w:rsidRPr="009060BA">
        <w:rPr>
          <w:i/>
          <w:sz w:val="22"/>
          <w:szCs w:val="22"/>
        </w:rPr>
        <w:t xml:space="preserve"> </w:t>
      </w:r>
      <w:r w:rsidR="000C4540" w:rsidRPr="009060BA">
        <w:rPr>
          <w:sz w:val="22"/>
          <w:szCs w:val="22"/>
        </w:rPr>
        <w:t xml:space="preserve">como se muestra en la figura, un </w:t>
      </w:r>
      <w:r w:rsidR="000C4540" w:rsidRPr="009060BA">
        <w:rPr>
          <w:i/>
          <w:sz w:val="22"/>
          <w:szCs w:val="22"/>
        </w:rPr>
        <w:t>NPSUBJ</w:t>
      </w:r>
      <w:r w:rsidR="000C4540" w:rsidRPr="009060BA">
        <w:rPr>
          <w:sz w:val="22"/>
          <w:szCs w:val="22"/>
        </w:rPr>
        <w:t xml:space="preserve"> vacío</w:t>
      </w:r>
      <w:r w:rsidR="000C4540" w:rsidRPr="009060BA">
        <w:rPr>
          <w:i/>
          <w:sz w:val="22"/>
          <w:szCs w:val="22"/>
        </w:rPr>
        <w:t>.</w:t>
      </w:r>
    </w:p>
    <w:p w14:paraId="26E1F182" w14:textId="77777777" w:rsidR="000C4540" w:rsidRDefault="000C4540" w:rsidP="00AA67C3">
      <w:pPr>
        <w:ind w:left="284"/>
        <w:rPr>
          <w:i/>
        </w:rPr>
      </w:pPr>
    </w:p>
    <w:p w14:paraId="2A51E8A4" w14:textId="4C465A03" w:rsidR="00F83F9A" w:rsidRDefault="009F4817" w:rsidP="001F55FF">
      <w:pPr>
        <w:pStyle w:val="Ttulo3"/>
      </w:pPr>
      <w:bookmarkStart w:id="587" w:name="_Ref485396160"/>
      <w:bookmarkStart w:id="588" w:name="_Toc486369599"/>
      <w:r>
        <w:t>Transformación de árboles de constituyentes</w:t>
      </w:r>
      <w:bookmarkEnd w:id="587"/>
      <w:bookmarkEnd w:id="588"/>
    </w:p>
    <w:p w14:paraId="2356B233" w14:textId="77777777" w:rsidR="00F43FB5" w:rsidRPr="009060BA" w:rsidRDefault="00A37192" w:rsidP="00A019DF">
      <w:pPr>
        <w:ind w:left="284"/>
        <w:rPr>
          <w:sz w:val="22"/>
          <w:szCs w:val="22"/>
        </w:rPr>
      </w:pPr>
      <w:r>
        <w:t xml:space="preserve">En el proceso de transformación de cada uno de los árboles de constituyentes se ha decido dividirlo en dos </w:t>
      </w:r>
      <w:r w:rsidRPr="009060BA">
        <w:rPr>
          <w:sz w:val="22"/>
          <w:szCs w:val="22"/>
        </w:rPr>
        <w:t xml:space="preserve">partes, siempre y cuando la frase lo permita, lo que quiere decir que primero se aplicará el algoritmo para el sujeto con todos sus elementos y después en el predicado. Una vez que se ha realizado la transformación de ambas partes, se pasa a juntar ambos y terminar de establecer las relaciones pertinentes entre los elementos del sujeto que así lo requieran y el nodo raíz que compondrá el árbol de dependencias, es decir, el verbo principal de la oración. </w:t>
      </w:r>
    </w:p>
    <w:p w14:paraId="4FFF011A" w14:textId="77777777" w:rsidR="00A37192" w:rsidRPr="009060BA" w:rsidRDefault="00A37192" w:rsidP="00A019DF">
      <w:pPr>
        <w:ind w:left="284"/>
        <w:rPr>
          <w:sz w:val="22"/>
          <w:szCs w:val="22"/>
        </w:rPr>
      </w:pPr>
    </w:p>
    <w:p w14:paraId="04DA3397" w14:textId="77777777" w:rsidR="00E273E6" w:rsidRPr="009060BA" w:rsidRDefault="00827EA8" w:rsidP="00A019DF">
      <w:pPr>
        <w:ind w:left="284"/>
        <w:rPr>
          <w:sz w:val="22"/>
          <w:szCs w:val="22"/>
        </w:rPr>
      </w:pPr>
      <w:r w:rsidRPr="009060BA">
        <w:rPr>
          <w:sz w:val="22"/>
          <w:szCs w:val="22"/>
        </w:rPr>
        <w:t xml:space="preserve">Para cada una de las partes comentadas anteriormente, que componen un árbol, se aplica una función recursiva de recorrido en profundidad hasta llegar a los nodos terminales. </w:t>
      </w:r>
    </w:p>
    <w:p w14:paraId="41F9E5F9" w14:textId="77777777" w:rsidR="00E273E6" w:rsidRPr="009060BA" w:rsidRDefault="00E273E6" w:rsidP="00A019DF">
      <w:pPr>
        <w:ind w:left="284"/>
        <w:rPr>
          <w:sz w:val="22"/>
          <w:szCs w:val="22"/>
        </w:rPr>
      </w:pPr>
    </w:p>
    <w:p w14:paraId="2AF84B30" w14:textId="77777777" w:rsidR="00E273E6" w:rsidRPr="009060BA" w:rsidRDefault="00827EA8" w:rsidP="00A019DF">
      <w:pPr>
        <w:ind w:left="284"/>
        <w:rPr>
          <w:sz w:val="22"/>
          <w:szCs w:val="22"/>
        </w:rPr>
      </w:pPr>
      <w:r w:rsidRPr="009060BA">
        <w:rPr>
          <w:sz w:val="22"/>
          <w:szCs w:val="22"/>
        </w:rPr>
        <w:t>Cuando se llega a un elemento final</w:t>
      </w:r>
      <w:r w:rsidR="00E273E6" w:rsidRPr="009060BA">
        <w:rPr>
          <w:sz w:val="22"/>
          <w:szCs w:val="22"/>
        </w:rPr>
        <w:t xml:space="preserve"> o terminal</w:t>
      </w:r>
      <w:r w:rsidRPr="009060BA">
        <w:rPr>
          <w:sz w:val="22"/>
          <w:szCs w:val="22"/>
        </w:rPr>
        <w:t xml:space="preserve"> del árbol se crea la relación de ese elemento, sin llegar a completarse pues aún no se sabe el nodo con el que se establecerá ésta.</w:t>
      </w:r>
      <w:r w:rsidR="00116D27" w:rsidRPr="009060BA">
        <w:rPr>
          <w:sz w:val="22"/>
          <w:szCs w:val="22"/>
        </w:rPr>
        <w:t xml:space="preserve"> Este paso se hace para cada uno de los elementos de un subárbol, y a la vez que se crea la relación se</w:t>
      </w:r>
      <w:r w:rsidR="00A322DD" w:rsidRPr="009060BA">
        <w:rPr>
          <w:sz w:val="22"/>
          <w:szCs w:val="22"/>
        </w:rPr>
        <w:t xml:space="preserve"> comprueba que ese elemento pueda ser un posible nodo raíz, en caso de ser así se marca ese nodo como tal. </w:t>
      </w:r>
    </w:p>
    <w:p w14:paraId="12694017" w14:textId="77777777" w:rsidR="00851C60" w:rsidRPr="009060BA" w:rsidRDefault="00851C60" w:rsidP="00A019DF">
      <w:pPr>
        <w:rPr>
          <w:sz w:val="22"/>
          <w:szCs w:val="22"/>
        </w:rPr>
      </w:pPr>
    </w:p>
    <w:p w14:paraId="6ACC690D" w14:textId="7D58DBFE" w:rsidR="00851C60" w:rsidRPr="009060BA" w:rsidRDefault="00851C60" w:rsidP="00A019DF">
      <w:pPr>
        <w:ind w:left="284"/>
        <w:rPr>
          <w:sz w:val="22"/>
          <w:szCs w:val="22"/>
        </w:rPr>
      </w:pPr>
      <w:r w:rsidRPr="009060BA">
        <w:rPr>
          <w:sz w:val="22"/>
          <w:szCs w:val="22"/>
        </w:rPr>
        <w:t xml:space="preserve">Además, es necesario mantener un registro </w:t>
      </w:r>
      <w:r w:rsidR="009F1953" w:rsidRPr="009060BA">
        <w:rPr>
          <w:sz w:val="22"/>
          <w:szCs w:val="22"/>
        </w:rPr>
        <w:t>de por</w:t>
      </w:r>
      <w:r w:rsidRPr="009060BA">
        <w:rPr>
          <w:sz w:val="22"/>
          <w:szCs w:val="22"/>
        </w:rPr>
        <w:t xml:space="preserve"> </w:t>
      </w:r>
      <w:del w:id="589" w:author="Rebeca de la Paz Gonzales" w:date="2017-06-25T16:47:00Z">
        <w:r w:rsidRPr="009060BA" w:rsidDel="00BD139F">
          <w:rPr>
            <w:sz w:val="22"/>
            <w:szCs w:val="22"/>
          </w:rPr>
          <w:delText>donde</w:delText>
        </w:r>
      </w:del>
      <w:ins w:id="590" w:author="Rebeca de la Paz Gonzales" w:date="2017-06-25T16:47:00Z">
        <w:r w:rsidR="00BD139F" w:rsidRPr="009060BA">
          <w:rPr>
            <w:sz w:val="22"/>
            <w:szCs w:val="22"/>
          </w:rPr>
          <w:t>dónde</w:t>
        </w:r>
      </w:ins>
      <w:r w:rsidRPr="009060BA">
        <w:rPr>
          <w:sz w:val="22"/>
          <w:szCs w:val="22"/>
        </w:rPr>
        <w:t xml:space="preserve"> se va pasando a medida que se recorre el árbol, este registro es lo que se llamará contexto y será la etiqueta asignada a las cláusulas que componen nuevo subárbol</w:t>
      </w:r>
      <w:r w:rsidR="009F1953" w:rsidRPr="009060BA">
        <w:rPr>
          <w:sz w:val="22"/>
          <w:szCs w:val="22"/>
        </w:rPr>
        <w:t>. E</w:t>
      </w:r>
      <w:r w:rsidRPr="009060BA">
        <w:rPr>
          <w:sz w:val="22"/>
          <w:szCs w:val="22"/>
        </w:rPr>
        <w:t>ste contexto irá variando a medida que se avanza el recorrido del árbol, pero no se puede perder en ningún momento el registro de por dónde has pasado por lo que se guardará en una estructura de pila.</w:t>
      </w:r>
    </w:p>
    <w:p w14:paraId="3EE7087D" w14:textId="77777777" w:rsidR="00851C60" w:rsidRPr="009060BA" w:rsidRDefault="00851C60" w:rsidP="00A019DF">
      <w:pPr>
        <w:rPr>
          <w:sz w:val="22"/>
          <w:szCs w:val="22"/>
        </w:rPr>
      </w:pPr>
    </w:p>
    <w:p w14:paraId="403D8B7C" w14:textId="77777777" w:rsidR="00E273E6" w:rsidRDefault="00A322DD" w:rsidP="00A019DF">
      <w:pPr>
        <w:ind w:left="284"/>
        <w:rPr>
          <w:sz w:val="22"/>
          <w:szCs w:val="22"/>
        </w:rPr>
      </w:pPr>
      <w:r w:rsidRPr="009060BA">
        <w:rPr>
          <w:sz w:val="22"/>
          <w:szCs w:val="22"/>
        </w:rPr>
        <w:t xml:space="preserve">Cuando se han recorrido todos los elementos de un subárbol se completan las relaciones con aquella que se ha marcado como </w:t>
      </w:r>
      <w:r w:rsidRPr="009060BA">
        <w:rPr>
          <w:i/>
          <w:sz w:val="22"/>
          <w:szCs w:val="22"/>
        </w:rPr>
        <w:t>“root”</w:t>
      </w:r>
      <w:r w:rsidR="00851C60" w:rsidRPr="009060BA">
        <w:rPr>
          <w:sz w:val="22"/>
          <w:szCs w:val="22"/>
        </w:rPr>
        <w:t xml:space="preserve">. Después de establecer la relación con </w:t>
      </w:r>
      <w:r w:rsidR="00FA086D" w:rsidRPr="009060BA">
        <w:rPr>
          <w:sz w:val="22"/>
          <w:szCs w:val="22"/>
        </w:rPr>
        <w:t>e</w:t>
      </w:r>
      <w:r w:rsidR="00851C60" w:rsidRPr="009060BA">
        <w:rPr>
          <w:sz w:val="22"/>
          <w:szCs w:val="22"/>
        </w:rPr>
        <w:t xml:space="preserve">l </w:t>
      </w:r>
      <w:r w:rsidR="00FA086D" w:rsidRPr="009060BA">
        <w:rPr>
          <w:i/>
          <w:sz w:val="22"/>
          <w:szCs w:val="22"/>
        </w:rPr>
        <w:t>“</w:t>
      </w:r>
      <w:r w:rsidR="00851C60" w:rsidRPr="009060BA">
        <w:rPr>
          <w:i/>
          <w:sz w:val="22"/>
          <w:szCs w:val="22"/>
        </w:rPr>
        <w:t>root</w:t>
      </w:r>
      <w:r w:rsidR="00FA086D" w:rsidRPr="009060BA">
        <w:rPr>
          <w:i/>
          <w:sz w:val="22"/>
          <w:szCs w:val="22"/>
        </w:rPr>
        <w:t>”</w:t>
      </w:r>
      <w:r w:rsidR="00851C60" w:rsidRPr="009060BA">
        <w:rPr>
          <w:sz w:val="22"/>
          <w:szCs w:val="22"/>
        </w:rPr>
        <w:t xml:space="preserve"> se puede pasar a completar la relación con la etiqueta de dependencia entre elementos, para ello hay que conocer el contexto en que se encuentra </w:t>
      </w:r>
      <w:commentRangeStart w:id="591"/>
      <w:r w:rsidR="00851C60" w:rsidRPr="009060BA">
        <w:rPr>
          <w:sz w:val="22"/>
          <w:szCs w:val="22"/>
        </w:rPr>
        <w:t xml:space="preserve">pues dos categorías asociadas </w:t>
      </w:r>
      <w:commentRangeEnd w:id="591"/>
      <w:r w:rsidR="009F1953" w:rsidRPr="009060BA">
        <w:rPr>
          <w:rStyle w:val="Refdecomentario"/>
          <w:sz w:val="22"/>
          <w:szCs w:val="22"/>
        </w:rPr>
        <w:commentReference w:id="591"/>
      </w:r>
      <w:r w:rsidR="00851C60" w:rsidRPr="009060BA">
        <w:rPr>
          <w:sz w:val="22"/>
          <w:szCs w:val="22"/>
        </w:rPr>
        <w:t>a los elementos pueden tener una funcionalidad diferente dependiendo del contexto en el que se encuentren.</w:t>
      </w:r>
    </w:p>
    <w:p w14:paraId="74721583" w14:textId="77777777" w:rsidR="009060BA" w:rsidRDefault="009060BA" w:rsidP="00A019DF">
      <w:pPr>
        <w:ind w:left="284"/>
        <w:rPr>
          <w:sz w:val="22"/>
          <w:szCs w:val="22"/>
        </w:rPr>
      </w:pPr>
    </w:p>
    <w:p w14:paraId="57B0353B" w14:textId="77777777" w:rsidR="009060BA" w:rsidRPr="009060BA" w:rsidRDefault="009060BA" w:rsidP="00A019DF">
      <w:pPr>
        <w:ind w:left="284"/>
        <w:rPr>
          <w:sz w:val="22"/>
          <w:szCs w:val="22"/>
        </w:rPr>
      </w:pPr>
    </w:p>
    <w:p w14:paraId="1BA9917B" w14:textId="1635D5B5" w:rsidR="00435220" w:rsidRDefault="00377297" w:rsidP="00377297">
      <w:pPr>
        <w:ind w:left="284"/>
        <w:jc w:val="center"/>
      </w:pPr>
      <w:r>
        <w:rPr>
          <w:noProof/>
        </w:rPr>
        <w:drawing>
          <wp:inline distT="0" distB="0" distL="0" distR="0" wp14:anchorId="1CA5CC86" wp14:editId="2DAAE6C1">
            <wp:extent cx="1866944" cy="1229090"/>
            <wp:effectExtent l="0" t="0" r="0"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7">
                      <a:extLst>
                        <a:ext uri="{28A0092B-C50C-407E-A947-70E740481C1C}">
                          <a14:useLocalDpi xmlns:a14="http://schemas.microsoft.com/office/drawing/2010/main" val="0"/>
                        </a:ext>
                      </a:extLst>
                    </a:blip>
                    <a:srcRect l="16412" t="24310" r="56442" b="23867"/>
                    <a:stretch/>
                  </pic:blipFill>
                  <pic:spPr bwMode="auto">
                    <a:xfrm>
                      <a:off x="0" y="0"/>
                      <a:ext cx="1870367" cy="1231344"/>
                    </a:xfrm>
                    <a:prstGeom prst="rect">
                      <a:avLst/>
                    </a:prstGeom>
                    <a:noFill/>
                    <a:ln>
                      <a:noFill/>
                    </a:ln>
                    <a:extLst>
                      <a:ext uri="{53640926-AAD7-44D8-BBD7-CCE9431645EC}">
                        <a14:shadowObscured xmlns:a14="http://schemas.microsoft.com/office/drawing/2010/main"/>
                      </a:ext>
                    </a:extLst>
                  </pic:spPr>
                </pic:pic>
              </a:graphicData>
            </a:graphic>
          </wp:inline>
        </w:drawing>
      </w:r>
    </w:p>
    <w:p w14:paraId="18FA012A" w14:textId="3F512AEA" w:rsidR="00435220" w:rsidRDefault="00435220" w:rsidP="001F55FF">
      <w:pPr>
        <w:pStyle w:val="Epgrafe"/>
        <w:outlineLvl w:val="0"/>
      </w:pPr>
      <w:bookmarkStart w:id="592" w:name="_Ref486213594"/>
      <w:bookmarkStart w:id="593" w:name="_Toc486296415"/>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16</w:t>
      </w:r>
      <w:r>
        <w:fldChar w:fldCharType="end"/>
      </w:r>
      <w:bookmarkEnd w:id="592"/>
      <w:r>
        <w:t>. Subárbol que se usará para reflejar el seguimiento del algoritmo.</w:t>
      </w:r>
      <w:bookmarkEnd w:id="593"/>
    </w:p>
    <w:p w14:paraId="4A0B7249" w14:textId="5AFA7229" w:rsidR="00A322DD" w:rsidRPr="009060BA" w:rsidRDefault="009F1953" w:rsidP="00A019DF">
      <w:pPr>
        <w:ind w:left="284"/>
        <w:rPr>
          <w:sz w:val="22"/>
          <w:szCs w:val="22"/>
        </w:rPr>
      </w:pPr>
      <w:r w:rsidRPr="009060BA">
        <w:rPr>
          <w:sz w:val="22"/>
          <w:szCs w:val="22"/>
        </w:rPr>
        <w:t xml:space="preserve">En </w:t>
      </w:r>
      <w:r w:rsidR="00851C60" w:rsidRPr="009060BA">
        <w:rPr>
          <w:sz w:val="22"/>
          <w:szCs w:val="22"/>
        </w:rPr>
        <w:t xml:space="preserve">la </w:t>
      </w:r>
      <w:ins w:id="594" w:author="Rebeca de la Paz Gonzales" w:date="2017-06-26T04:11:00Z">
        <w:r w:rsidR="0036530F" w:rsidRPr="009060BA">
          <w:rPr>
            <w:b/>
            <w:i/>
            <w:sz w:val="22"/>
            <w:szCs w:val="22"/>
            <w:rPrChange w:id="595" w:author="Rebeca de la Paz Gonzales" w:date="2017-06-26T04:11:00Z">
              <w:rPr/>
            </w:rPrChange>
          </w:rPr>
          <w:fldChar w:fldCharType="begin"/>
        </w:r>
        <w:r w:rsidR="0036530F" w:rsidRPr="009060BA">
          <w:rPr>
            <w:b/>
            <w:i/>
            <w:sz w:val="22"/>
            <w:szCs w:val="22"/>
            <w:rPrChange w:id="596" w:author="Rebeca de la Paz Gonzales" w:date="2017-06-26T04:11:00Z">
              <w:rPr/>
            </w:rPrChange>
          </w:rPr>
          <w:instrText xml:space="preserve"> REF _Ref486213594 \h </w:instrText>
        </w:r>
      </w:ins>
      <w:r w:rsidR="0036530F" w:rsidRPr="009060BA">
        <w:rPr>
          <w:b/>
          <w:i/>
          <w:sz w:val="22"/>
          <w:szCs w:val="22"/>
          <w:rPrChange w:id="597" w:author="Rebeca de la Paz Gonzales" w:date="2017-06-26T04:11:00Z">
            <w:rPr>
              <w:i/>
            </w:rPr>
          </w:rPrChange>
        </w:rPr>
        <w:instrText xml:space="preserve"> \* MERGEFORMAT </w:instrText>
      </w:r>
      <w:r w:rsidR="0036530F" w:rsidRPr="009060BA">
        <w:rPr>
          <w:b/>
          <w:i/>
          <w:sz w:val="22"/>
          <w:szCs w:val="22"/>
          <w:rPrChange w:id="598" w:author="Rebeca de la Paz Gonzales" w:date="2017-06-26T04:11:00Z">
            <w:rPr>
              <w:b/>
              <w:i/>
              <w:sz w:val="22"/>
              <w:szCs w:val="22"/>
            </w:rPr>
          </w:rPrChange>
        </w:rPr>
      </w:r>
      <w:r w:rsidR="0036530F" w:rsidRPr="009060BA">
        <w:rPr>
          <w:b/>
          <w:i/>
          <w:sz w:val="22"/>
          <w:szCs w:val="22"/>
          <w:rPrChange w:id="599" w:author="Rebeca de la Paz Gonzales" w:date="2017-06-26T04:11:00Z">
            <w:rPr/>
          </w:rPrChange>
        </w:rPr>
        <w:fldChar w:fldCharType="separate"/>
      </w:r>
      <w:r w:rsidR="00EB45CD" w:rsidRPr="009060BA">
        <w:rPr>
          <w:b/>
          <w:i/>
          <w:sz w:val="22"/>
          <w:szCs w:val="22"/>
        </w:rPr>
        <w:t xml:space="preserve">Figura </w:t>
      </w:r>
      <w:r w:rsidR="00EB45CD" w:rsidRPr="009060BA">
        <w:rPr>
          <w:b/>
          <w:i/>
          <w:noProof/>
          <w:sz w:val="22"/>
          <w:szCs w:val="22"/>
        </w:rPr>
        <w:t>16</w:t>
      </w:r>
      <w:ins w:id="600" w:author="Rebeca de la Paz Gonzales" w:date="2017-06-26T04:11:00Z">
        <w:r w:rsidR="0036530F" w:rsidRPr="009060BA">
          <w:rPr>
            <w:b/>
            <w:i/>
            <w:sz w:val="22"/>
            <w:szCs w:val="22"/>
            <w:rPrChange w:id="601" w:author="Rebeca de la Paz Gonzales" w:date="2017-06-26T04:11:00Z">
              <w:rPr/>
            </w:rPrChange>
          </w:rPr>
          <w:fldChar w:fldCharType="end"/>
        </w:r>
        <w:r w:rsidR="0036530F" w:rsidRPr="009060BA">
          <w:rPr>
            <w:sz w:val="22"/>
            <w:szCs w:val="22"/>
          </w:rPr>
          <w:t xml:space="preserve"> </w:t>
        </w:r>
      </w:ins>
      <w:del w:id="602" w:author="Rebeca de la Paz Gonzales" w:date="2017-06-26T04:10:00Z">
        <w:r w:rsidR="00851C60" w:rsidRPr="009060BA" w:rsidDel="0036530F">
          <w:rPr>
            <w:b/>
            <w:i/>
            <w:sz w:val="22"/>
            <w:szCs w:val="22"/>
          </w:rPr>
          <w:fldChar w:fldCharType="begin"/>
        </w:r>
        <w:r w:rsidR="00851C60" w:rsidRPr="009060BA" w:rsidDel="0036530F">
          <w:rPr>
            <w:b/>
            <w:i/>
            <w:sz w:val="22"/>
            <w:szCs w:val="22"/>
          </w:rPr>
          <w:delInstrText xml:space="preserve"> </w:delInstrText>
        </w:r>
        <w:r w:rsidR="00100D20" w:rsidRPr="009060BA" w:rsidDel="0036530F">
          <w:rPr>
            <w:b/>
            <w:i/>
            <w:sz w:val="22"/>
            <w:szCs w:val="22"/>
          </w:rPr>
          <w:delInstrText>REF</w:delInstrText>
        </w:r>
        <w:r w:rsidR="00851C60" w:rsidRPr="009060BA" w:rsidDel="0036530F">
          <w:rPr>
            <w:b/>
            <w:i/>
            <w:sz w:val="22"/>
            <w:szCs w:val="22"/>
          </w:rPr>
          <w:delInstrText xml:space="preserve"> _Ref485168832 \h  \* MERGEFORMAT </w:delInstrText>
        </w:r>
        <w:r w:rsidR="00851C60" w:rsidRPr="009060BA" w:rsidDel="0036530F">
          <w:rPr>
            <w:b/>
            <w:i/>
            <w:sz w:val="22"/>
            <w:szCs w:val="22"/>
          </w:rPr>
        </w:r>
        <w:r w:rsidR="00851C60" w:rsidRPr="009060BA" w:rsidDel="0036530F">
          <w:rPr>
            <w:b/>
            <w:i/>
            <w:sz w:val="22"/>
            <w:szCs w:val="22"/>
          </w:rPr>
          <w:fldChar w:fldCharType="separate"/>
        </w:r>
      </w:del>
      <w:del w:id="603" w:author="Rebeca de la Paz Gonzales" w:date="2017-06-25T16:48:00Z">
        <w:r w:rsidR="003F0DEB" w:rsidRPr="009060BA" w:rsidDel="00BD139F">
          <w:rPr>
            <w:b/>
            <w:i/>
            <w:sz w:val="22"/>
            <w:szCs w:val="22"/>
          </w:rPr>
          <w:delText xml:space="preserve">Figura </w:delText>
        </w:r>
        <w:r w:rsidR="003F0DEB" w:rsidRPr="009060BA" w:rsidDel="00BD139F">
          <w:rPr>
            <w:b/>
            <w:i/>
            <w:noProof/>
            <w:sz w:val="22"/>
            <w:szCs w:val="22"/>
          </w:rPr>
          <w:delText>11</w:delText>
        </w:r>
      </w:del>
      <w:del w:id="604" w:author="Rebeca de la Paz Gonzales" w:date="2017-06-26T04:10:00Z">
        <w:r w:rsidR="00851C60" w:rsidRPr="009060BA" w:rsidDel="0036530F">
          <w:rPr>
            <w:b/>
            <w:i/>
            <w:sz w:val="22"/>
            <w:szCs w:val="22"/>
          </w:rPr>
          <w:fldChar w:fldCharType="end"/>
        </w:r>
        <w:r w:rsidRPr="009060BA" w:rsidDel="0036530F">
          <w:rPr>
            <w:b/>
            <w:i/>
            <w:sz w:val="22"/>
            <w:szCs w:val="22"/>
          </w:rPr>
          <w:delText xml:space="preserve"> </w:delText>
        </w:r>
      </w:del>
      <w:r w:rsidRPr="009060BA">
        <w:rPr>
          <w:sz w:val="22"/>
          <w:szCs w:val="22"/>
        </w:rPr>
        <w:t xml:space="preserve">se muestra un esquema de cómo se aplica el algoritmo al ejemplo que venimos manejando en este </w:t>
      </w:r>
      <w:commentRangeStart w:id="605"/>
      <w:r w:rsidRPr="009060BA">
        <w:rPr>
          <w:sz w:val="22"/>
          <w:szCs w:val="22"/>
        </w:rPr>
        <w:t>apartado</w:t>
      </w:r>
      <w:commentRangeEnd w:id="605"/>
      <w:r w:rsidR="00880838" w:rsidRPr="009060BA">
        <w:rPr>
          <w:rStyle w:val="Refdecomentario"/>
          <w:sz w:val="22"/>
          <w:szCs w:val="22"/>
        </w:rPr>
        <w:commentReference w:id="605"/>
      </w:r>
      <w:r w:rsidRPr="009060BA">
        <w:rPr>
          <w:sz w:val="22"/>
          <w:szCs w:val="22"/>
        </w:rPr>
        <w:t>.</w:t>
      </w:r>
      <w:del w:id="606" w:author="Rebeca de la Paz Gonzales" w:date="2017-06-25T16:48:00Z">
        <w:r w:rsidRPr="009060BA" w:rsidDel="00BD139F">
          <w:rPr>
            <w:sz w:val="22"/>
            <w:szCs w:val="22"/>
          </w:rPr>
          <w:delText xml:space="preserve"> .</w:delText>
        </w:r>
      </w:del>
    </w:p>
    <w:p w14:paraId="342C460B" w14:textId="77777777" w:rsidR="00F26EFE" w:rsidRDefault="00F26EFE" w:rsidP="00A019DF">
      <w:pPr>
        <w:ind w:left="284"/>
        <w:rPr>
          <w:b/>
          <w:i/>
        </w:rPr>
      </w:pPr>
    </w:p>
    <w:p w14:paraId="2187E093" w14:textId="77777777" w:rsidR="00A322DD" w:rsidRDefault="00B32A16" w:rsidP="00A019DF">
      <w:pPr>
        <w:ind w:left="284"/>
      </w:pPr>
      <w:r>
        <w:rPr>
          <w:noProof/>
        </w:rPr>
        <w:lastRenderedPageBreak/>
        <mc:AlternateContent>
          <mc:Choice Requires="wpg">
            <w:drawing>
              <wp:inline distT="0" distB="0" distL="0" distR="0" wp14:anchorId="1CB6923B" wp14:editId="23149942">
                <wp:extent cx="5116195" cy="3867150"/>
                <wp:effectExtent l="0" t="0" r="14605" b="19050"/>
                <wp:docPr id="6"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16195" cy="3867150"/>
                          <a:chOff x="2503" y="1480"/>
                          <a:chExt cx="8057" cy="6090"/>
                        </a:xfrm>
                      </wpg:grpSpPr>
                      <wps:wsp>
                        <wps:cNvPr id="7" name="Text Box 20"/>
                        <wps:cNvSpPr txBox="1">
                          <a:spLocks noChangeArrowheads="1"/>
                        </wps:cNvSpPr>
                        <wps:spPr bwMode="auto">
                          <a:xfrm>
                            <a:off x="2503" y="1480"/>
                            <a:ext cx="8057" cy="6090"/>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D1B9F2D" w14:textId="77777777" w:rsidR="005D1B3A" w:rsidRPr="00784F17" w:rsidRDefault="005D1B3A" w:rsidP="00784F17">
                              <w:pPr>
                                <w:ind w:left="708"/>
                                <w:rPr>
                                  <w:rFonts w:ascii="Courier New" w:hAnsi="Courier New" w:cs="Courier New"/>
                                  <w:b/>
                                </w:rPr>
                              </w:pPr>
                              <w:r w:rsidRPr="00784F17">
                                <w:rPr>
                                  <w:rFonts w:ascii="Courier New" w:hAnsi="Courier New" w:cs="Courier New"/>
                                  <w:b/>
                                </w:rPr>
                                <w:t>NPOBJ1</w:t>
                              </w:r>
                            </w:p>
                            <w:p w14:paraId="17B65678" w14:textId="77777777" w:rsidR="005D1B3A" w:rsidRPr="00D07786" w:rsidRDefault="005D1B3A" w:rsidP="00784F17">
                              <w:pPr>
                                <w:ind w:left="708"/>
                                <w:rPr>
                                  <w:rFonts w:ascii="DFKai-SB" w:eastAsia="DFKai-SB" w:hAnsi="DFKai-SB" w:cs="Courier New"/>
                                  <w:color w:val="1F4E79"/>
                                </w:rPr>
                              </w:pPr>
                              <w:r w:rsidRPr="00D07786">
                                <w:rPr>
                                  <w:rFonts w:ascii="Courier New" w:hAnsi="Courier New" w:cs="Courier New"/>
                                  <w:b/>
                                  <w:color w:val="1F4E79"/>
                                </w:rPr>
                                <w:t xml:space="preserve">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w:t>
                              </w:r>
                            </w:p>
                            <w:p w14:paraId="491FFA42" w14:textId="77777777" w:rsidR="005D1B3A" w:rsidRPr="00784F17" w:rsidRDefault="005D1B3A"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un</w:t>
                              </w:r>
                              <w:r w:rsidRPr="00784F17">
                                <w:rPr>
                                  <w:rFonts w:ascii="Courier New" w:hAnsi="Courier New" w:cs="Courier New"/>
                                </w:rPr>
                                <w:t>: no es root</w:t>
                              </w:r>
                            </w:p>
                            <w:p w14:paraId="6AD08672" w14:textId="77777777" w:rsidR="005D1B3A" w:rsidRPr="00784F17" w:rsidRDefault="005D1B3A" w:rsidP="00784F17">
                              <w:pPr>
                                <w:ind w:left="708"/>
                                <w:rPr>
                                  <w:rFonts w:ascii="Courier New" w:hAnsi="Courier New" w:cs="Courier New"/>
                                  <w:b/>
                                </w:rPr>
                              </w:pPr>
                              <w:r w:rsidRPr="00784F17">
                                <w:rPr>
                                  <w:rFonts w:ascii="Courier New" w:hAnsi="Courier New" w:cs="Courier New"/>
                                </w:rPr>
                                <w:t xml:space="preserve">    </w:t>
                              </w:r>
                              <w:r w:rsidRPr="00784F17">
                                <w:rPr>
                                  <w:rFonts w:ascii="Courier New" w:hAnsi="Courier New" w:cs="Courier New"/>
                                  <w:b/>
                                </w:rPr>
                                <w:t>ADJP</w:t>
                              </w:r>
                            </w:p>
                            <w:p w14:paraId="5CC2C6C3" w14:textId="77777777" w:rsidR="005D1B3A" w:rsidRPr="00784F17" w:rsidRDefault="005D1B3A" w:rsidP="00784F17">
                              <w:pPr>
                                <w:ind w:left="708"/>
                                <w:rPr>
                                  <w:rFonts w:ascii="Courier New" w:hAnsi="Courier New" w:cs="Courier New"/>
                                </w:rPr>
                              </w:pPr>
                              <w:r w:rsidRPr="00784F17">
                                <w:rPr>
                                  <w:rFonts w:ascii="Courier New" w:hAnsi="Courier New" w:cs="Courier New"/>
                                  <w:b/>
                                </w:rPr>
                                <w:tab/>
                                <w:t xml:space="preserve">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w:t>
                              </w:r>
                              <w:r w:rsidRPr="00D07786">
                                <w:rPr>
                                  <w:rFonts w:ascii="DFKai-SB" w:eastAsia="DFKai-SB" w:hAnsi="DFKai-SB" w:cs="Courier New"/>
                                  <w:color w:val="1F4E79"/>
                                </w:rPr>
                                <w:t xml:space="preserve">, </w:t>
                              </w:r>
                              <w:r w:rsidRPr="00D07786">
                                <w:rPr>
                                  <w:rFonts w:ascii="DFKai-SB" w:eastAsia="DFKai-SB" w:hAnsi="DFKai-SB" w:cs="Courier New"/>
                                  <w:b/>
                                  <w:color w:val="1F4E79"/>
                                </w:rPr>
                                <w:t>ADJP</w:t>
                              </w:r>
                            </w:p>
                            <w:p w14:paraId="375010B7" w14:textId="77777777" w:rsidR="005D1B3A" w:rsidRPr="00784F17" w:rsidRDefault="005D1B3A"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gran</w:t>
                              </w:r>
                              <w:r w:rsidRPr="00784F17">
                                <w:rPr>
                                  <w:rFonts w:ascii="Courier New" w:hAnsi="Courier New" w:cs="Courier New"/>
                                </w:rPr>
                                <w:t>: es root del árbol cuyo padre es ADJP</w:t>
                              </w:r>
                            </w:p>
                            <w:p w14:paraId="159E0936" w14:textId="77777777" w:rsidR="005D1B3A" w:rsidRPr="00784F17" w:rsidRDefault="005D1B3A" w:rsidP="00784F17">
                              <w:pPr>
                                <w:ind w:left="708"/>
                                <w:rPr>
                                  <w:rFonts w:ascii="Courier New" w:hAnsi="Courier New" w:cs="Courier New"/>
                                  <w:u w:val="single"/>
                                </w:rPr>
                              </w:pPr>
                              <w:r w:rsidRPr="00784F17">
                                <w:rPr>
                                  <w:rFonts w:ascii="Courier New" w:hAnsi="Courier New" w:cs="Courier New"/>
                                </w:rPr>
                                <w:t xml:space="preserve">     - completar árbol </w:t>
                              </w:r>
                              <w:r w:rsidRPr="00784F17">
                                <w:rPr>
                                  <w:rFonts w:ascii="Courier New" w:hAnsi="Courier New" w:cs="Courier New"/>
                                  <w:b/>
                                </w:rPr>
                                <w:t xml:space="preserve">ADJP </w:t>
                              </w:r>
                              <w:r w:rsidRPr="00784F17">
                                <w:rPr>
                                  <w:rFonts w:ascii="Courier New" w:hAnsi="Courier New" w:cs="Courier New"/>
                                </w:rPr>
                                <w:t xml:space="preserve">con el root: </w:t>
                              </w:r>
                              <w:r w:rsidRPr="00784F17">
                                <w:rPr>
                                  <w:rFonts w:ascii="Courier New" w:hAnsi="Courier New" w:cs="Courier New"/>
                                  <w:u w:val="single"/>
                                </w:rPr>
                                <w:t>gran</w:t>
                              </w:r>
                            </w:p>
                            <w:p w14:paraId="6AD41017" w14:textId="77777777" w:rsidR="005D1B3A" w:rsidRPr="00784F17" w:rsidRDefault="005D1B3A" w:rsidP="00784F17">
                              <w:pPr>
                                <w:ind w:left="708"/>
                                <w:rPr>
                                  <w:rFonts w:ascii="Courier New" w:hAnsi="Courier New" w:cs="Courier New"/>
                                  <w:b/>
                                </w:rPr>
                              </w:pPr>
                              <w:r w:rsidRPr="00784F17">
                                <w:rPr>
                                  <w:rFonts w:ascii="Courier New" w:hAnsi="Courier New" w:cs="Courier New"/>
                                </w:rPr>
                                <w:t xml:space="preserve">     - desapilar contexto </w:t>
                              </w:r>
                              <w:r w:rsidRPr="00784F17">
                                <w:rPr>
                                  <w:rFonts w:ascii="Courier New" w:hAnsi="Courier New" w:cs="Courier New"/>
                                  <w:b/>
                                </w:rPr>
                                <w:t>ADJP</w:t>
                              </w:r>
                            </w:p>
                            <w:p w14:paraId="647A3A64" w14:textId="77777777" w:rsidR="005D1B3A" w:rsidRPr="00D07786" w:rsidRDefault="005D1B3A" w:rsidP="00784F17">
                              <w:pPr>
                                <w:ind w:left="708"/>
                                <w:rPr>
                                  <w:rFonts w:ascii="Courier New" w:hAnsi="Courier New" w:cs="Courier New"/>
                                  <w:b/>
                                  <w:color w:val="1F4E79"/>
                                </w:rPr>
                              </w:pPr>
                              <w:r w:rsidRPr="00D07786">
                                <w:rPr>
                                  <w:rFonts w:ascii="Courier New" w:hAnsi="Courier New" w:cs="Courier New"/>
                                  <w:color w:val="1F4E79"/>
                                </w:rPr>
                                <w:t xml:space="preserve">     -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w:t>
                              </w:r>
                            </w:p>
                            <w:p w14:paraId="401EE7DE" w14:textId="77777777" w:rsidR="005D1B3A" w:rsidRPr="00784F17" w:rsidRDefault="005D1B3A"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arsenal</w:t>
                              </w:r>
                              <w:r w:rsidRPr="00784F17">
                                <w:rPr>
                                  <w:rFonts w:ascii="Courier New" w:hAnsi="Courier New" w:cs="Courier New"/>
                                </w:rPr>
                                <w:t>: es root del árbol cuyo padre es NPOBJ1</w:t>
                              </w:r>
                            </w:p>
                            <w:p w14:paraId="7CB20BCF" w14:textId="77777777" w:rsidR="005D1B3A" w:rsidRPr="00784F17" w:rsidRDefault="005D1B3A" w:rsidP="00784F17">
                              <w:pPr>
                                <w:ind w:left="708"/>
                                <w:rPr>
                                  <w:rFonts w:ascii="Courier New" w:hAnsi="Courier New" w:cs="Courier New"/>
                                  <w:b/>
                                </w:rPr>
                              </w:pPr>
                              <w:r w:rsidRPr="00784F17">
                                <w:rPr>
                                  <w:rFonts w:ascii="Courier New" w:hAnsi="Courier New" w:cs="Courier New"/>
                                </w:rPr>
                                <w:t xml:space="preserve">    </w:t>
                              </w:r>
                              <w:r w:rsidRPr="00784F17">
                                <w:rPr>
                                  <w:rFonts w:ascii="Courier New" w:hAnsi="Courier New" w:cs="Courier New"/>
                                  <w:b/>
                                </w:rPr>
                                <w:t>PP_DE</w:t>
                              </w:r>
                            </w:p>
                            <w:p w14:paraId="557BEE12" w14:textId="77777777" w:rsidR="005D1B3A" w:rsidRPr="00D07786" w:rsidRDefault="005D1B3A" w:rsidP="00784F17">
                              <w:pPr>
                                <w:ind w:left="708"/>
                                <w:rPr>
                                  <w:rFonts w:ascii="DFKai-SB" w:eastAsia="DFKai-SB" w:hAnsi="DFKai-SB" w:cs="Courier New"/>
                                  <w:color w:val="1F4E79"/>
                                </w:rPr>
                              </w:pPr>
                              <w:r w:rsidRPr="00784F17">
                                <w:rPr>
                                  <w:rFonts w:ascii="Courier New" w:hAnsi="Courier New" w:cs="Courier New"/>
                                  <w:b/>
                                </w:rPr>
                                <w:t xml:space="preserve">  </w:t>
                              </w:r>
                              <w:r w:rsidRPr="00784F17">
                                <w:rPr>
                                  <w:rFonts w:ascii="Courier New" w:hAnsi="Courier New" w:cs="Courier New"/>
                                  <w:b/>
                                </w:rPr>
                                <w:tab/>
                                <w:t xml:space="preserve">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 PP_DE</w:t>
                              </w:r>
                            </w:p>
                            <w:p w14:paraId="0E691BB5" w14:textId="77777777" w:rsidR="005D1B3A" w:rsidRPr="00784F17" w:rsidRDefault="005D1B3A"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de</w:t>
                              </w:r>
                              <w:r w:rsidRPr="00784F17">
                                <w:rPr>
                                  <w:rFonts w:ascii="Courier New" w:hAnsi="Courier New" w:cs="Courier New"/>
                                </w:rPr>
                                <w:t>: no es root</w:t>
                              </w:r>
                            </w:p>
                            <w:p w14:paraId="7158A932" w14:textId="77777777" w:rsidR="005D1B3A" w:rsidRPr="00784F17" w:rsidRDefault="005D1B3A" w:rsidP="00784F17">
                              <w:pPr>
                                <w:ind w:left="708"/>
                                <w:rPr>
                                  <w:rFonts w:ascii="Courier New" w:hAnsi="Courier New" w:cs="Courier New"/>
                                  <w:b/>
                                </w:rPr>
                              </w:pPr>
                              <w:r w:rsidRPr="00784F17">
                                <w:rPr>
                                  <w:rFonts w:ascii="Courier New" w:hAnsi="Courier New" w:cs="Courier New"/>
                                </w:rPr>
                                <w:t xml:space="preserve">        </w:t>
                              </w:r>
                              <w:r w:rsidRPr="00784F17">
                                <w:rPr>
                                  <w:rFonts w:ascii="Courier New" w:hAnsi="Courier New" w:cs="Courier New"/>
                                  <w:b/>
                                </w:rPr>
                                <w:t>NP</w:t>
                              </w:r>
                            </w:p>
                            <w:p w14:paraId="715FD713" w14:textId="77777777" w:rsidR="005D1B3A" w:rsidRPr="00D07786" w:rsidRDefault="005D1B3A" w:rsidP="00784F17">
                              <w:pPr>
                                <w:ind w:left="708"/>
                                <w:rPr>
                                  <w:rFonts w:ascii="DFKai-SB" w:eastAsia="DFKai-SB" w:hAnsi="DFKai-SB" w:cs="Courier New"/>
                                  <w:b/>
                                  <w:color w:val="1F4E79"/>
                                </w:rPr>
                              </w:pPr>
                              <w:r w:rsidRPr="00784F17">
                                <w:rPr>
                                  <w:rFonts w:ascii="Courier New" w:hAnsi="Courier New" w:cs="Courier New"/>
                                  <w:b/>
                                </w:rPr>
                                <w:tab/>
                                <w:t xml:space="preserve">  </w:t>
                              </w:r>
                              <w:r w:rsidRPr="00784F17">
                                <w:rPr>
                                  <w:rFonts w:ascii="Courier New" w:hAnsi="Courier New" w:cs="Courier New"/>
                                  <w:b/>
                                </w:rPr>
                                <w:tab/>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 PP_DE, NP</w:t>
                              </w:r>
                            </w:p>
                            <w:p w14:paraId="04CAF41C" w14:textId="77777777" w:rsidR="005D1B3A" w:rsidRPr="00784F17" w:rsidRDefault="005D1B3A"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ETA</w:t>
                              </w:r>
                              <w:r w:rsidRPr="00784F17">
                                <w:rPr>
                                  <w:rFonts w:ascii="Courier New" w:hAnsi="Courier New" w:cs="Courier New"/>
                                </w:rPr>
                                <w:t>: es root del árbol cuyo padre es NP</w:t>
                              </w:r>
                            </w:p>
                            <w:p w14:paraId="7903818D" w14:textId="77777777" w:rsidR="005D1B3A" w:rsidRPr="00784F17" w:rsidRDefault="005D1B3A" w:rsidP="00784F17">
                              <w:pPr>
                                <w:ind w:left="708"/>
                                <w:rPr>
                                  <w:rFonts w:ascii="Courier New" w:hAnsi="Courier New" w:cs="Courier New"/>
                                  <w:u w:val="single"/>
                                </w:rPr>
                              </w:pPr>
                              <w:r w:rsidRPr="00784F17">
                                <w:rPr>
                                  <w:rFonts w:ascii="Courier New" w:hAnsi="Courier New" w:cs="Courier New"/>
                                </w:rPr>
                                <w:t xml:space="preserve">         - completar árbol </w:t>
                              </w:r>
                              <w:r w:rsidRPr="00784F17">
                                <w:rPr>
                                  <w:rFonts w:ascii="Courier New" w:hAnsi="Courier New" w:cs="Courier New"/>
                                  <w:b/>
                                </w:rPr>
                                <w:t>NP</w:t>
                              </w:r>
                              <w:r w:rsidRPr="00784F17">
                                <w:rPr>
                                  <w:rFonts w:ascii="Courier New" w:hAnsi="Courier New" w:cs="Courier New"/>
                                </w:rPr>
                                <w:t xml:space="preserve"> con el root: </w:t>
                              </w:r>
                              <w:r w:rsidRPr="00784F17">
                                <w:rPr>
                                  <w:rFonts w:ascii="Courier New" w:hAnsi="Courier New" w:cs="Courier New"/>
                                  <w:u w:val="single"/>
                                </w:rPr>
                                <w:t>ETA</w:t>
                              </w:r>
                            </w:p>
                            <w:p w14:paraId="168E04F2" w14:textId="77777777" w:rsidR="005D1B3A" w:rsidRPr="00784F17" w:rsidRDefault="005D1B3A" w:rsidP="00784F17">
                              <w:pPr>
                                <w:ind w:left="708"/>
                                <w:rPr>
                                  <w:rFonts w:ascii="Courier New" w:hAnsi="Courier New" w:cs="Courier New"/>
                                  <w:b/>
                                </w:rPr>
                              </w:pPr>
                              <w:r w:rsidRPr="00784F17">
                                <w:rPr>
                                  <w:rFonts w:ascii="Courier New" w:hAnsi="Courier New" w:cs="Courier New"/>
                                </w:rPr>
                                <w:t xml:space="preserve">         - desapilar contexto </w:t>
                              </w:r>
                              <w:r w:rsidRPr="00784F17">
                                <w:rPr>
                                  <w:rFonts w:ascii="Courier New" w:hAnsi="Courier New" w:cs="Courier New"/>
                                  <w:b/>
                                </w:rPr>
                                <w:t>NP</w:t>
                              </w:r>
                            </w:p>
                            <w:p w14:paraId="6160822B" w14:textId="77777777" w:rsidR="005D1B3A" w:rsidRPr="00D07786" w:rsidRDefault="005D1B3A" w:rsidP="00784F17">
                              <w:pPr>
                                <w:ind w:left="708"/>
                                <w:rPr>
                                  <w:rFonts w:ascii="DFKai-SB" w:eastAsia="DFKai-SB" w:hAnsi="DFKai-SB" w:cs="Courier New"/>
                                  <w:color w:val="1F4E79"/>
                                </w:rPr>
                              </w:pPr>
                              <w:r w:rsidRPr="00D07786">
                                <w:rPr>
                                  <w:rFonts w:ascii="Courier New" w:hAnsi="Courier New" w:cs="Courier New"/>
                                  <w:color w:val="1F4E79"/>
                                </w:rPr>
                                <w:t xml:space="preserve">         </w:t>
                              </w:r>
                              <w:r w:rsidRPr="00D07786">
                                <w:rPr>
                                  <w:rFonts w:ascii="DFKai-SB" w:eastAsia="DFKai-SB" w:hAnsi="DFKai-SB" w:cs="Courier New"/>
                                  <w:color w:val="1F4E79"/>
                                </w:rPr>
                                <w:t xml:space="preserve">- PILA-CONTEXTO: </w:t>
                              </w:r>
                              <w:r w:rsidRPr="00D07786">
                                <w:rPr>
                                  <w:rFonts w:ascii="DFKai-SB" w:eastAsia="DFKai-SB" w:hAnsi="DFKai-SB" w:cs="Courier New"/>
                                  <w:b/>
                                  <w:color w:val="1F4E79"/>
                                </w:rPr>
                                <w:t>NPOBJ1, PP_DE</w:t>
                              </w:r>
                            </w:p>
                            <w:p w14:paraId="4E6E85AF" w14:textId="77777777" w:rsidR="005D1B3A" w:rsidRPr="00784F17" w:rsidRDefault="005D1B3A" w:rsidP="00784F17">
                              <w:pPr>
                                <w:ind w:left="708"/>
                                <w:rPr>
                                  <w:rFonts w:ascii="Courier New" w:hAnsi="Courier New" w:cs="Courier New"/>
                                  <w:u w:val="single"/>
                                </w:rPr>
                              </w:pPr>
                              <w:r w:rsidRPr="00784F17">
                                <w:rPr>
                                  <w:rFonts w:ascii="Courier New" w:hAnsi="Courier New" w:cs="Courier New"/>
                                </w:rPr>
                                <w:t xml:space="preserve">     - completar árbol </w:t>
                              </w:r>
                              <w:r w:rsidRPr="00784F17">
                                <w:rPr>
                                  <w:rFonts w:ascii="Courier New" w:hAnsi="Courier New" w:cs="Courier New"/>
                                  <w:b/>
                                </w:rPr>
                                <w:t>PP_DE</w:t>
                              </w:r>
                              <w:r w:rsidRPr="00784F17">
                                <w:rPr>
                                  <w:rFonts w:ascii="Courier New" w:hAnsi="Courier New" w:cs="Courier New"/>
                                </w:rPr>
                                <w:t xml:space="preserve"> con el root: </w:t>
                              </w:r>
                              <w:r w:rsidRPr="00784F17">
                                <w:rPr>
                                  <w:rFonts w:ascii="Courier New" w:hAnsi="Courier New" w:cs="Courier New"/>
                                  <w:u w:val="single"/>
                                </w:rPr>
                                <w:t>ETA</w:t>
                              </w:r>
                            </w:p>
                            <w:p w14:paraId="010B7128" w14:textId="77777777" w:rsidR="005D1B3A" w:rsidRPr="00784F17" w:rsidRDefault="005D1B3A" w:rsidP="00784F17">
                              <w:pPr>
                                <w:ind w:left="708"/>
                                <w:rPr>
                                  <w:rFonts w:ascii="Courier New" w:hAnsi="Courier New" w:cs="Courier New"/>
                                  <w:u w:val="single"/>
                                </w:rPr>
                              </w:pPr>
                              <w:r w:rsidRPr="00784F17">
                                <w:rPr>
                                  <w:rFonts w:ascii="Courier New" w:hAnsi="Courier New" w:cs="Courier New"/>
                                </w:rPr>
                                <w:t xml:space="preserve">     - desapilar contexto </w:t>
                              </w:r>
                              <w:r w:rsidRPr="00784F17">
                                <w:rPr>
                                  <w:rFonts w:ascii="Courier New" w:hAnsi="Courier New" w:cs="Courier New"/>
                                  <w:b/>
                                </w:rPr>
                                <w:t>PP_DE</w:t>
                              </w:r>
                            </w:p>
                            <w:p w14:paraId="2F00B232" w14:textId="77777777" w:rsidR="005D1B3A" w:rsidRPr="00D07786" w:rsidRDefault="005D1B3A" w:rsidP="00784F17">
                              <w:pPr>
                                <w:ind w:left="708"/>
                                <w:rPr>
                                  <w:rFonts w:ascii="Courier New" w:hAnsi="Courier New" w:cs="Courier New"/>
                                  <w:color w:val="1F4E79"/>
                                </w:rPr>
                              </w:pPr>
                              <w:r w:rsidRPr="00D07786">
                                <w:rPr>
                                  <w:rFonts w:ascii="Courier New" w:hAnsi="Courier New" w:cs="Courier New"/>
                                  <w:color w:val="1F4E79"/>
                                </w:rPr>
                                <w:t xml:space="preserve">     </w:t>
                              </w:r>
                              <w:r w:rsidRPr="00D07786">
                                <w:rPr>
                                  <w:rFonts w:ascii="DFKai-SB" w:eastAsia="DFKai-SB" w:hAnsi="DFKai-SB" w:cs="Courier New"/>
                                  <w:color w:val="1F4E79"/>
                                </w:rPr>
                                <w:t xml:space="preserve">- PILA-CONTEXTO: </w:t>
                              </w:r>
                              <w:r w:rsidRPr="00D07786">
                                <w:rPr>
                                  <w:rFonts w:ascii="DFKai-SB" w:eastAsia="DFKai-SB" w:hAnsi="DFKai-SB" w:cs="Courier New"/>
                                  <w:b/>
                                  <w:color w:val="1F4E79"/>
                                </w:rPr>
                                <w:t>NPOBJ1</w:t>
                              </w:r>
                            </w:p>
                            <w:p w14:paraId="48C0F784" w14:textId="77777777" w:rsidR="005D1B3A" w:rsidRPr="00784F17" w:rsidRDefault="005D1B3A" w:rsidP="00784F17">
                              <w:pPr>
                                <w:ind w:left="708"/>
                                <w:rPr>
                                  <w:rFonts w:ascii="Courier New" w:hAnsi="Courier New" w:cs="Courier New"/>
                                </w:rPr>
                              </w:pPr>
                              <w:r w:rsidRPr="00784F17">
                                <w:rPr>
                                  <w:rFonts w:ascii="Courier New" w:hAnsi="Courier New" w:cs="Courier New"/>
                                </w:rPr>
                                <w:t xml:space="preserve"> - completar árbol </w:t>
                              </w:r>
                              <w:r w:rsidRPr="00784F17">
                                <w:rPr>
                                  <w:rFonts w:ascii="Courier New" w:hAnsi="Courier New" w:cs="Courier New"/>
                                  <w:b/>
                                </w:rPr>
                                <w:t xml:space="preserve">NPOBJ1 </w:t>
                              </w:r>
                              <w:r w:rsidRPr="00784F17">
                                <w:rPr>
                                  <w:rFonts w:ascii="Courier New" w:hAnsi="Courier New" w:cs="Courier New"/>
                                </w:rPr>
                                <w:t xml:space="preserve">con root: </w:t>
                              </w:r>
                              <w:r w:rsidRPr="00784F17">
                                <w:rPr>
                                  <w:rFonts w:ascii="Courier New" w:hAnsi="Courier New" w:cs="Courier New"/>
                                  <w:u w:val="single"/>
                                </w:rPr>
                                <w:t>arsenal</w:t>
                              </w:r>
                              <w:r w:rsidRPr="00784F17">
                                <w:rPr>
                                  <w:rFonts w:ascii="Courier New" w:hAnsi="Courier New" w:cs="Courier New"/>
                                </w:rPr>
                                <w:t xml:space="preserve"> </w:t>
                              </w:r>
                            </w:p>
                            <w:p w14:paraId="2DE44FA5" w14:textId="77777777" w:rsidR="005D1B3A" w:rsidRPr="00784F17" w:rsidRDefault="005D1B3A" w:rsidP="00784F17">
                              <w:pPr>
                                <w:ind w:left="708"/>
                                <w:rPr>
                                  <w:rFonts w:ascii="Courier New" w:hAnsi="Courier New" w:cs="Courier New"/>
                                  <w:u w:val="single"/>
                                </w:rPr>
                              </w:pPr>
                              <w:r w:rsidRPr="00784F17">
                                <w:rPr>
                                  <w:rFonts w:ascii="Courier New" w:hAnsi="Courier New" w:cs="Courier New"/>
                                </w:rPr>
                                <w:t xml:space="preserve"> - desapilar contexto </w:t>
                              </w:r>
                              <w:r w:rsidRPr="00784F17">
                                <w:rPr>
                                  <w:rFonts w:ascii="Courier New" w:hAnsi="Courier New" w:cs="Courier New"/>
                                  <w:b/>
                                </w:rPr>
                                <w:t>NPOBJ1</w:t>
                              </w:r>
                            </w:p>
                            <w:p w14:paraId="2AD03014" w14:textId="77777777" w:rsidR="005D1B3A" w:rsidRPr="00784F17" w:rsidRDefault="005D1B3A" w:rsidP="00784F17">
                              <w:pPr>
                                <w:ind w:left="708"/>
                                <w:rPr>
                                  <w:rFonts w:ascii="Courier New" w:hAnsi="Courier New" w:cs="Courier New"/>
                                  <w:color w:val="1F4E79"/>
                                </w:rPr>
                              </w:pPr>
                              <w:r w:rsidRPr="00784F17">
                                <w:rPr>
                                  <w:rFonts w:ascii="Courier New" w:hAnsi="Courier New" w:cs="Courier New"/>
                                  <w:color w:val="1F4E79"/>
                                </w:rPr>
                                <w:t xml:space="preserve"> </w:t>
                              </w:r>
                              <w:r w:rsidRPr="00784F17">
                                <w:rPr>
                                  <w:rFonts w:ascii="DFKai-SB" w:eastAsia="DFKai-SB" w:hAnsi="DFKai-SB" w:cs="Courier New"/>
                                  <w:color w:val="1F4E79"/>
                                </w:rPr>
                                <w:t xml:space="preserve">- PILA-CONTEXTO: </w:t>
                              </w:r>
                            </w:p>
                            <w:p w14:paraId="0FD13F84" w14:textId="77777777" w:rsidR="005D1B3A" w:rsidRPr="00435220" w:rsidRDefault="005D1B3A" w:rsidP="00FA086D">
                              <w:pPr>
                                <w:rPr>
                                  <w:rFonts w:ascii="Courier New" w:hAnsi="Courier New" w:cs="Courier New"/>
                                  <w:i/>
                                </w:rPr>
                              </w:pPr>
                              <w:r w:rsidRPr="00435220">
                                <w:rPr>
                                  <w:rFonts w:ascii="Courier New" w:hAnsi="Courier New" w:cs="Courier New"/>
                                  <w:i/>
                                </w:rPr>
                                <w:t xml:space="preserve"> </w:t>
                              </w:r>
                            </w:p>
                          </w:txbxContent>
                        </wps:txbx>
                        <wps:bodyPr rot="0" vert="horz" wrap="square" lIns="91440" tIns="45720" rIns="91440" bIns="45720" anchor="t" anchorCtr="0" upright="1">
                          <a:noAutofit/>
                        </wps:bodyPr>
                      </wps:wsp>
                      <wpg:grpSp>
                        <wpg:cNvPr id="8" name="Group 27"/>
                        <wpg:cNvGrpSpPr>
                          <a:grpSpLocks/>
                        </wpg:cNvGrpSpPr>
                        <wpg:grpSpPr bwMode="auto">
                          <a:xfrm>
                            <a:off x="3410" y="1780"/>
                            <a:ext cx="932" cy="5680"/>
                            <a:chOff x="3410" y="1780"/>
                            <a:chExt cx="932" cy="5680"/>
                          </a:xfrm>
                        </wpg:grpSpPr>
                        <wps:wsp>
                          <wps:cNvPr id="9" name="AutoShape 21"/>
                          <wps:cNvCnPr>
                            <a:cxnSpLocks noChangeShapeType="1"/>
                          </wps:cNvCnPr>
                          <wps:spPr bwMode="auto">
                            <a:xfrm>
                              <a:off x="3410" y="1780"/>
                              <a:ext cx="0" cy="5680"/>
                            </a:xfrm>
                            <a:prstGeom prst="straightConnector1">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1F3763">
                                        <a:alpha val="50000"/>
                                      </a:srgbClr>
                                    </a:outerShdw>
                                  </a:effectLst>
                                </a14:hiddenEffects>
                              </a:ext>
                            </a:extLst>
                          </wps:spPr>
                          <wps:bodyPr/>
                        </wps:wsp>
                        <wps:wsp>
                          <wps:cNvPr id="10" name="AutoShape 23"/>
                          <wps:cNvCnPr>
                            <a:cxnSpLocks noChangeShapeType="1"/>
                          </wps:cNvCnPr>
                          <wps:spPr bwMode="auto">
                            <a:xfrm>
                              <a:off x="3860" y="2510"/>
                              <a:ext cx="0" cy="1180"/>
                            </a:xfrm>
                            <a:prstGeom prst="straightConnector1">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1F3763">
                                        <a:alpha val="50000"/>
                                      </a:srgbClr>
                                    </a:outerShdw>
                                  </a:effectLst>
                                </a14:hiddenEffects>
                              </a:ext>
                            </a:extLst>
                          </wps:spPr>
                          <wps:bodyPr/>
                        </wps:wsp>
                        <wps:wsp>
                          <wps:cNvPr id="11" name="AutoShape 24"/>
                          <wps:cNvCnPr>
                            <a:cxnSpLocks noChangeShapeType="1"/>
                          </wps:cNvCnPr>
                          <wps:spPr bwMode="auto">
                            <a:xfrm>
                              <a:off x="3860" y="4170"/>
                              <a:ext cx="0" cy="2540"/>
                            </a:xfrm>
                            <a:prstGeom prst="straightConnector1">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1F3763">
                                        <a:alpha val="50000"/>
                                      </a:srgbClr>
                                    </a:outerShdw>
                                  </a:effectLst>
                                </a14:hiddenEffects>
                              </a:ext>
                            </a:extLst>
                          </wps:spPr>
                          <wps:bodyPr/>
                        </wps:wsp>
                        <wps:wsp>
                          <wps:cNvPr id="12" name="AutoShape 26"/>
                          <wps:cNvCnPr>
                            <a:cxnSpLocks noChangeShapeType="1"/>
                          </wps:cNvCnPr>
                          <wps:spPr bwMode="auto">
                            <a:xfrm>
                              <a:off x="4342" y="4870"/>
                              <a:ext cx="0" cy="1180"/>
                            </a:xfrm>
                            <a:prstGeom prst="straightConnector1">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1F3763">
                                        <a:alpha val="50000"/>
                                      </a:srgbClr>
                                    </a:outerShdw>
                                  </a:effectLst>
                                </a14:hiddenEffects>
                              </a:ext>
                            </a:extLst>
                          </wps:spPr>
                          <wps:bodyPr/>
                        </wps:wsp>
                      </wpg:grpSp>
                    </wpg:wgp>
                  </a:graphicData>
                </a:graphic>
              </wp:inline>
            </w:drawing>
          </mc:Choice>
          <mc:Fallback>
            <w:pict>
              <v:group w14:anchorId="1CB6923B" id="Group 28" o:spid="_x0000_s1028" style="width:402.85pt;height:304.5pt;mso-position-horizontal-relative:char;mso-position-vertical-relative:line" coordorigin="2503,1480" coordsize="8057,60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">
                <v:shape id="Text Box 20" o:spid="_x0000_s1029" type="#_x0000_t202" style="position:absolute;left:2503;top:1480;width:8057;height:6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LtEwwAA&#10;ANoAAAAPAAAAZHJzL2Rvd25yZXYueG1sRI9BawIxFITvgv8hPKE3zdpDrVujiKVQDz24Cvb42Lzu&#10;hm5e1iS7rv/eFIQeh5n5hlltBtuInnwwjhXMZxkI4tJpw5WC0/Fj+goiRGSNjWNScKMAm/V4tMJc&#10;uysfqC9iJRKEQ44K6hjbXMpQ1mQxzFxLnLwf5y3GJH0ltcdrgttGPmfZi7RoOC3U2NKupvK36KwC&#10;3+2/vq15L5e9PZvisii6LN6UepoM2zcQkYb4H360P7WCBfxdSTdAru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LtEwwAAANoAAAAPAAAAAAAAAAAAAAAAAJcCAABkcnMvZG93&#10;bnJldi54bWxQSwUGAAAAAAQABAD1AAAAhwMAAAAA&#10;" filled="f">
                  <v:shadow opacity="49150f"/>
                  <v:textbox>
                    <w:txbxContent>
                      <w:p w14:paraId="2D1B9F2D" w14:textId="77777777" w:rsidR="005D1B3A" w:rsidRPr="00784F17" w:rsidRDefault="005D1B3A" w:rsidP="00784F17">
                        <w:pPr>
                          <w:ind w:left="708"/>
                          <w:rPr>
                            <w:rFonts w:ascii="Courier New" w:hAnsi="Courier New" w:cs="Courier New"/>
                            <w:b/>
                          </w:rPr>
                        </w:pPr>
                        <w:r w:rsidRPr="00784F17">
                          <w:rPr>
                            <w:rFonts w:ascii="Courier New" w:hAnsi="Courier New" w:cs="Courier New"/>
                            <w:b/>
                          </w:rPr>
                          <w:t>NPOBJ1</w:t>
                        </w:r>
                      </w:p>
                      <w:p w14:paraId="17B65678" w14:textId="77777777" w:rsidR="005D1B3A" w:rsidRPr="00D07786" w:rsidRDefault="005D1B3A" w:rsidP="00784F17">
                        <w:pPr>
                          <w:ind w:left="708"/>
                          <w:rPr>
                            <w:rFonts w:ascii="DFKai-SB" w:eastAsia="DFKai-SB" w:hAnsi="DFKai-SB" w:cs="Courier New"/>
                            <w:color w:val="1F4E79"/>
                          </w:rPr>
                        </w:pPr>
                        <w:r w:rsidRPr="00D07786">
                          <w:rPr>
                            <w:rFonts w:ascii="Courier New" w:hAnsi="Courier New" w:cs="Courier New"/>
                            <w:b/>
                            <w:color w:val="1F4E79"/>
                          </w:rPr>
                          <w:t xml:space="preserve">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w:t>
                        </w:r>
                      </w:p>
                      <w:p w14:paraId="491FFA42" w14:textId="77777777" w:rsidR="005D1B3A" w:rsidRPr="00784F17" w:rsidRDefault="005D1B3A"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un</w:t>
                        </w:r>
                        <w:r w:rsidRPr="00784F17">
                          <w:rPr>
                            <w:rFonts w:ascii="Courier New" w:hAnsi="Courier New" w:cs="Courier New"/>
                          </w:rPr>
                          <w:t>: no es root</w:t>
                        </w:r>
                      </w:p>
                      <w:p w14:paraId="6AD08672" w14:textId="77777777" w:rsidR="005D1B3A" w:rsidRPr="00784F17" w:rsidRDefault="005D1B3A" w:rsidP="00784F17">
                        <w:pPr>
                          <w:ind w:left="708"/>
                          <w:rPr>
                            <w:rFonts w:ascii="Courier New" w:hAnsi="Courier New" w:cs="Courier New"/>
                            <w:b/>
                          </w:rPr>
                        </w:pPr>
                        <w:r w:rsidRPr="00784F17">
                          <w:rPr>
                            <w:rFonts w:ascii="Courier New" w:hAnsi="Courier New" w:cs="Courier New"/>
                          </w:rPr>
                          <w:t xml:space="preserve">    </w:t>
                        </w:r>
                        <w:r w:rsidRPr="00784F17">
                          <w:rPr>
                            <w:rFonts w:ascii="Courier New" w:hAnsi="Courier New" w:cs="Courier New"/>
                            <w:b/>
                          </w:rPr>
                          <w:t>ADJP</w:t>
                        </w:r>
                      </w:p>
                      <w:p w14:paraId="5CC2C6C3" w14:textId="77777777" w:rsidR="005D1B3A" w:rsidRPr="00784F17" w:rsidRDefault="005D1B3A" w:rsidP="00784F17">
                        <w:pPr>
                          <w:ind w:left="708"/>
                          <w:rPr>
                            <w:rFonts w:ascii="Courier New" w:hAnsi="Courier New" w:cs="Courier New"/>
                          </w:rPr>
                        </w:pPr>
                        <w:r w:rsidRPr="00784F17">
                          <w:rPr>
                            <w:rFonts w:ascii="Courier New" w:hAnsi="Courier New" w:cs="Courier New"/>
                            <w:b/>
                          </w:rPr>
                          <w:tab/>
                          <w:t xml:space="preserve">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w:t>
                        </w:r>
                        <w:r w:rsidRPr="00D07786">
                          <w:rPr>
                            <w:rFonts w:ascii="DFKai-SB" w:eastAsia="DFKai-SB" w:hAnsi="DFKai-SB" w:cs="Courier New"/>
                            <w:color w:val="1F4E79"/>
                          </w:rPr>
                          <w:t xml:space="preserve">, </w:t>
                        </w:r>
                        <w:r w:rsidRPr="00D07786">
                          <w:rPr>
                            <w:rFonts w:ascii="DFKai-SB" w:eastAsia="DFKai-SB" w:hAnsi="DFKai-SB" w:cs="Courier New"/>
                            <w:b/>
                            <w:color w:val="1F4E79"/>
                          </w:rPr>
                          <w:t>ADJP</w:t>
                        </w:r>
                      </w:p>
                      <w:p w14:paraId="375010B7" w14:textId="77777777" w:rsidR="005D1B3A" w:rsidRPr="00784F17" w:rsidRDefault="005D1B3A"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gran</w:t>
                        </w:r>
                        <w:r w:rsidRPr="00784F17">
                          <w:rPr>
                            <w:rFonts w:ascii="Courier New" w:hAnsi="Courier New" w:cs="Courier New"/>
                          </w:rPr>
                          <w:t>: es root del árbol cuyo padre es ADJP</w:t>
                        </w:r>
                      </w:p>
                      <w:p w14:paraId="159E0936" w14:textId="77777777" w:rsidR="005D1B3A" w:rsidRPr="00784F17" w:rsidRDefault="005D1B3A" w:rsidP="00784F17">
                        <w:pPr>
                          <w:ind w:left="708"/>
                          <w:rPr>
                            <w:rFonts w:ascii="Courier New" w:hAnsi="Courier New" w:cs="Courier New"/>
                            <w:u w:val="single"/>
                          </w:rPr>
                        </w:pPr>
                        <w:r w:rsidRPr="00784F17">
                          <w:rPr>
                            <w:rFonts w:ascii="Courier New" w:hAnsi="Courier New" w:cs="Courier New"/>
                          </w:rPr>
                          <w:t xml:space="preserve">     - completar árbol </w:t>
                        </w:r>
                        <w:r w:rsidRPr="00784F17">
                          <w:rPr>
                            <w:rFonts w:ascii="Courier New" w:hAnsi="Courier New" w:cs="Courier New"/>
                            <w:b/>
                          </w:rPr>
                          <w:t xml:space="preserve">ADJP </w:t>
                        </w:r>
                        <w:r w:rsidRPr="00784F17">
                          <w:rPr>
                            <w:rFonts w:ascii="Courier New" w:hAnsi="Courier New" w:cs="Courier New"/>
                          </w:rPr>
                          <w:t xml:space="preserve">con el root: </w:t>
                        </w:r>
                        <w:r w:rsidRPr="00784F17">
                          <w:rPr>
                            <w:rFonts w:ascii="Courier New" w:hAnsi="Courier New" w:cs="Courier New"/>
                            <w:u w:val="single"/>
                          </w:rPr>
                          <w:t>gran</w:t>
                        </w:r>
                      </w:p>
                      <w:p w14:paraId="6AD41017" w14:textId="77777777" w:rsidR="005D1B3A" w:rsidRPr="00784F17" w:rsidRDefault="005D1B3A" w:rsidP="00784F17">
                        <w:pPr>
                          <w:ind w:left="708"/>
                          <w:rPr>
                            <w:rFonts w:ascii="Courier New" w:hAnsi="Courier New" w:cs="Courier New"/>
                            <w:b/>
                          </w:rPr>
                        </w:pPr>
                        <w:r w:rsidRPr="00784F17">
                          <w:rPr>
                            <w:rFonts w:ascii="Courier New" w:hAnsi="Courier New" w:cs="Courier New"/>
                          </w:rPr>
                          <w:t xml:space="preserve">     - desapilar contexto </w:t>
                        </w:r>
                        <w:r w:rsidRPr="00784F17">
                          <w:rPr>
                            <w:rFonts w:ascii="Courier New" w:hAnsi="Courier New" w:cs="Courier New"/>
                            <w:b/>
                          </w:rPr>
                          <w:t>ADJP</w:t>
                        </w:r>
                      </w:p>
                      <w:p w14:paraId="647A3A64" w14:textId="77777777" w:rsidR="005D1B3A" w:rsidRPr="00D07786" w:rsidRDefault="005D1B3A" w:rsidP="00784F17">
                        <w:pPr>
                          <w:ind w:left="708"/>
                          <w:rPr>
                            <w:rFonts w:ascii="Courier New" w:hAnsi="Courier New" w:cs="Courier New"/>
                            <w:b/>
                            <w:color w:val="1F4E79"/>
                          </w:rPr>
                        </w:pPr>
                        <w:r w:rsidRPr="00D07786">
                          <w:rPr>
                            <w:rFonts w:ascii="Courier New" w:hAnsi="Courier New" w:cs="Courier New"/>
                            <w:color w:val="1F4E79"/>
                          </w:rPr>
                          <w:t xml:space="preserve">     -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w:t>
                        </w:r>
                      </w:p>
                      <w:p w14:paraId="401EE7DE" w14:textId="77777777" w:rsidR="005D1B3A" w:rsidRPr="00784F17" w:rsidRDefault="005D1B3A"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arsenal</w:t>
                        </w:r>
                        <w:r w:rsidRPr="00784F17">
                          <w:rPr>
                            <w:rFonts w:ascii="Courier New" w:hAnsi="Courier New" w:cs="Courier New"/>
                          </w:rPr>
                          <w:t>: es root del árbol cuyo padre es NPOBJ1</w:t>
                        </w:r>
                      </w:p>
                      <w:p w14:paraId="7CB20BCF" w14:textId="77777777" w:rsidR="005D1B3A" w:rsidRPr="00784F17" w:rsidRDefault="005D1B3A" w:rsidP="00784F17">
                        <w:pPr>
                          <w:ind w:left="708"/>
                          <w:rPr>
                            <w:rFonts w:ascii="Courier New" w:hAnsi="Courier New" w:cs="Courier New"/>
                            <w:b/>
                          </w:rPr>
                        </w:pPr>
                        <w:r w:rsidRPr="00784F17">
                          <w:rPr>
                            <w:rFonts w:ascii="Courier New" w:hAnsi="Courier New" w:cs="Courier New"/>
                          </w:rPr>
                          <w:t xml:space="preserve">    </w:t>
                        </w:r>
                        <w:r w:rsidRPr="00784F17">
                          <w:rPr>
                            <w:rFonts w:ascii="Courier New" w:hAnsi="Courier New" w:cs="Courier New"/>
                            <w:b/>
                          </w:rPr>
                          <w:t>PP_DE</w:t>
                        </w:r>
                      </w:p>
                      <w:p w14:paraId="557BEE12" w14:textId="77777777" w:rsidR="005D1B3A" w:rsidRPr="00D07786" w:rsidRDefault="005D1B3A" w:rsidP="00784F17">
                        <w:pPr>
                          <w:ind w:left="708"/>
                          <w:rPr>
                            <w:rFonts w:ascii="DFKai-SB" w:eastAsia="DFKai-SB" w:hAnsi="DFKai-SB" w:cs="Courier New"/>
                            <w:color w:val="1F4E79"/>
                          </w:rPr>
                        </w:pPr>
                        <w:r w:rsidRPr="00784F17">
                          <w:rPr>
                            <w:rFonts w:ascii="Courier New" w:hAnsi="Courier New" w:cs="Courier New"/>
                            <w:b/>
                          </w:rPr>
                          <w:t xml:space="preserve">  </w:t>
                        </w:r>
                        <w:r w:rsidRPr="00784F17">
                          <w:rPr>
                            <w:rFonts w:ascii="Courier New" w:hAnsi="Courier New" w:cs="Courier New"/>
                            <w:b/>
                          </w:rPr>
                          <w:tab/>
                          <w:t xml:space="preserve">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 PP_DE</w:t>
                        </w:r>
                      </w:p>
                      <w:p w14:paraId="0E691BB5" w14:textId="77777777" w:rsidR="005D1B3A" w:rsidRPr="00784F17" w:rsidRDefault="005D1B3A"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de</w:t>
                        </w:r>
                        <w:r w:rsidRPr="00784F17">
                          <w:rPr>
                            <w:rFonts w:ascii="Courier New" w:hAnsi="Courier New" w:cs="Courier New"/>
                          </w:rPr>
                          <w:t>: no es root</w:t>
                        </w:r>
                      </w:p>
                      <w:p w14:paraId="7158A932" w14:textId="77777777" w:rsidR="005D1B3A" w:rsidRPr="00784F17" w:rsidRDefault="005D1B3A" w:rsidP="00784F17">
                        <w:pPr>
                          <w:ind w:left="708"/>
                          <w:rPr>
                            <w:rFonts w:ascii="Courier New" w:hAnsi="Courier New" w:cs="Courier New"/>
                            <w:b/>
                          </w:rPr>
                        </w:pPr>
                        <w:r w:rsidRPr="00784F17">
                          <w:rPr>
                            <w:rFonts w:ascii="Courier New" w:hAnsi="Courier New" w:cs="Courier New"/>
                          </w:rPr>
                          <w:t xml:space="preserve">        </w:t>
                        </w:r>
                        <w:r w:rsidRPr="00784F17">
                          <w:rPr>
                            <w:rFonts w:ascii="Courier New" w:hAnsi="Courier New" w:cs="Courier New"/>
                            <w:b/>
                          </w:rPr>
                          <w:t>NP</w:t>
                        </w:r>
                      </w:p>
                      <w:p w14:paraId="715FD713" w14:textId="77777777" w:rsidR="005D1B3A" w:rsidRPr="00D07786" w:rsidRDefault="005D1B3A" w:rsidP="00784F17">
                        <w:pPr>
                          <w:ind w:left="708"/>
                          <w:rPr>
                            <w:rFonts w:ascii="DFKai-SB" w:eastAsia="DFKai-SB" w:hAnsi="DFKai-SB" w:cs="Courier New"/>
                            <w:b/>
                            <w:color w:val="1F4E79"/>
                          </w:rPr>
                        </w:pPr>
                        <w:r w:rsidRPr="00784F17">
                          <w:rPr>
                            <w:rFonts w:ascii="Courier New" w:hAnsi="Courier New" w:cs="Courier New"/>
                            <w:b/>
                          </w:rPr>
                          <w:tab/>
                          <w:t xml:space="preserve">  </w:t>
                        </w:r>
                        <w:r w:rsidRPr="00784F17">
                          <w:rPr>
                            <w:rFonts w:ascii="Courier New" w:hAnsi="Courier New" w:cs="Courier New"/>
                            <w:b/>
                          </w:rPr>
                          <w:tab/>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 PP_DE, NP</w:t>
                        </w:r>
                      </w:p>
                      <w:p w14:paraId="04CAF41C" w14:textId="77777777" w:rsidR="005D1B3A" w:rsidRPr="00784F17" w:rsidRDefault="005D1B3A"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ETA</w:t>
                        </w:r>
                        <w:r w:rsidRPr="00784F17">
                          <w:rPr>
                            <w:rFonts w:ascii="Courier New" w:hAnsi="Courier New" w:cs="Courier New"/>
                          </w:rPr>
                          <w:t>: es root del árbol cuyo padre es NP</w:t>
                        </w:r>
                      </w:p>
                      <w:p w14:paraId="7903818D" w14:textId="77777777" w:rsidR="005D1B3A" w:rsidRPr="00784F17" w:rsidRDefault="005D1B3A" w:rsidP="00784F17">
                        <w:pPr>
                          <w:ind w:left="708"/>
                          <w:rPr>
                            <w:rFonts w:ascii="Courier New" w:hAnsi="Courier New" w:cs="Courier New"/>
                            <w:u w:val="single"/>
                          </w:rPr>
                        </w:pPr>
                        <w:r w:rsidRPr="00784F17">
                          <w:rPr>
                            <w:rFonts w:ascii="Courier New" w:hAnsi="Courier New" w:cs="Courier New"/>
                          </w:rPr>
                          <w:t xml:space="preserve">         - completar árbol </w:t>
                        </w:r>
                        <w:r w:rsidRPr="00784F17">
                          <w:rPr>
                            <w:rFonts w:ascii="Courier New" w:hAnsi="Courier New" w:cs="Courier New"/>
                            <w:b/>
                          </w:rPr>
                          <w:t>NP</w:t>
                        </w:r>
                        <w:r w:rsidRPr="00784F17">
                          <w:rPr>
                            <w:rFonts w:ascii="Courier New" w:hAnsi="Courier New" w:cs="Courier New"/>
                          </w:rPr>
                          <w:t xml:space="preserve"> con el root: </w:t>
                        </w:r>
                        <w:r w:rsidRPr="00784F17">
                          <w:rPr>
                            <w:rFonts w:ascii="Courier New" w:hAnsi="Courier New" w:cs="Courier New"/>
                            <w:u w:val="single"/>
                          </w:rPr>
                          <w:t>ETA</w:t>
                        </w:r>
                      </w:p>
                      <w:p w14:paraId="168E04F2" w14:textId="77777777" w:rsidR="005D1B3A" w:rsidRPr="00784F17" w:rsidRDefault="005D1B3A" w:rsidP="00784F17">
                        <w:pPr>
                          <w:ind w:left="708"/>
                          <w:rPr>
                            <w:rFonts w:ascii="Courier New" w:hAnsi="Courier New" w:cs="Courier New"/>
                            <w:b/>
                          </w:rPr>
                        </w:pPr>
                        <w:r w:rsidRPr="00784F17">
                          <w:rPr>
                            <w:rFonts w:ascii="Courier New" w:hAnsi="Courier New" w:cs="Courier New"/>
                          </w:rPr>
                          <w:t xml:space="preserve">         - desapilar contexto </w:t>
                        </w:r>
                        <w:r w:rsidRPr="00784F17">
                          <w:rPr>
                            <w:rFonts w:ascii="Courier New" w:hAnsi="Courier New" w:cs="Courier New"/>
                            <w:b/>
                          </w:rPr>
                          <w:t>NP</w:t>
                        </w:r>
                      </w:p>
                      <w:p w14:paraId="6160822B" w14:textId="77777777" w:rsidR="005D1B3A" w:rsidRPr="00D07786" w:rsidRDefault="005D1B3A" w:rsidP="00784F17">
                        <w:pPr>
                          <w:ind w:left="708"/>
                          <w:rPr>
                            <w:rFonts w:ascii="DFKai-SB" w:eastAsia="DFKai-SB" w:hAnsi="DFKai-SB" w:cs="Courier New"/>
                            <w:color w:val="1F4E79"/>
                          </w:rPr>
                        </w:pPr>
                        <w:r w:rsidRPr="00D07786">
                          <w:rPr>
                            <w:rFonts w:ascii="Courier New" w:hAnsi="Courier New" w:cs="Courier New"/>
                            <w:color w:val="1F4E79"/>
                          </w:rPr>
                          <w:t xml:space="preserve">         </w:t>
                        </w:r>
                        <w:r w:rsidRPr="00D07786">
                          <w:rPr>
                            <w:rFonts w:ascii="DFKai-SB" w:eastAsia="DFKai-SB" w:hAnsi="DFKai-SB" w:cs="Courier New"/>
                            <w:color w:val="1F4E79"/>
                          </w:rPr>
                          <w:t xml:space="preserve">- PILA-CONTEXTO: </w:t>
                        </w:r>
                        <w:r w:rsidRPr="00D07786">
                          <w:rPr>
                            <w:rFonts w:ascii="DFKai-SB" w:eastAsia="DFKai-SB" w:hAnsi="DFKai-SB" w:cs="Courier New"/>
                            <w:b/>
                            <w:color w:val="1F4E79"/>
                          </w:rPr>
                          <w:t>NPOBJ1, PP_DE</w:t>
                        </w:r>
                      </w:p>
                      <w:p w14:paraId="4E6E85AF" w14:textId="77777777" w:rsidR="005D1B3A" w:rsidRPr="00784F17" w:rsidRDefault="005D1B3A" w:rsidP="00784F17">
                        <w:pPr>
                          <w:ind w:left="708"/>
                          <w:rPr>
                            <w:rFonts w:ascii="Courier New" w:hAnsi="Courier New" w:cs="Courier New"/>
                            <w:u w:val="single"/>
                          </w:rPr>
                        </w:pPr>
                        <w:r w:rsidRPr="00784F17">
                          <w:rPr>
                            <w:rFonts w:ascii="Courier New" w:hAnsi="Courier New" w:cs="Courier New"/>
                          </w:rPr>
                          <w:t xml:space="preserve">     - completar árbol </w:t>
                        </w:r>
                        <w:r w:rsidRPr="00784F17">
                          <w:rPr>
                            <w:rFonts w:ascii="Courier New" w:hAnsi="Courier New" w:cs="Courier New"/>
                            <w:b/>
                          </w:rPr>
                          <w:t>PP_DE</w:t>
                        </w:r>
                        <w:r w:rsidRPr="00784F17">
                          <w:rPr>
                            <w:rFonts w:ascii="Courier New" w:hAnsi="Courier New" w:cs="Courier New"/>
                          </w:rPr>
                          <w:t xml:space="preserve"> con el root: </w:t>
                        </w:r>
                        <w:r w:rsidRPr="00784F17">
                          <w:rPr>
                            <w:rFonts w:ascii="Courier New" w:hAnsi="Courier New" w:cs="Courier New"/>
                            <w:u w:val="single"/>
                          </w:rPr>
                          <w:t>ETA</w:t>
                        </w:r>
                      </w:p>
                      <w:p w14:paraId="010B7128" w14:textId="77777777" w:rsidR="005D1B3A" w:rsidRPr="00784F17" w:rsidRDefault="005D1B3A" w:rsidP="00784F17">
                        <w:pPr>
                          <w:ind w:left="708"/>
                          <w:rPr>
                            <w:rFonts w:ascii="Courier New" w:hAnsi="Courier New" w:cs="Courier New"/>
                            <w:u w:val="single"/>
                          </w:rPr>
                        </w:pPr>
                        <w:r w:rsidRPr="00784F17">
                          <w:rPr>
                            <w:rFonts w:ascii="Courier New" w:hAnsi="Courier New" w:cs="Courier New"/>
                          </w:rPr>
                          <w:t xml:space="preserve">     - desapilar contexto </w:t>
                        </w:r>
                        <w:r w:rsidRPr="00784F17">
                          <w:rPr>
                            <w:rFonts w:ascii="Courier New" w:hAnsi="Courier New" w:cs="Courier New"/>
                            <w:b/>
                          </w:rPr>
                          <w:t>PP_DE</w:t>
                        </w:r>
                      </w:p>
                      <w:p w14:paraId="2F00B232" w14:textId="77777777" w:rsidR="005D1B3A" w:rsidRPr="00D07786" w:rsidRDefault="005D1B3A" w:rsidP="00784F17">
                        <w:pPr>
                          <w:ind w:left="708"/>
                          <w:rPr>
                            <w:rFonts w:ascii="Courier New" w:hAnsi="Courier New" w:cs="Courier New"/>
                            <w:color w:val="1F4E79"/>
                          </w:rPr>
                        </w:pPr>
                        <w:r w:rsidRPr="00D07786">
                          <w:rPr>
                            <w:rFonts w:ascii="Courier New" w:hAnsi="Courier New" w:cs="Courier New"/>
                            <w:color w:val="1F4E79"/>
                          </w:rPr>
                          <w:t xml:space="preserve">     </w:t>
                        </w:r>
                        <w:r w:rsidRPr="00D07786">
                          <w:rPr>
                            <w:rFonts w:ascii="DFKai-SB" w:eastAsia="DFKai-SB" w:hAnsi="DFKai-SB" w:cs="Courier New"/>
                            <w:color w:val="1F4E79"/>
                          </w:rPr>
                          <w:t xml:space="preserve">- PILA-CONTEXTO: </w:t>
                        </w:r>
                        <w:r w:rsidRPr="00D07786">
                          <w:rPr>
                            <w:rFonts w:ascii="DFKai-SB" w:eastAsia="DFKai-SB" w:hAnsi="DFKai-SB" w:cs="Courier New"/>
                            <w:b/>
                            <w:color w:val="1F4E79"/>
                          </w:rPr>
                          <w:t>NPOBJ1</w:t>
                        </w:r>
                      </w:p>
                      <w:p w14:paraId="48C0F784" w14:textId="77777777" w:rsidR="005D1B3A" w:rsidRPr="00784F17" w:rsidRDefault="005D1B3A" w:rsidP="00784F17">
                        <w:pPr>
                          <w:ind w:left="708"/>
                          <w:rPr>
                            <w:rFonts w:ascii="Courier New" w:hAnsi="Courier New" w:cs="Courier New"/>
                          </w:rPr>
                        </w:pPr>
                        <w:r w:rsidRPr="00784F17">
                          <w:rPr>
                            <w:rFonts w:ascii="Courier New" w:hAnsi="Courier New" w:cs="Courier New"/>
                          </w:rPr>
                          <w:t xml:space="preserve"> - completar árbol </w:t>
                        </w:r>
                        <w:r w:rsidRPr="00784F17">
                          <w:rPr>
                            <w:rFonts w:ascii="Courier New" w:hAnsi="Courier New" w:cs="Courier New"/>
                            <w:b/>
                          </w:rPr>
                          <w:t xml:space="preserve">NPOBJ1 </w:t>
                        </w:r>
                        <w:r w:rsidRPr="00784F17">
                          <w:rPr>
                            <w:rFonts w:ascii="Courier New" w:hAnsi="Courier New" w:cs="Courier New"/>
                          </w:rPr>
                          <w:t xml:space="preserve">con root: </w:t>
                        </w:r>
                        <w:r w:rsidRPr="00784F17">
                          <w:rPr>
                            <w:rFonts w:ascii="Courier New" w:hAnsi="Courier New" w:cs="Courier New"/>
                            <w:u w:val="single"/>
                          </w:rPr>
                          <w:t>arsenal</w:t>
                        </w:r>
                        <w:r w:rsidRPr="00784F17">
                          <w:rPr>
                            <w:rFonts w:ascii="Courier New" w:hAnsi="Courier New" w:cs="Courier New"/>
                          </w:rPr>
                          <w:t xml:space="preserve"> </w:t>
                        </w:r>
                      </w:p>
                      <w:p w14:paraId="2DE44FA5" w14:textId="77777777" w:rsidR="005D1B3A" w:rsidRPr="00784F17" w:rsidRDefault="005D1B3A" w:rsidP="00784F17">
                        <w:pPr>
                          <w:ind w:left="708"/>
                          <w:rPr>
                            <w:rFonts w:ascii="Courier New" w:hAnsi="Courier New" w:cs="Courier New"/>
                            <w:u w:val="single"/>
                          </w:rPr>
                        </w:pPr>
                        <w:r w:rsidRPr="00784F17">
                          <w:rPr>
                            <w:rFonts w:ascii="Courier New" w:hAnsi="Courier New" w:cs="Courier New"/>
                          </w:rPr>
                          <w:t xml:space="preserve"> - desapilar contexto </w:t>
                        </w:r>
                        <w:r w:rsidRPr="00784F17">
                          <w:rPr>
                            <w:rFonts w:ascii="Courier New" w:hAnsi="Courier New" w:cs="Courier New"/>
                            <w:b/>
                          </w:rPr>
                          <w:t>NPOBJ1</w:t>
                        </w:r>
                      </w:p>
                      <w:p w14:paraId="2AD03014" w14:textId="77777777" w:rsidR="005D1B3A" w:rsidRPr="00784F17" w:rsidRDefault="005D1B3A" w:rsidP="00784F17">
                        <w:pPr>
                          <w:ind w:left="708"/>
                          <w:rPr>
                            <w:rFonts w:ascii="Courier New" w:hAnsi="Courier New" w:cs="Courier New"/>
                            <w:color w:val="1F4E79"/>
                          </w:rPr>
                        </w:pPr>
                        <w:r w:rsidRPr="00784F17">
                          <w:rPr>
                            <w:rFonts w:ascii="Courier New" w:hAnsi="Courier New" w:cs="Courier New"/>
                            <w:color w:val="1F4E79"/>
                          </w:rPr>
                          <w:t xml:space="preserve"> </w:t>
                        </w:r>
                        <w:r w:rsidRPr="00784F17">
                          <w:rPr>
                            <w:rFonts w:ascii="DFKai-SB" w:eastAsia="DFKai-SB" w:hAnsi="DFKai-SB" w:cs="Courier New"/>
                            <w:color w:val="1F4E79"/>
                          </w:rPr>
                          <w:t xml:space="preserve">- PILA-CONTEXTO: </w:t>
                        </w:r>
                      </w:p>
                      <w:p w14:paraId="0FD13F84" w14:textId="77777777" w:rsidR="005D1B3A" w:rsidRPr="00435220" w:rsidRDefault="005D1B3A" w:rsidP="00FA086D">
                        <w:pPr>
                          <w:rPr>
                            <w:rFonts w:ascii="Courier New" w:hAnsi="Courier New" w:cs="Courier New"/>
                            <w:i/>
                          </w:rPr>
                        </w:pPr>
                        <w:r w:rsidRPr="00435220">
                          <w:rPr>
                            <w:rFonts w:ascii="Courier New" w:hAnsi="Courier New" w:cs="Courier New"/>
                            <w:i/>
                          </w:rPr>
                          <w:t xml:space="preserve"> </w:t>
                        </w:r>
                      </w:p>
                    </w:txbxContent>
                  </v:textbox>
                </v:shape>
                <v:group id="Group 27" o:spid="_x0000_s1030" style="position:absolute;left:3410;top:1780;width:932;height:5680" coordorigin="3410,1780" coordsize="932,56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type id="_x0000_t32" coordsize="21600,21600" o:spt="32" o:oned="t" path="m0,0l21600,21600e" filled="f">
                    <v:path arrowok="t" fillok="f" o:connecttype="none"/>
                    <o:lock v:ext="edit" shapetype="t"/>
                  </v:shapetype>
                  <v:shape id="AutoShape 21" o:spid="_x0000_s1031" type="#_x0000_t32" style="position:absolute;left:3410;top:1780;width:0;height:56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tCgaMQAAADaAAAADwAAAGRycy9kb3ducmV2LnhtbESPzW7CMBCE75X6DtZW6q045ZCSgEEt&#10;olJPpfwc4LaKlyRqvDa2C+HtMVIljqOZ+UYzmfWmEyfyobWs4HWQgSCurG65VrDdfL6MQISIrLGz&#10;TAouFGA2fXyYYKntmVd0WsdaJAiHEhU0MbpSylA1ZDAMrCNO3sF6gzFJX0vt8ZzgppPDLMulwZbT&#10;QoOO5g1Vv+s/o2Ckt28ftCiG/rgsnNvn+c/37qjU81P/PgYRqY/38H/7Syso4HYl3QA5vQ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q0KBoxAAAANoAAAAPAAAAAAAAAAAA&#10;AAAAAKECAABkcnMvZG93bnJldi54bWxQSwUGAAAAAAQABAD5AAAAkgMAAAAA&#10;" strokeweight=".25pt">
                    <v:shadow color="#1f3763" opacity=".5" offset="1pt"/>
                  </v:shape>
                  <v:shape id="AutoShape 23" o:spid="_x0000_s1032" type="#_x0000_t32" style="position:absolute;left:3860;top:2510;width:0;height:11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GM3dcUAAADbAAAADwAAAGRycy9kb3ducmV2LnhtbESPQU8CMRCF7yT+h2ZMvEFXDiusFKIG&#10;Ek6IyEFvk+24u3E7LW2F9d87BxJvM3lv3vtmsRpcr84UU+fZwP2kAEVce9txY+D4vhnPQKWMbLH3&#10;TAZ+KcFqeTNaYGX9hd/ofMiNkhBOFRpocw6V1qluyWGa+EAs2pePDrOssdE24kXCXa+nRVFqhx1L&#10;Q4uBXlqqvw8/zsDMHh+eaT2fxtPrPITPstzvPk7G3N0OT4+gMg3533y93lrBF3r5RQbQy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GM3dcUAAADbAAAADwAAAAAAAAAA&#10;AAAAAAChAgAAZHJzL2Rvd25yZXYueG1sUEsFBgAAAAAEAAQA+QAAAJMDAAAAAA==&#10;" strokeweight=".25pt">
                    <v:shadow color="#1f3763" opacity=".5" offset="1pt"/>
                  </v:shape>
                  <v:shape id="AutoShape 24" o:spid="_x0000_s1033" type="#_x0000_t32" style="position:absolute;left:3860;top:4170;width:0;height:2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y+S7sIAAADbAAAADwAAAGRycy9kb3ducmV2LnhtbERPPW/CMBDdK/U/WIfUrTgwBAgYRBGV&#10;OlGaMpTtFF+TqPHZ2C6Ef48rIXW7p/d5i1VvOnEmH1rLCkbDDARxZXXLtYLD5+vzFESIyBo7y6Tg&#10;SgFWy8eHBRbaXviDzmWsRQrhUKCCJkZXSBmqhgyGoXXEifu23mBM0NdSe7ykcNPJcZbl0mDLqaFB&#10;R5uGqp/y1yiY6sPkhbazsT+9z5w75vl+93VS6mnQr+cgIvXxX3x3v+k0fwR/v6QD5PIG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y+S7sIAAADbAAAADwAAAAAAAAAAAAAA&#10;AAChAgAAZHJzL2Rvd25yZXYueG1sUEsFBgAAAAAEAAQA+QAAAJADAAAAAA==&#10;" strokeweight=".25pt">
                    <v:shadow color="#1f3763" opacity=".5" offset="1pt"/>
                  </v:shape>
                  <v:shape id="AutoShape 26" o:spid="_x0000_s1034" type="#_x0000_t32" style="position:absolute;left:4342;top:4870;width:0;height:11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0MmcIAAADbAAAADwAAAGRycy9kb3ducmV2LnhtbERPO2/CMBDeK/EfrEPqVhwypBAwqFSt&#10;1KktjwG2U3wkUeOzsV0I/x5XqsR2n77nzZe96cSZfGgtKxiPMhDEldUt1wp22/enCYgQkTV2lknB&#10;lQIsF4OHOZbaXnhN502sRQrhUKKCJkZXShmqhgyGkXXEiTtabzAm6GupPV5SuOlknmWFNNhyamjQ&#10;0WtD1c/m1yiY6N3zit6muT99TZ07FMX35/6k1OOwf5mBiNTHu/jf/aHT/Bz+fkkHyMUN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1/0MmcIAAADbAAAADwAAAAAAAAAAAAAA&#10;AAChAgAAZHJzL2Rvd25yZXYueG1sUEsFBgAAAAAEAAQA+QAAAJADAAAAAA==&#10;" strokeweight=".25pt">
                    <v:shadow color="#1f3763" opacity=".5" offset="1pt"/>
                  </v:shape>
                </v:group>
                <w10:anchorlock/>
              </v:group>
            </w:pict>
          </mc:Fallback>
        </mc:AlternateContent>
      </w:r>
    </w:p>
    <w:p w14:paraId="6620113F" w14:textId="77777777" w:rsidR="00F83F9A" w:rsidRDefault="00F83F9A" w:rsidP="00A019DF"/>
    <w:p w14:paraId="77429CE3" w14:textId="77777777" w:rsidR="00274E6C" w:rsidRPr="009060BA" w:rsidRDefault="00435220" w:rsidP="00A019DF">
      <w:pPr>
        <w:ind w:left="284"/>
        <w:rPr>
          <w:sz w:val="22"/>
          <w:szCs w:val="22"/>
        </w:rPr>
      </w:pPr>
      <w:r w:rsidRPr="009060BA">
        <w:rPr>
          <w:sz w:val="22"/>
          <w:szCs w:val="22"/>
        </w:rPr>
        <w:t xml:space="preserve">En el esquema se ve cómo se va recorriendo el árbol. Se puede ver cómo se va pasando por todos los nodos, cuando llega a un nodo terminal como puede ser el caso de </w:t>
      </w:r>
      <w:r w:rsidRPr="009060BA">
        <w:rPr>
          <w:b/>
          <w:i/>
          <w:sz w:val="22"/>
          <w:szCs w:val="22"/>
        </w:rPr>
        <w:t>un</w:t>
      </w:r>
      <w:r w:rsidRPr="009060BA">
        <w:rPr>
          <w:b/>
          <w:sz w:val="22"/>
          <w:szCs w:val="22"/>
        </w:rPr>
        <w:t xml:space="preserve">, </w:t>
      </w:r>
      <w:r w:rsidRPr="009060BA">
        <w:rPr>
          <w:sz w:val="22"/>
          <w:szCs w:val="22"/>
        </w:rPr>
        <w:t xml:space="preserve">se hace la comprobación de </w:t>
      </w:r>
      <w:r w:rsidRPr="009060BA">
        <w:rPr>
          <w:i/>
          <w:sz w:val="22"/>
          <w:szCs w:val="22"/>
        </w:rPr>
        <w:t>“root”</w:t>
      </w:r>
      <w:r w:rsidRPr="009060BA">
        <w:rPr>
          <w:sz w:val="22"/>
          <w:szCs w:val="22"/>
        </w:rPr>
        <w:t xml:space="preserve">, la cual no se cumple en este caso. </w:t>
      </w:r>
      <w:r w:rsidR="00CC2BF9" w:rsidRPr="009060BA">
        <w:rPr>
          <w:sz w:val="22"/>
          <w:szCs w:val="22"/>
        </w:rPr>
        <w:t xml:space="preserve">Lo mismo que se ha hecho en el caso de </w:t>
      </w:r>
      <w:r w:rsidR="00CC2BF9" w:rsidRPr="009060BA">
        <w:rPr>
          <w:b/>
          <w:i/>
          <w:sz w:val="22"/>
          <w:szCs w:val="22"/>
        </w:rPr>
        <w:t>un</w:t>
      </w:r>
      <w:r w:rsidR="00CC2BF9" w:rsidRPr="009060BA">
        <w:rPr>
          <w:b/>
          <w:sz w:val="22"/>
          <w:szCs w:val="22"/>
        </w:rPr>
        <w:t xml:space="preserve"> </w:t>
      </w:r>
      <w:r w:rsidR="00CC2BF9" w:rsidRPr="009060BA">
        <w:rPr>
          <w:sz w:val="22"/>
          <w:szCs w:val="22"/>
        </w:rPr>
        <w:t xml:space="preserve">se hace para los demás elementos finales, intentando encontrar algún elemento que pueda llegar a actuar como </w:t>
      </w:r>
      <w:r w:rsidR="00CC2BF9" w:rsidRPr="009060BA">
        <w:rPr>
          <w:i/>
          <w:sz w:val="22"/>
          <w:szCs w:val="22"/>
        </w:rPr>
        <w:t>“root”</w:t>
      </w:r>
      <w:r w:rsidR="00CC2BF9" w:rsidRPr="009060BA">
        <w:rPr>
          <w:sz w:val="22"/>
          <w:szCs w:val="22"/>
        </w:rPr>
        <w:t xml:space="preserve">, como es el caso de </w:t>
      </w:r>
      <w:r w:rsidR="00CC2BF9" w:rsidRPr="009060BA">
        <w:rPr>
          <w:b/>
          <w:i/>
          <w:sz w:val="22"/>
          <w:szCs w:val="22"/>
        </w:rPr>
        <w:t>gran, ETA</w:t>
      </w:r>
      <w:r w:rsidR="00CC2BF9" w:rsidRPr="009060BA">
        <w:rPr>
          <w:sz w:val="22"/>
          <w:szCs w:val="22"/>
        </w:rPr>
        <w:t xml:space="preserve"> o </w:t>
      </w:r>
      <w:r w:rsidR="00CC2BF9" w:rsidRPr="009060BA">
        <w:rPr>
          <w:b/>
          <w:i/>
          <w:sz w:val="22"/>
          <w:szCs w:val="22"/>
        </w:rPr>
        <w:t>arsenal.</w:t>
      </w:r>
      <w:r w:rsidR="00CC2BF9" w:rsidRPr="009060BA">
        <w:rPr>
          <w:sz w:val="22"/>
          <w:szCs w:val="22"/>
        </w:rPr>
        <w:t xml:space="preserve"> </w:t>
      </w:r>
    </w:p>
    <w:p w14:paraId="5189AC19" w14:textId="77777777" w:rsidR="00274E6C" w:rsidRPr="009060BA" w:rsidRDefault="00274E6C" w:rsidP="00A019DF">
      <w:pPr>
        <w:ind w:left="284"/>
        <w:rPr>
          <w:sz w:val="22"/>
          <w:szCs w:val="22"/>
        </w:rPr>
      </w:pPr>
    </w:p>
    <w:p w14:paraId="299C09D5" w14:textId="77777777" w:rsidR="00435220" w:rsidRPr="009060BA" w:rsidRDefault="00CC2BF9" w:rsidP="00A019DF">
      <w:pPr>
        <w:ind w:left="284"/>
        <w:rPr>
          <w:sz w:val="22"/>
          <w:szCs w:val="22"/>
        </w:rPr>
      </w:pPr>
      <w:r w:rsidRPr="009060BA">
        <w:rPr>
          <w:sz w:val="22"/>
          <w:szCs w:val="22"/>
        </w:rPr>
        <w:t>C</w:t>
      </w:r>
      <w:r w:rsidR="00274E6C" w:rsidRPr="009060BA">
        <w:rPr>
          <w:sz w:val="22"/>
          <w:szCs w:val="22"/>
        </w:rPr>
        <w:t>u</w:t>
      </w:r>
      <w:r w:rsidRPr="009060BA">
        <w:rPr>
          <w:sz w:val="22"/>
          <w:szCs w:val="22"/>
        </w:rPr>
        <w:t xml:space="preserve">ando se ha encontrado algún elemento </w:t>
      </w:r>
      <w:r w:rsidRPr="009060BA">
        <w:rPr>
          <w:i/>
          <w:sz w:val="22"/>
          <w:szCs w:val="22"/>
        </w:rPr>
        <w:t>“root”</w:t>
      </w:r>
      <w:r w:rsidRPr="009060BA">
        <w:rPr>
          <w:sz w:val="22"/>
          <w:szCs w:val="22"/>
        </w:rPr>
        <w:t xml:space="preserve"> y se ha llegado al final del árbol, se completan las relaciones existentes dentro de este con el </w:t>
      </w:r>
      <w:r w:rsidRPr="009060BA">
        <w:rPr>
          <w:i/>
          <w:sz w:val="22"/>
          <w:szCs w:val="22"/>
        </w:rPr>
        <w:t xml:space="preserve">“root” </w:t>
      </w:r>
      <w:r w:rsidRPr="009060BA">
        <w:rPr>
          <w:sz w:val="22"/>
          <w:szCs w:val="22"/>
        </w:rPr>
        <w:t xml:space="preserve">correspondiente, exceptuando el propio </w:t>
      </w:r>
      <w:r w:rsidRPr="009060BA">
        <w:rPr>
          <w:i/>
          <w:sz w:val="22"/>
          <w:szCs w:val="22"/>
        </w:rPr>
        <w:t>“root”</w:t>
      </w:r>
      <w:r w:rsidRPr="009060BA">
        <w:rPr>
          <w:sz w:val="22"/>
          <w:szCs w:val="22"/>
        </w:rPr>
        <w:t xml:space="preserve">, pues este no puede estar relacionado consigo mismo, lo estará con otro elemento perteneciente a un </w:t>
      </w:r>
      <w:r w:rsidR="00274E6C" w:rsidRPr="009060BA">
        <w:rPr>
          <w:sz w:val="22"/>
          <w:szCs w:val="22"/>
        </w:rPr>
        <w:t>árbol superior, además se completan las relaciones añadiendo la funcionalidad asociada a la par de categorías los elementos que componen la relación.</w:t>
      </w:r>
    </w:p>
    <w:p w14:paraId="6232068B" w14:textId="77777777" w:rsidR="00274E6C" w:rsidRPr="009060BA" w:rsidRDefault="00274E6C" w:rsidP="00A019DF">
      <w:pPr>
        <w:ind w:left="284"/>
        <w:rPr>
          <w:sz w:val="22"/>
          <w:szCs w:val="22"/>
        </w:rPr>
      </w:pPr>
    </w:p>
    <w:p w14:paraId="3431FE5B" w14:textId="53A749B4" w:rsidR="00047EBB" w:rsidRPr="009060BA" w:rsidRDefault="00274E6C" w:rsidP="00A019DF">
      <w:pPr>
        <w:ind w:left="284"/>
        <w:rPr>
          <w:sz w:val="22"/>
          <w:szCs w:val="22"/>
        </w:rPr>
      </w:pPr>
      <w:commentRangeStart w:id="607"/>
      <w:r w:rsidRPr="009060BA">
        <w:rPr>
          <w:sz w:val="22"/>
          <w:szCs w:val="22"/>
        </w:rPr>
        <w:t xml:space="preserve">A medida que se van completando las relaciones y se va subiendo en el árbol, los </w:t>
      </w:r>
      <w:r w:rsidRPr="009060BA">
        <w:rPr>
          <w:i/>
          <w:sz w:val="22"/>
          <w:szCs w:val="22"/>
        </w:rPr>
        <w:t xml:space="preserve">“root” </w:t>
      </w:r>
      <w:r w:rsidRPr="009060BA">
        <w:rPr>
          <w:sz w:val="22"/>
          <w:szCs w:val="22"/>
        </w:rPr>
        <w:t>utilizados dejan de considerarse así, y algo similar ocurre con los contextos apilados, según se ha completado el árbol se descarta ese contexto, pues ya se pasaría al inmediatamente superior.</w:t>
      </w:r>
      <w:commentRangeEnd w:id="607"/>
      <w:r w:rsidR="00880838" w:rsidRPr="009060BA">
        <w:rPr>
          <w:rStyle w:val="Refdecomentario"/>
          <w:sz w:val="22"/>
          <w:szCs w:val="22"/>
        </w:rPr>
        <w:commentReference w:id="607"/>
      </w:r>
    </w:p>
    <w:p w14:paraId="23C21EED" w14:textId="77777777" w:rsidR="004D07D8" w:rsidRPr="009060BA" w:rsidRDefault="004D07D8" w:rsidP="00A019DF">
      <w:pPr>
        <w:ind w:left="284"/>
        <w:rPr>
          <w:sz w:val="22"/>
          <w:szCs w:val="22"/>
        </w:rPr>
      </w:pPr>
    </w:p>
    <w:p w14:paraId="17321FF8" w14:textId="4D58A325" w:rsidR="004D07D8" w:rsidRPr="009060BA" w:rsidRDefault="004D07D8" w:rsidP="00A019DF">
      <w:pPr>
        <w:ind w:left="284"/>
        <w:rPr>
          <w:sz w:val="22"/>
          <w:szCs w:val="22"/>
        </w:rPr>
      </w:pPr>
      <w:r w:rsidRPr="009060BA">
        <w:rPr>
          <w:sz w:val="22"/>
          <w:szCs w:val="22"/>
        </w:rPr>
        <w:t>A continuación, un pequeño pseudocódigo sobre la función recursiva explicada:</w:t>
      </w:r>
    </w:p>
    <w:p w14:paraId="79C5A99C" w14:textId="0A91DDD6" w:rsidR="004D07D8" w:rsidRDefault="004D07D8" w:rsidP="00A019DF">
      <w:pPr>
        <w:ind w:left="284"/>
      </w:pPr>
    </w:p>
    <w:p w14:paraId="4205A2AD" w14:textId="10010EF0" w:rsidR="00081DF4" w:rsidRDefault="00081DF4" w:rsidP="00824685">
      <w:pPr>
        <w:ind w:left="284"/>
        <w:rPr>
          <w:ins w:id="608" w:author="Rebeca de la Paz Gonzales" w:date="2017-06-26T01:58:00Z"/>
        </w:rPr>
      </w:pPr>
      <w:r>
        <w:rPr>
          <w:noProof/>
        </w:rPr>
        <w:lastRenderedPageBreak/>
        <mc:AlternateContent>
          <mc:Choice Requires="wps">
            <w:drawing>
              <wp:inline distT="0" distB="0" distL="0" distR="0" wp14:anchorId="44262681" wp14:editId="07D9EA27">
                <wp:extent cx="4574540" cy="2284730"/>
                <wp:effectExtent l="0" t="0" r="22860" b="26670"/>
                <wp:docPr id="5" name="Cuadro de texto 5"/>
                <wp:cNvGraphicFramePr/>
                <a:graphic xmlns:a="http://schemas.openxmlformats.org/drawingml/2006/main">
                  <a:graphicData uri="http://schemas.microsoft.com/office/word/2010/wordprocessingShape">
                    <wps:wsp>
                      <wps:cNvSpPr txBox="1"/>
                      <wps:spPr>
                        <a:xfrm>
                          <a:off x="0" y="0"/>
                          <a:ext cx="4574540" cy="2284730"/>
                        </a:xfrm>
                        <a:prstGeom prst="rect">
                          <a:avLst/>
                        </a:prstGeom>
                        <a:ln/>
                      </wps:spPr>
                      <wps:style>
                        <a:lnRef idx="2">
                          <a:schemeClr val="dk1"/>
                        </a:lnRef>
                        <a:fillRef idx="1">
                          <a:schemeClr val="lt1"/>
                        </a:fillRef>
                        <a:effectRef idx="0">
                          <a:schemeClr val="dk1"/>
                        </a:effectRef>
                        <a:fontRef idx="minor">
                          <a:schemeClr val="dk1"/>
                        </a:fontRef>
                      </wps:style>
                      <wps:txbx>
                        <w:txbxContent>
                          <w:p w14:paraId="47D4FEE8" w14:textId="77777777" w:rsidR="005D1B3A" w:rsidRPr="004D07D8" w:rsidRDefault="005D1B3A" w:rsidP="004D07D8">
                            <w:pPr>
                              <w:jc w:val="left"/>
                              <w:rPr>
                                <w:rFonts w:ascii="Menlo" w:hAnsi="Menlo" w:cs="Menlo"/>
                                <w:color w:val="000000"/>
                                <w:sz w:val="17"/>
                                <w:szCs w:val="17"/>
                              </w:rPr>
                            </w:pPr>
                          </w:p>
                          <w:p w14:paraId="5143E458" w14:textId="77777777" w:rsidR="005D1B3A" w:rsidRPr="004D07D8" w:rsidRDefault="005D1B3A" w:rsidP="004D07D8">
                            <w:pPr>
                              <w:jc w:val="left"/>
                              <w:rPr>
                                <w:rFonts w:ascii="Menlo" w:hAnsi="Menlo" w:cs="Menlo"/>
                                <w:color w:val="000000"/>
                                <w:sz w:val="17"/>
                                <w:szCs w:val="17"/>
                              </w:rPr>
                            </w:pPr>
                            <w:r w:rsidRPr="004D07D8">
                              <w:rPr>
                                <w:rFonts w:ascii="Menlo" w:hAnsi="Menlo" w:cs="Menlo"/>
                                <w:color w:val="000000"/>
                                <w:sz w:val="17"/>
                                <w:szCs w:val="17"/>
                              </w:rPr>
                              <w:t>FUNCION RECURSIVA (NODO N)</w:t>
                            </w:r>
                          </w:p>
                          <w:p w14:paraId="349BEA8C" w14:textId="77777777" w:rsidR="005D1B3A" w:rsidRPr="004D07D8" w:rsidRDefault="005D1B3A" w:rsidP="004D07D8">
                            <w:pPr>
                              <w:jc w:val="left"/>
                              <w:rPr>
                                <w:rFonts w:ascii="Menlo" w:hAnsi="Menlo" w:cs="Menlo"/>
                                <w:color w:val="000000"/>
                                <w:sz w:val="17"/>
                                <w:szCs w:val="17"/>
                              </w:rPr>
                            </w:pPr>
                            <w:r w:rsidRPr="004D07D8">
                              <w:rPr>
                                <w:rFonts w:ascii="Menlo" w:hAnsi="Menlo" w:cs="Menlo"/>
                                <w:color w:val="000000"/>
                                <w:sz w:val="17"/>
                                <w:szCs w:val="17"/>
                              </w:rPr>
                              <w:t>    IF (N ES TERMINAL)</w:t>
                            </w:r>
                          </w:p>
                          <w:p w14:paraId="5C81C9E2" w14:textId="77777777" w:rsidR="005D1B3A" w:rsidRPr="004D07D8" w:rsidRDefault="005D1B3A" w:rsidP="004D07D8">
                            <w:pPr>
                              <w:jc w:val="left"/>
                              <w:rPr>
                                <w:rFonts w:ascii="Menlo" w:hAnsi="Menlo" w:cs="Menlo"/>
                                <w:color w:val="000000"/>
                                <w:sz w:val="17"/>
                                <w:szCs w:val="17"/>
                              </w:rPr>
                            </w:pPr>
                            <w:r w:rsidRPr="004D07D8">
                              <w:rPr>
                                <w:rFonts w:ascii="Menlo" w:hAnsi="Menlo" w:cs="Menlo"/>
                                <w:color w:val="000000"/>
                                <w:sz w:val="17"/>
                                <w:szCs w:val="17"/>
                              </w:rPr>
                              <w:t>        LISTA-RELACIONES.ADD(CREATE-RELACION(N))</w:t>
                            </w:r>
                          </w:p>
                          <w:p w14:paraId="7A2AD8D0" w14:textId="77777777" w:rsidR="005D1B3A" w:rsidRPr="004D07D8" w:rsidRDefault="005D1B3A" w:rsidP="004D07D8">
                            <w:pPr>
                              <w:jc w:val="left"/>
                              <w:rPr>
                                <w:rFonts w:ascii="Menlo" w:hAnsi="Menlo" w:cs="Menlo"/>
                                <w:color w:val="000000"/>
                                <w:sz w:val="17"/>
                                <w:szCs w:val="17"/>
                                <w:lang w:val="en"/>
                              </w:rPr>
                            </w:pPr>
                            <w:r w:rsidRPr="004D07D8">
                              <w:rPr>
                                <w:rFonts w:ascii="Menlo" w:hAnsi="Menlo" w:cs="Menlo"/>
                                <w:color w:val="000000"/>
                                <w:sz w:val="17"/>
                                <w:szCs w:val="17"/>
                              </w:rPr>
                              <w:t xml:space="preserve">    </w:t>
                            </w:r>
                            <w:r w:rsidRPr="004D07D8">
                              <w:rPr>
                                <w:rFonts w:ascii="Menlo" w:hAnsi="Menlo" w:cs="Menlo"/>
                                <w:color w:val="000000"/>
                                <w:sz w:val="17"/>
                                <w:szCs w:val="17"/>
                                <w:lang w:val="en"/>
                              </w:rPr>
                              <w:t>ELSE</w:t>
                            </w:r>
                          </w:p>
                          <w:p w14:paraId="58CC8B1D" w14:textId="77777777" w:rsidR="005D1B3A" w:rsidRPr="004D07D8" w:rsidRDefault="005D1B3A" w:rsidP="004D07D8">
                            <w:pPr>
                              <w:jc w:val="left"/>
                              <w:rPr>
                                <w:rFonts w:ascii="Menlo" w:hAnsi="Menlo" w:cs="Menlo"/>
                                <w:color w:val="000000"/>
                                <w:sz w:val="17"/>
                                <w:szCs w:val="17"/>
                                <w:lang w:val="en"/>
                              </w:rPr>
                            </w:pPr>
                            <w:r w:rsidRPr="004D07D8">
                              <w:rPr>
                                <w:rFonts w:ascii="Menlo" w:hAnsi="Menlo" w:cs="Menlo"/>
                                <w:color w:val="000000"/>
                                <w:sz w:val="17"/>
                                <w:szCs w:val="17"/>
                                <w:lang w:val="en"/>
                              </w:rPr>
                              <w:t>        APILAR CONTEXTO</w:t>
                            </w:r>
                          </w:p>
                          <w:p w14:paraId="3A01B293" w14:textId="77777777" w:rsidR="005D1B3A" w:rsidRPr="004D07D8" w:rsidRDefault="005D1B3A" w:rsidP="004D07D8">
                            <w:pPr>
                              <w:jc w:val="left"/>
                              <w:rPr>
                                <w:rFonts w:ascii="Menlo" w:hAnsi="Menlo" w:cs="Menlo"/>
                                <w:color w:val="000000"/>
                                <w:sz w:val="17"/>
                                <w:szCs w:val="17"/>
                                <w:lang w:val="en"/>
                              </w:rPr>
                            </w:pPr>
                            <w:r w:rsidRPr="004D07D8">
                              <w:rPr>
                                <w:rFonts w:ascii="Menlo" w:hAnsi="Menlo" w:cs="Menlo"/>
                                <w:color w:val="000000"/>
                                <w:sz w:val="17"/>
                                <w:szCs w:val="17"/>
                                <w:lang w:val="en"/>
                              </w:rPr>
                              <w:t>        FOREACH (CHILD: N.CHILDS())</w:t>
                            </w:r>
                          </w:p>
                          <w:p w14:paraId="6E2C7F7A" w14:textId="77777777" w:rsidR="005D1B3A" w:rsidRPr="004D07D8" w:rsidRDefault="005D1B3A" w:rsidP="004D07D8">
                            <w:pPr>
                              <w:jc w:val="left"/>
                              <w:rPr>
                                <w:rFonts w:ascii="Menlo" w:hAnsi="Menlo" w:cs="Menlo"/>
                                <w:color w:val="000000"/>
                                <w:sz w:val="17"/>
                                <w:szCs w:val="17"/>
                              </w:rPr>
                            </w:pPr>
                            <w:r w:rsidRPr="004D07D8">
                              <w:rPr>
                                <w:rFonts w:ascii="Menlo" w:hAnsi="Menlo" w:cs="Menlo"/>
                                <w:color w:val="000000"/>
                                <w:sz w:val="17"/>
                                <w:szCs w:val="17"/>
                                <w:lang w:val="en"/>
                              </w:rPr>
                              <w:t xml:space="preserve">            </w:t>
                            </w:r>
                            <w:r w:rsidRPr="004D07D8">
                              <w:rPr>
                                <w:rFonts w:ascii="Menlo" w:hAnsi="Menlo" w:cs="Menlo"/>
                                <w:color w:val="000000"/>
                                <w:sz w:val="17"/>
                                <w:szCs w:val="17"/>
                              </w:rPr>
                              <w:t>IF (CHILD ES TERMINAL)</w:t>
                            </w:r>
                          </w:p>
                          <w:p w14:paraId="3C234F80" w14:textId="77777777" w:rsidR="005D1B3A" w:rsidRPr="004D07D8" w:rsidRDefault="005D1B3A" w:rsidP="004D07D8">
                            <w:pPr>
                              <w:jc w:val="left"/>
                              <w:rPr>
                                <w:rFonts w:ascii="Menlo" w:hAnsi="Menlo" w:cs="Menlo"/>
                                <w:color w:val="000000"/>
                                <w:sz w:val="17"/>
                                <w:szCs w:val="17"/>
                              </w:rPr>
                            </w:pPr>
                            <w:r w:rsidRPr="004D07D8">
                              <w:rPr>
                                <w:rFonts w:ascii="Menlo" w:hAnsi="Menlo" w:cs="Menlo"/>
                                <w:color w:val="000000"/>
                                <w:sz w:val="17"/>
                                <w:szCs w:val="17"/>
                              </w:rPr>
                              <w:t>                LISTA-RELACIONES.ADD(CREATE-RELACION(CHILD))</w:t>
                            </w:r>
                          </w:p>
                          <w:p w14:paraId="31ADB5CC" w14:textId="77777777" w:rsidR="005D1B3A" w:rsidRPr="004D07D8" w:rsidRDefault="005D1B3A" w:rsidP="004D07D8">
                            <w:pPr>
                              <w:jc w:val="left"/>
                              <w:rPr>
                                <w:rFonts w:ascii="Menlo" w:hAnsi="Menlo" w:cs="Menlo"/>
                                <w:color w:val="000000"/>
                                <w:sz w:val="17"/>
                                <w:szCs w:val="17"/>
                              </w:rPr>
                            </w:pPr>
                            <w:r w:rsidRPr="004D07D8">
                              <w:rPr>
                                <w:rFonts w:ascii="Menlo" w:hAnsi="Menlo" w:cs="Menlo"/>
                                <w:color w:val="000000"/>
                                <w:sz w:val="17"/>
                                <w:szCs w:val="17"/>
                              </w:rPr>
                              <w:t>            ELSE</w:t>
                            </w:r>
                          </w:p>
                          <w:p w14:paraId="702413D8" w14:textId="77777777" w:rsidR="005D1B3A" w:rsidRPr="004D07D8" w:rsidRDefault="005D1B3A" w:rsidP="004D07D8">
                            <w:pPr>
                              <w:jc w:val="left"/>
                              <w:rPr>
                                <w:rFonts w:ascii="Menlo" w:hAnsi="Menlo" w:cs="Menlo"/>
                                <w:color w:val="000000"/>
                                <w:sz w:val="17"/>
                                <w:szCs w:val="17"/>
                              </w:rPr>
                            </w:pPr>
                            <w:r w:rsidRPr="004D07D8">
                              <w:rPr>
                                <w:rFonts w:ascii="Menlo" w:hAnsi="Menlo" w:cs="Menlo"/>
                                <w:color w:val="000000"/>
                                <w:sz w:val="17"/>
                                <w:szCs w:val="17"/>
                              </w:rPr>
                              <w:t>                LISTA-RELACIONES.ADD(FUNCION RECURSIVA (CHILD))</w:t>
                            </w:r>
                          </w:p>
                          <w:p w14:paraId="331A4346" w14:textId="77777777" w:rsidR="005D1B3A" w:rsidRPr="004D07D8" w:rsidRDefault="005D1B3A" w:rsidP="004D07D8">
                            <w:pPr>
                              <w:jc w:val="left"/>
                              <w:rPr>
                                <w:rFonts w:ascii="Menlo" w:hAnsi="Menlo" w:cs="Menlo"/>
                                <w:color w:val="000000"/>
                                <w:sz w:val="17"/>
                                <w:szCs w:val="17"/>
                              </w:rPr>
                            </w:pPr>
                          </w:p>
                          <w:p w14:paraId="1193AD5F" w14:textId="77777777" w:rsidR="005D1B3A" w:rsidRPr="004D07D8" w:rsidRDefault="005D1B3A" w:rsidP="004D07D8">
                            <w:pPr>
                              <w:jc w:val="left"/>
                              <w:rPr>
                                <w:rFonts w:ascii="Menlo" w:hAnsi="Menlo" w:cs="Menlo"/>
                                <w:color w:val="000000"/>
                                <w:sz w:val="17"/>
                                <w:szCs w:val="17"/>
                              </w:rPr>
                            </w:pPr>
                            <w:r w:rsidRPr="004D07D8">
                              <w:rPr>
                                <w:rFonts w:ascii="Menlo" w:hAnsi="Menlo" w:cs="Menlo"/>
                                <w:color w:val="000000"/>
                                <w:sz w:val="17"/>
                                <w:szCs w:val="17"/>
                              </w:rPr>
                              <w:t>    COMPLETAR-RELACIONES(LISTA-REALCIONES)</w:t>
                            </w:r>
                          </w:p>
                          <w:p w14:paraId="696EE04A" w14:textId="77777777" w:rsidR="005D1B3A" w:rsidRPr="004D07D8" w:rsidRDefault="005D1B3A" w:rsidP="004D07D8">
                            <w:pPr>
                              <w:jc w:val="left"/>
                              <w:rPr>
                                <w:rFonts w:ascii="Menlo" w:hAnsi="Menlo" w:cs="Menlo"/>
                                <w:color w:val="000000"/>
                                <w:sz w:val="17"/>
                                <w:szCs w:val="17"/>
                              </w:rPr>
                            </w:pPr>
                            <w:r w:rsidRPr="004D07D8">
                              <w:rPr>
                                <w:rFonts w:ascii="Menlo" w:hAnsi="Menlo" w:cs="Menlo"/>
                                <w:color w:val="000000"/>
                                <w:sz w:val="17"/>
                                <w:szCs w:val="17"/>
                              </w:rPr>
                              <w:t>    DESAPILAR CONTEXTO</w:t>
                            </w:r>
                          </w:p>
                          <w:p w14:paraId="5D9F5B5C" w14:textId="77777777" w:rsidR="005D1B3A" w:rsidRPr="004D07D8" w:rsidRDefault="005D1B3A" w:rsidP="004D07D8">
                            <w:pPr>
                              <w:jc w:val="left"/>
                              <w:rPr>
                                <w:rFonts w:ascii="Menlo" w:hAnsi="Menlo" w:cs="Menlo"/>
                                <w:color w:val="000000"/>
                                <w:sz w:val="17"/>
                                <w:szCs w:val="17"/>
                              </w:rPr>
                            </w:pPr>
                          </w:p>
                          <w:p w14:paraId="4580C884" w14:textId="77777777" w:rsidR="005D1B3A" w:rsidRPr="004D07D8" w:rsidRDefault="005D1B3A" w:rsidP="004D07D8">
                            <w:pPr>
                              <w:jc w:val="left"/>
                              <w:rPr>
                                <w:rFonts w:ascii="Menlo" w:hAnsi="Menlo" w:cs="Menlo"/>
                                <w:color w:val="000000"/>
                                <w:sz w:val="17"/>
                                <w:szCs w:val="17"/>
                              </w:rPr>
                            </w:pPr>
                            <w:r w:rsidRPr="004D07D8">
                              <w:rPr>
                                <w:rFonts w:ascii="Menlo" w:hAnsi="Menlo" w:cs="Menlo"/>
                                <w:color w:val="000000"/>
                                <w:sz w:val="17"/>
                                <w:szCs w:val="17"/>
                              </w:rPr>
                              <w:t>    RETURN LISTA-RELACIONES</w:t>
                            </w:r>
                          </w:p>
                          <w:p w14:paraId="16D385AB" w14:textId="77777777" w:rsidR="005D1B3A" w:rsidRDefault="005D1B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262681" id="Cuadro de texto 5" o:spid="_x0000_s1035" type="#_x0000_t202" style="width:360.2pt;height:179.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" fillcolor="white [3201]" strokecolor="black [3200]" strokeweight="1pt">
                <v:textbox>
                  <w:txbxContent>
                    <w:p w14:paraId="47D4FEE8" w14:textId="77777777" w:rsidR="005D1B3A" w:rsidRPr="004D07D8" w:rsidRDefault="005D1B3A" w:rsidP="004D07D8">
                      <w:pPr>
                        <w:jc w:val="left"/>
                        <w:rPr>
                          <w:rFonts w:ascii="Menlo" w:hAnsi="Menlo" w:cs="Menlo"/>
                          <w:color w:val="000000"/>
                          <w:sz w:val="17"/>
                          <w:szCs w:val="17"/>
                        </w:rPr>
                      </w:pPr>
                    </w:p>
                    <w:p w14:paraId="5143E458" w14:textId="77777777" w:rsidR="005D1B3A" w:rsidRPr="004D07D8" w:rsidRDefault="005D1B3A" w:rsidP="004D07D8">
                      <w:pPr>
                        <w:jc w:val="left"/>
                        <w:rPr>
                          <w:rFonts w:ascii="Menlo" w:hAnsi="Menlo" w:cs="Menlo"/>
                          <w:color w:val="000000"/>
                          <w:sz w:val="17"/>
                          <w:szCs w:val="17"/>
                        </w:rPr>
                      </w:pPr>
                      <w:r w:rsidRPr="004D07D8">
                        <w:rPr>
                          <w:rFonts w:ascii="Menlo" w:hAnsi="Menlo" w:cs="Menlo"/>
                          <w:color w:val="000000"/>
                          <w:sz w:val="17"/>
                          <w:szCs w:val="17"/>
                        </w:rPr>
                        <w:t>FUNCION RECURSIVA (NODO N)</w:t>
                      </w:r>
                    </w:p>
                    <w:p w14:paraId="349BEA8C" w14:textId="77777777" w:rsidR="005D1B3A" w:rsidRPr="004D07D8" w:rsidRDefault="005D1B3A" w:rsidP="004D07D8">
                      <w:pPr>
                        <w:jc w:val="left"/>
                        <w:rPr>
                          <w:rFonts w:ascii="Menlo" w:hAnsi="Menlo" w:cs="Menlo"/>
                          <w:color w:val="000000"/>
                          <w:sz w:val="17"/>
                          <w:szCs w:val="17"/>
                        </w:rPr>
                      </w:pPr>
                      <w:r w:rsidRPr="004D07D8">
                        <w:rPr>
                          <w:rFonts w:ascii="Menlo" w:hAnsi="Menlo" w:cs="Menlo"/>
                          <w:color w:val="000000"/>
                          <w:sz w:val="17"/>
                          <w:szCs w:val="17"/>
                        </w:rPr>
                        <w:t>    IF (N ES TERMINAL)</w:t>
                      </w:r>
                    </w:p>
                    <w:p w14:paraId="5C81C9E2" w14:textId="77777777" w:rsidR="005D1B3A" w:rsidRPr="004D07D8" w:rsidRDefault="005D1B3A" w:rsidP="004D07D8">
                      <w:pPr>
                        <w:jc w:val="left"/>
                        <w:rPr>
                          <w:rFonts w:ascii="Menlo" w:hAnsi="Menlo" w:cs="Menlo"/>
                          <w:color w:val="000000"/>
                          <w:sz w:val="17"/>
                          <w:szCs w:val="17"/>
                        </w:rPr>
                      </w:pPr>
                      <w:r w:rsidRPr="004D07D8">
                        <w:rPr>
                          <w:rFonts w:ascii="Menlo" w:hAnsi="Menlo" w:cs="Menlo"/>
                          <w:color w:val="000000"/>
                          <w:sz w:val="17"/>
                          <w:szCs w:val="17"/>
                        </w:rPr>
                        <w:t>        LISTA-RELACIONES.ADD(CREATE-RELACION(N))</w:t>
                      </w:r>
                    </w:p>
                    <w:p w14:paraId="7A2AD8D0" w14:textId="77777777" w:rsidR="005D1B3A" w:rsidRPr="004D07D8" w:rsidRDefault="005D1B3A" w:rsidP="004D07D8">
                      <w:pPr>
                        <w:jc w:val="left"/>
                        <w:rPr>
                          <w:rFonts w:ascii="Menlo" w:hAnsi="Menlo" w:cs="Menlo"/>
                          <w:color w:val="000000"/>
                          <w:sz w:val="17"/>
                          <w:szCs w:val="17"/>
                          <w:lang w:val="en"/>
                        </w:rPr>
                      </w:pPr>
                      <w:r w:rsidRPr="004D07D8">
                        <w:rPr>
                          <w:rFonts w:ascii="Menlo" w:hAnsi="Menlo" w:cs="Menlo"/>
                          <w:color w:val="000000"/>
                          <w:sz w:val="17"/>
                          <w:szCs w:val="17"/>
                        </w:rPr>
                        <w:t xml:space="preserve">    </w:t>
                      </w:r>
                      <w:r w:rsidRPr="004D07D8">
                        <w:rPr>
                          <w:rFonts w:ascii="Menlo" w:hAnsi="Menlo" w:cs="Menlo"/>
                          <w:color w:val="000000"/>
                          <w:sz w:val="17"/>
                          <w:szCs w:val="17"/>
                          <w:lang w:val="en"/>
                        </w:rPr>
                        <w:t>ELSE</w:t>
                      </w:r>
                    </w:p>
                    <w:p w14:paraId="58CC8B1D" w14:textId="77777777" w:rsidR="005D1B3A" w:rsidRPr="004D07D8" w:rsidRDefault="005D1B3A" w:rsidP="004D07D8">
                      <w:pPr>
                        <w:jc w:val="left"/>
                        <w:rPr>
                          <w:rFonts w:ascii="Menlo" w:hAnsi="Menlo" w:cs="Menlo"/>
                          <w:color w:val="000000"/>
                          <w:sz w:val="17"/>
                          <w:szCs w:val="17"/>
                          <w:lang w:val="en"/>
                        </w:rPr>
                      </w:pPr>
                      <w:r w:rsidRPr="004D07D8">
                        <w:rPr>
                          <w:rFonts w:ascii="Menlo" w:hAnsi="Menlo" w:cs="Menlo"/>
                          <w:color w:val="000000"/>
                          <w:sz w:val="17"/>
                          <w:szCs w:val="17"/>
                          <w:lang w:val="en"/>
                        </w:rPr>
                        <w:t>        APILAR CONTEXTO</w:t>
                      </w:r>
                    </w:p>
                    <w:p w14:paraId="3A01B293" w14:textId="77777777" w:rsidR="005D1B3A" w:rsidRPr="004D07D8" w:rsidRDefault="005D1B3A" w:rsidP="004D07D8">
                      <w:pPr>
                        <w:jc w:val="left"/>
                        <w:rPr>
                          <w:rFonts w:ascii="Menlo" w:hAnsi="Menlo" w:cs="Menlo"/>
                          <w:color w:val="000000"/>
                          <w:sz w:val="17"/>
                          <w:szCs w:val="17"/>
                          <w:lang w:val="en"/>
                        </w:rPr>
                      </w:pPr>
                      <w:r w:rsidRPr="004D07D8">
                        <w:rPr>
                          <w:rFonts w:ascii="Menlo" w:hAnsi="Menlo" w:cs="Menlo"/>
                          <w:color w:val="000000"/>
                          <w:sz w:val="17"/>
                          <w:szCs w:val="17"/>
                          <w:lang w:val="en"/>
                        </w:rPr>
                        <w:t>        FOREACH (CHILD: N.CHILDS())</w:t>
                      </w:r>
                    </w:p>
                    <w:p w14:paraId="6E2C7F7A" w14:textId="77777777" w:rsidR="005D1B3A" w:rsidRPr="004D07D8" w:rsidRDefault="005D1B3A" w:rsidP="004D07D8">
                      <w:pPr>
                        <w:jc w:val="left"/>
                        <w:rPr>
                          <w:rFonts w:ascii="Menlo" w:hAnsi="Menlo" w:cs="Menlo"/>
                          <w:color w:val="000000"/>
                          <w:sz w:val="17"/>
                          <w:szCs w:val="17"/>
                        </w:rPr>
                      </w:pPr>
                      <w:r w:rsidRPr="004D07D8">
                        <w:rPr>
                          <w:rFonts w:ascii="Menlo" w:hAnsi="Menlo" w:cs="Menlo"/>
                          <w:color w:val="000000"/>
                          <w:sz w:val="17"/>
                          <w:szCs w:val="17"/>
                          <w:lang w:val="en"/>
                        </w:rPr>
                        <w:t xml:space="preserve">            </w:t>
                      </w:r>
                      <w:r w:rsidRPr="004D07D8">
                        <w:rPr>
                          <w:rFonts w:ascii="Menlo" w:hAnsi="Menlo" w:cs="Menlo"/>
                          <w:color w:val="000000"/>
                          <w:sz w:val="17"/>
                          <w:szCs w:val="17"/>
                        </w:rPr>
                        <w:t>IF (CHILD ES TERMINAL)</w:t>
                      </w:r>
                    </w:p>
                    <w:p w14:paraId="3C234F80" w14:textId="77777777" w:rsidR="005D1B3A" w:rsidRPr="004D07D8" w:rsidRDefault="005D1B3A" w:rsidP="004D07D8">
                      <w:pPr>
                        <w:jc w:val="left"/>
                        <w:rPr>
                          <w:rFonts w:ascii="Menlo" w:hAnsi="Menlo" w:cs="Menlo"/>
                          <w:color w:val="000000"/>
                          <w:sz w:val="17"/>
                          <w:szCs w:val="17"/>
                        </w:rPr>
                      </w:pPr>
                      <w:r w:rsidRPr="004D07D8">
                        <w:rPr>
                          <w:rFonts w:ascii="Menlo" w:hAnsi="Menlo" w:cs="Menlo"/>
                          <w:color w:val="000000"/>
                          <w:sz w:val="17"/>
                          <w:szCs w:val="17"/>
                        </w:rPr>
                        <w:t>                LISTA-RELACIONES.ADD(CREATE-RELACION(CHILD))</w:t>
                      </w:r>
                    </w:p>
                    <w:p w14:paraId="31ADB5CC" w14:textId="77777777" w:rsidR="005D1B3A" w:rsidRPr="004D07D8" w:rsidRDefault="005D1B3A" w:rsidP="004D07D8">
                      <w:pPr>
                        <w:jc w:val="left"/>
                        <w:rPr>
                          <w:rFonts w:ascii="Menlo" w:hAnsi="Menlo" w:cs="Menlo"/>
                          <w:color w:val="000000"/>
                          <w:sz w:val="17"/>
                          <w:szCs w:val="17"/>
                        </w:rPr>
                      </w:pPr>
                      <w:r w:rsidRPr="004D07D8">
                        <w:rPr>
                          <w:rFonts w:ascii="Menlo" w:hAnsi="Menlo" w:cs="Menlo"/>
                          <w:color w:val="000000"/>
                          <w:sz w:val="17"/>
                          <w:szCs w:val="17"/>
                        </w:rPr>
                        <w:t>            ELSE</w:t>
                      </w:r>
                    </w:p>
                    <w:p w14:paraId="702413D8" w14:textId="77777777" w:rsidR="005D1B3A" w:rsidRPr="004D07D8" w:rsidRDefault="005D1B3A" w:rsidP="004D07D8">
                      <w:pPr>
                        <w:jc w:val="left"/>
                        <w:rPr>
                          <w:rFonts w:ascii="Menlo" w:hAnsi="Menlo" w:cs="Menlo"/>
                          <w:color w:val="000000"/>
                          <w:sz w:val="17"/>
                          <w:szCs w:val="17"/>
                        </w:rPr>
                      </w:pPr>
                      <w:r w:rsidRPr="004D07D8">
                        <w:rPr>
                          <w:rFonts w:ascii="Menlo" w:hAnsi="Menlo" w:cs="Menlo"/>
                          <w:color w:val="000000"/>
                          <w:sz w:val="17"/>
                          <w:szCs w:val="17"/>
                        </w:rPr>
                        <w:t>                LISTA-RELACIONES.ADD(FUNCION RECURSIVA (CHILD))</w:t>
                      </w:r>
                    </w:p>
                    <w:p w14:paraId="331A4346" w14:textId="77777777" w:rsidR="005D1B3A" w:rsidRPr="004D07D8" w:rsidRDefault="005D1B3A" w:rsidP="004D07D8">
                      <w:pPr>
                        <w:jc w:val="left"/>
                        <w:rPr>
                          <w:rFonts w:ascii="Menlo" w:hAnsi="Menlo" w:cs="Menlo"/>
                          <w:color w:val="000000"/>
                          <w:sz w:val="17"/>
                          <w:szCs w:val="17"/>
                        </w:rPr>
                      </w:pPr>
                    </w:p>
                    <w:p w14:paraId="1193AD5F" w14:textId="77777777" w:rsidR="005D1B3A" w:rsidRPr="004D07D8" w:rsidRDefault="005D1B3A" w:rsidP="004D07D8">
                      <w:pPr>
                        <w:jc w:val="left"/>
                        <w:rPr>
                          <w:rFonts w:ascii="Menlo" w:hAnsi="Menlo" w:cs="Menlo"/>
                          <w:color w:val="000000"/>
                          <w:sz w:val="17"/>
                          <w:szCs w:val="17"/>
                        </w:rPr>
                      </w:pPr>
                      <w:r w:rsidRPr="004D07D8">
                        <w:rPr>
                          <w:rFonts w:ascii="Menlo" w:hAnsi="Menlo" w:cs="Menlo"/>
                          <w:color w:val="000000"/>
                          <w:sz w:val="17"/>
                          <w:szCs w:val="17"/>
                        </w:rPr>
                        <w:t>    COMPLETAR-RELACIONES(LISTA-REALCIONES)</w:t>
                      </w:r>
                    </w:p>
                    <w:p w14:paraId="696EE04A" w14:textId="77777777" w:rsidR="005D1B3A" w:rsidRPr="004D07D8" w:rsidRDefault="005D1B3A" w:rsidP="004D07D8">
                      <w:pPr>
                        <w:jc w:val="left"/>
                        <w:rPr>
                          <w:rFonts w:ascii="Menlo" w:hAnsi="Menlo" w:cs="Menlo"/>
                          <w:color w:val="000000"/>
                          <w:sz w:val="17"/>
                          <w:szCs w:val="17"/>
                        </w:rPr>
                      </w:pPr>
                      <w:r w:rsidRPr="004D07D8">
                        <w:rPr>
                          <w:rFonts w:ascii="Menlo" w:hAnsi="Menlo" w:cs="Menlo"/>
                          <w:color w:val="000000"/>
                          <w:sz w:val="17"/>
                          <w:szCs w:val="17"/>
                        </w:rPr>
                        <w:t>    DESAPILAR CONTEXTO</w:t>
                      </w:r>
                    </w:p>
                    <w:p w14:paraId="5D9F5B5C" w14:textId="77777777" w:rsidR="005D1B3A" w:rsidRPr="004D07D8" w:rsidRDefault="005D1B3A" w:rsidP="004D07D8">
                      <w:pPr>
                        <w:jc w:val="left"/>
                        <w:rPr>
                          <w:rFonts w:ascii="Menlo" w:hAnsi="Menlo" w:cs="Menlo"/>
                          <w:color w:val="000000"/>
                          <w:sz w:val="17"/>
                          <w:szCs w:val="17"/>
                        </w:rPr>
                      </w:pPr>
                    </w:p>
                    <w:p w14:paraId="4580C884" w14:textId="77777777" w:rsidR="005D1B3A" w:rsidRPr="004D07D8" w:rsidRDefault="005D1B3A" w:rsidP="004D07D8">
                      <w:pPr>
                        <w:jc w:val="left"/>
                        <w:rPr>
                          <w:rFonts w:ascii="Menlo" w:hAnsi="Menlo" w:cs="Menlo"/>
                          <w:color w:val="000000"/>
                          <w:sz w:val="17"/>
                          <w:szCs w:val="17"/>
                        </w:rPr>
                      </w:pPr>
                      <w:r w:rsidRPr="004D07D8">
                        <w:rPr>
                          <w:rFonts w:ascii="Menlo" w:hAnsi="Menlo" w:cs="Menlo"/>
                          <w:color w:val="000000"/>
                          <w:sz w:val="17"/>
                          <w:szCs w:val="17"/>
                        </w:rPr>
                        <w:t>    RETURN LISTA-RELACIONES</w:t>
                      </w:r>
                    </w:p>
                    <w:p w14:paraId="16D385AB" w14:textId="77777777" w:rsidR="005D1B3A" w:rsidRDefault="005D1B3A"/>
                  </w:txbxContent>
                </v:textbox>
                <w10:anchorlock/>
              </v:shape>
            </w:pict>
          </mc:Fallback>
        </mc:AlternateContent>
      </w:r>
    </w:p>
    <w:p w14:paraId="2C0840B6" w14:textId="36C90C97" w:rsidR="00274E6C" w:rsidDel="00047EBB" w:rsidRDefault="00274E6C" w:rsidP="001F55FF">
      <w:pPr>
        <w:ind w:left="284"/>
        <w:outlineLvl w:val="0"/>
        <w:rPr>
          <w:del w:id="609" w:author="Rebeca de la Paz Gonzales" w:date="2017-06-26T01:58:00Z"/>
        </w:rPr>
      </w:pPr>
      <w:bookmarkStart w:id="610" w:name="_Toc486205781"/>
      <w:bookmarkStart w:id="611" w:name="_Toc486217349"/>
      <w:bookmarkStart w:id="612" w:name="_Toc486217774"/>
      <w:bookmarkStart w:id="613" w:name="_Toc486264369"/>
      <w:bookmarkStart w:id="614" w:name="_Toc486266036"/>
      <w:bookmarkStart w:id="615" w:name="_Toc486271533"/>
      <w:bookmarkStart w:id="616" w:name="_Toc486296476"/>
      <w:bookmarkStart w:id="617" w:name="_Toc486298343"/>
      <w:bookmarkStart w:id="618" w:name="_Toc486369600"/>
      <w:bookmarkEnd w:id="610"/>
      <w:bookmarkEnd w:id="611"/>
      <w:bookmarkEnd w:id="612"/>
      <w:bookmarkEnd w:id="613"/>
      <w:bookmarkEnd w:id="614"/>
      <w:bookmarkEnd w:id="615"/>
      <w:bookmarkEnd w:id="616"/>
      <w:bookmarkEnd w:id="617"/>
      <w:bookmarkEnd w:id="618"/>
    </w:p>
    <w:p w14:paraId="43AFD4C2" w14:textId="14D41909" w:rsidR="00F83F9A" w:rsidRDefault="002E62E8" w:rsidP="001F55FF">
      <w:pPr>
        <w:pStyle w:val="Ttulo2"/>
      </w:pPr>
      <w:bookmarkStart w:id="619" w:name="_Ref486203999"/>
      <w:bookmarkStart w:id="620" w:name="_Toc486369601"/>
      <w:r>
        <w:t>Limitaciones</w:t>
      </w:r>
      <w:bookmarkEnd w:id="619"/>
      <w:bookmarkEnd w:id="620"/>
    </w:p>
    <w:p w14:paraId="4B81F569" w14:textId="66110584" w:rsidR="001828F4" w:rsidRPr="009060BA" w:rsidRDefault="00C136C0" w:rsidP="00A019DF">
      <w:pPr>
        <w:ind w:left="113"/>
        <w:rPr>
          <w:sz w:val="22"/>
          <w:szCs w:val="22"/>
        </w:rPr>
      </w:pPr>
      <w:r w:rsidRPr="009060BA">
        <w:rPr>
          <w:sz w:val="22"/>
          <w:szCs w:val="22"/>
        </w:rPr>
        <w:t>A lo largo del desarrollo del algoritmo de transformación se han ido encontrando algunos problemas que debido a la estructura que presentan las oraciones del treebank en el modelo de constituyentes no permiten una correcta transformación a dependencias.</w:t>
      </w:r>
    </w:p>
    <w:p w14:paraId="53B09C4D" w14:textId="1CE81D3B" w:rsidR="00B3013B" w:rsidRPr="009060BA" w:rsidRDefault="00B3013B" w:rsidP="00A019DF">
      <w:pPr>
        <w:ind w:left="113"/>
        <w:rPr>
          <w:sz w:val="22"/>
          <w:szCs w:val="22"/>
        </w:rPr>
      </w:pPr>
    </w:p>
    <w:p w14:paraId="39692A0A" w14:textId="77777777" w:rsidR="00B3013B" w:rsidRPr="009060BA" w:rsidRDefault="00B3013B" w:rsidP="00A019DF">
      <w:pPr>
        <w:ind w:left="113"/>
        <w:rPr>
          <w:sz w:val="22"/>
          <w:szCs w:val="22"/>
        </w:rPr>
      </w:pPr>
      <w:r w:rsidRPr="009060BA">
        <w:rPr>
          <w:sz w:val="22"/>
          <w:szCs w:val="22"/>
        </w:rPr>
        <w:t xml:space="preserve">Como se comentó en el punto anterior hay diferentes tipos de oraciones, las que podemos considerar </w:t>
      </w:r>
      <w:r w:rsidR="00B406D2" w:rsidRPr="009060BA">
        <w:rPr>
          <w:sz w:val="22"/>
          <w:szCs w:val="22"/>
        </w:rPr>
        <w:t>estándar</w:t>
      </w:r>
      <w:r w:rsidRPr="009060BA">
        <w:rPr>
          <w:sz w:val="22"/>
          <w:szCs w:val="22"/>
        </w:rPr>
        <w:t>, copulativas, subordinadas y coordinadas.</w:t>
      </w:r>
    </w:p>
    <w:p w14:paraId="127E82F9" w14:textId="0CCD13E8" w:rsidR="00B3013B" w:rsidRPr="009060BA" w:rsidRDefault="00B3013B" w:rsidP="00A019DF">
      <w:pPr>
        <w:ind w:left="113"/>
        <w:rPr>
          <w:sz w:val="22"/>
          <w:szCs w:val="22"/>
        </w:rPr>
      </w:pPr>
    </w:p>
    <w:p w14:paraId="1A734CEC" w14:textId="77777777" w:rsidR="00B3013B" w:rsidRPr="009060BA" w:rsidRDefault="00B3013B" w:rsidP="00A019DF">
      <w:pPr>
        <w:ind w:left="113"/>
        <w:rPr>
          <w:sz w:val="22"/>
          <w:szCs w:val="22"/>
        </w:rPr>
      </w:pPr>
      <w:r w:rsidRPr="009060BA">
        <w:rPr>
          <w:sz w:val="22"/>
          <w:szCs w:val="22"/>
        </w:rPr>
        <w:t xml:space="preserve">La transformación se empezó para las estructuras más </w:t>
      </w:r>
      <w:r w:rsidR="00B406D2" w:rsidRPr="009060BA">
        <w:rPr>
          <w:sz w:val="22"/>
          <w:szCs w:val="22"/>
        </w:rPr>
        <w:t>estándar</w:t>
      </w:r>
      <w:r w:rsidRPr="009060BA">
        <w:rPr>
          <w:sz w:val="22"/>
          <w:szCs w:val="22"/>
        </w:rPr>
        <w:t>, es decir, oraciones sencillas con sujeto y predicado, y con complementos bastante sencillos.</w:t>
      </w:r>
    </w:p>
    <w:p w14:paraId="545AB1A1" w14:textId="77777777" w:rsidR="00B3013B" w:rsidRPr="009060BA" w:rsidRDefault="00B3013B" w:rsidP="00A019DF">
      <w:pPr>
        <w:ind w:left="113"/>
        <w:rPr>
          <w:sz w:val="22"/>
          <w:szCs w:val="22"/>
        </w:rPr>
      </w:pPr>
    </w:p>
    <w:p w14:paraId="365D5AA9" w14:textId="6D9EE3F0" w:rsidR="00B3013B" w:rsidRPr="009060BA" w:rsidRDefault="00B3013B" w:rsidP="00A019DF">
      <w:pPr>
        <w:ind w:left="113"/>
        <w:rPr>
          <w:sz w:val="22"/>
          <w:szCs w:val="22"/>
        </w:rPr>
      </w:pPr>
      <w:commentRangeStart w:id="621"/>
      <w:r w:rsidRPr="009060BA">
        <w:rPr>
          <w:sz w:val="22"/>
          <w:szCs w:val="22"/>
        </w:rPr>
        <w:t>A partir de esas oraciones se empezaron a detectar errores</w:t>
      </w:r>
      <w:del w:id="622" w:author="Rebeca de la Paz Gonzales" w:date="2017-06-26T04:12:00Z">
        <w:r w:rsidRPr="009060BA" w:rsidDel="00B73EF8">
          <w:rPr>
            <w:sz w:val="22"/>
            <w:szCs w:val="22"/>
          </w:rPr>
          <w:delText xml:space="preserve"> </w:delText>
        </w:r>
        <w:commentRangeStart w:id="623"/>
        <w:r w:rsidRPr="009060BA" w:rsidDel="00B73EF8">
          <w:rPr>
            <w:sz w:val="22"/>
            <w:szCs w:val="22"/>
          </w:rPr>
          <w:delText>que con lo codificado</w:delText>
        </w:r>
        <w:commentRangeEnd w:id="623"/>
        <w:r w:rsidR="00B406D2" w:rsidRPr="009060BA" w:rsidDel="00B73EF8">
          <w:rPr>
            <w:rStyle w:val="Refdecomentario"/>
            <w:sz w:val="22"/>
            <w:szCs w:val="22"/>
          </w:rPr>
          <w:commentReference w:id="623"/>
        </w:r>
      </w:del>
      <w:r w:rsidRPr="009060BA">
        <w:rPr>
          <w:sz w:val="22"/>
          <w:szCs w:val="22"/>
        </w:rPr>
        <w:t xml:space="preserve">, lo que hizo que las oraciones que daban algún problema se </w:t>
      </w:r>
      <w:del w:id="624" w:author="Rebeca de la Paz Gonzales" w:date="2017-06-26T02:15:00Z">
        <w:r w:rsidRPr="009060BA" w:rsidDel="006C4B64">
          <w:rPr>
            <w:sz w:val="22"/>
            <w:szCs w:val="22"/>
          </w:rPr>
          <w:delText>revisase</w:delText>
        </w:r>
      </w:del>
      <w:ins w:id="625" w:author="Rebeca de la Paz Gonzales" w:date="2017-06-26T02:15:00Z">
        <w:r w:rsidR="006C4B64" w:rsidRPr="009060BA">
          <w:rPr>
            <w:sz w:val="22"/>
            <w:szCs w:val="22"/>
          </w:rPr>
          <w:t>revisasen</w:t>
        </w:r>
      </w:ins>
      <w:r w:rsidRPr="009060BA">
        <w:rPr>
          <w:sz w:val="22"/>
          <w:szCs w:val="22"/>
        </w:rPr>
        <w:t xml:space="preserve"> a mano, yendo directamente al treebank de constituyentes, llegando a detectar algunos problemas que han creado limitaciones en la transformación a dependencias y se pretenden arreglar en un futuro, pero para ello es necesario que los lingüistas lo revisen y vean una mejor definición de algunos elementos en constituyentes que permitan el cambio.</w:t>
      </w:r>
      <w:commentRangeEnd w:id="621"/>
      <w:r w:rsidR="00B406D2" w:rsidRPr="009060BA">
        <w:rPr>
          <w:rStyle w:val="Refdecomentario"/>
          <w:sz w:val="22"/>
          <w:szCs w:val="22"/>
        </w:rPr>
        <w:commentReference w:id="621"/>
      </w:r>
    </w:p>
    <w:p w14:paraId="52DE148E" w14:textId="77777777" w:rsidR="008C1738" w:rsidRPr="009060BA" w:rsidRDefault="008C1738" w:rsidP="00A019DF">
      <w:pPr>
        <w:ind w:left="113"/>
        <w:rPr>
          <w:sz w:val="22"/>
          <w:szCs w:val="22"/>
        </w:rPr>
      </w:pPr>
    </w:p>
    <w:p w14:paraId="2CC7637A" w14:textId="77777777" w:rsidR="008C1738" w:rsidRPr="009060BA" w:rsidRDefault="008C1738" w:rsidP="00A019DF">
      <w:pPr>
        <w:ind w:left="113"/>
        <w:rPr>
          <w:sz w:val="22"/>
          <w:szCs w:val="22"/>
        </w:rPr>
      </w:pPr>
      <w:r w:rsidRPr="009060BA">
        <w:rPr>
          <w:sz w:val="22"/>
          <w:szCs w:val="22"/>
        </w:rPr>
        <w:t>Para empezar, las oraciones del grupo de las coordinadas no presentan transformación debido a que no ha sido posible por el momento, por parte de los lingüistas, establecer una correcta relación entre la conjunción que crea la unión de los elementos y éstos. Esto se debe a que los recursos utilizados como guía para la creación de las relaciones entre elementos no tienen unas reglas definitivas al respect</w:t>
      </w:r>
      <w:r w:rsidR="00B406D2" w:rsidRPr="009060BA">
        <w:rPr>
          <w:sz w:val="22"/>
          <w:szCs w:val="22"/>
        </w:rPr>
        <w:t>o.</w:t>
      </w:r>
      <w:r w:rsidRPr="009060BA">
        <w:rPr>
          <w:sz w:val="22"/>
          <w:szCs w:val="22"/>
        </w:rPr>
        <w:t xml:space="preserve"> </w:t>
      </w:r>
      <w:r w:rsidR="00B406D2" w:rsidRPr="009060BA">
        <w:rPr>
          <w:sz w:val="22"/>
          <w:szCs w:val="22"/>
        </w:rPr>
        <w:t>A</w:t>
      </w:r>
      <w:r w:rsidRPr="009060BA">
        <w:rPr>
          <w:sz w:val="22"/>
          <w:szCs w:val="22"/>
        </w:rPr>
        <w:t>ún es un tema que se encuentra en pleno debate, pues hay varias opciones para hacerlo, pero es necesario que la referencia universal sea terminante para que se pueda aplicar correctamente.</w:t>
      </w:r>
    </w:p>
    <w:p w14:paraId="78401BA1" w14:textId="77777777" w:rsidR="008C1738" w:rsidRPr="009060BA" w:rsidRDefault="008C1738" w:rsidP="00A019DF">
      <w:pPr>
        <w:ind w:left="113"/>
        <w:rPr>
          <w:sz w:val="22"/>
          <w:szCs w:val="22"/>
        </w:rPr>
      </w:pPr>
    </w:p>
    <w:p w14:paraId="4E70E74C" w14:textId="77777777" w:rsidR="00046D87" w:rsidRPr="009060BA" w:rsidRDefault="00046D87" w:rsidP="00A019DF">
      <w:pPr>
        <w:ind w:left="113"/>
        <w:rPr>
          <w:sz w:val="22"/>
          <w:szCs w:val="22"/>
        </w:rPr>
      </w:pPr>
      <w:r w:rsidRPr="009060BA">
        <w:rPr>
          <w:sz w:val="22"/>
          <w:szCs w:val="22"/>
        </w:rPr>
        <w:t>Un dilema que surgió fue la aparición de los elementos elididos, es decir, los sujetos que no están presentes. La discusión en este caso se debe a que hay diferentes formas de tratarse, por lo cual es necesario llegar a una solución válida para todos los casos, algo a determinar por los lingüistas, por lo que se tomó la decisión con ellos de obviar ese elemento cada vez que aparezca de forma que no se crea ninguna relación con él, pasando así al siguiente elemento.</w:t>
      </w:r>
    </w:p>
    <w:p w14:paraId="5C663988" w14:textId="77777777" w:rsidR="00046D87" w:rsidRPr="009060BA" w:rsidRDefault="00046D87" w:rsidP="00A019DF">
      <w:pPr>
        <w:ind w:left="113"/>
        <w:rPr>
          <w:sz w:val="22"/>
          <w:szCs w:val="22"/>
        </w:rPr>
      </w:pPr>
    </w:p>
    <w:p w14:paraId="58B9F7F6" w14:textId="77777777" w:rsidR="00046D87" w:rsidRPr="009060BA" w:rsidRDefault="0040796A" w:rsidP="00A019DF">
      <w:pPr>
        <w:ind w:left="113"/>
        <w:rPr>
          <w:sz w:val="22"/>
          <w:szCs w:val="22"/>
        </w:rPr>
      </w:pPr>
      <w:r w:rsidRPr="009060BA">
        <w:rPr>
          <w:sz w:val="22"/>
          <w:szCs w:val="22"/>
        </w:rPr>
        <w:t>Otro problema encontrado tiene relación con las oraciones subordinadas, especialmente en aquellas que no presentan la cláusula de sujeto elidido, es decir, que tienen un sujeto. El error que se produce es debido al orden y la estructura que presentan estos const</w:t>
      </w:r>
      <w:r w:rsidR="00046D87" w:rsidRPr="009060BA">
        <w:rPr>
          <w:sz w:val="22"/>
          <w:szCs w:val="22"/>
        </w:rPr>
        <w:t>ituyentes.</w:t>
      </w:r>
    </w:p>
    <w:p w14:paraId="1E864C14" w14:textId="77777777" w:rsidR="00046D87" w:rsidRPr="009060BA" w:rsidRDefault="00046D87" w:rsidP="00A019DF">
      <w:pPr>
        <w:ind w:left="113"/>
        <w:rPr>
          <w:sz w:val="22"/>
          <w:szCs w:val="22"/>
        </w:rPr>
      </w:pPr>
      <w:r w:rsidRPr="009060BA">
        <w:rPr>
          <w:sz w:val="22"/>
          <w:szCs w:val="22"/>
        </w:rPr>
        <w:t xml:space="preserve">En las oraciones en las que es el verbo el que se encuentra en primer lugar y después aparecen el sujeto y los complemento, funciona correctamente, pues se va recorriendo recursivamente el árbol y detecta que el </w:t>
      </w:r>
      <w:r w:rsidRPr="009060BA">
        <w:rPr>
          <w:i/>
          <w:sz w:val="22"/>
          <w:szCs w:val="22"/>
        </w:rPr>
        <w:t>“root”</w:t>
      </w:r>
      <w:r w:rsidRPr="009060BA">
        <w:rPr>
          <w:sz w:val="22"/>
          <w:szCs w:val="22"/>
        </w:rPr>
        <w:t xml:space="preserve"> de esa oración debe ser el verbo. Por el contrario, si es el sujeto el que está el primero, toma uno de sus elementos, normalmente un sustantivo como nodo padre, </w:t>
      </w:r>
      <w:r w:rsidR="00B406D2" w:rsidRPr="009060BA">
        <w:rPr>
          <w:sz w:val="22"/>
          <w:szCs w:val="22"/>
        </w:rPr>
        <w:t xml:space="preserve">lo cual </w:t>
      </w:r>
      <w:r w:rsidRPr="009060BA">
        <w:rPr>
          <w:sz w:val="22"/>
          <w:szCs w:val="22"/>
        </w:rPr>
        <w:t>es incorrect</w:t>
      </w:r>
      <w:r w:rsidR="00B406D2" w:rsidRPr="009060BA">
        <w:rPr>
          <w:sz w:val="22"/>
          <w:szCs w:val="22"/>
        </w:rPr>
        <w:t>o</w:t>
      </w:r>
      <w:r w:rsidRPr="009060BA">
        <w:rPr>
          <w:sz w:val="22"/>
          <w:szCs w:val="22"/>
        </w:rPr>
        <w:t>. En parte esto se debe a la estructura.</w:t>
      </w:r>
    </w:p>
    <w:p w14:paraId="78E48EB0" w14:textId="77777777" w:rsidR="00046D87" w:rsidRPr="009060BA" w:rsidRDefault="00046D87" w:rsidP="00BA19A4">
      <w:pPr>
        <w:rPr>
          <w:sz w:val="22"/>
          <w:szCs w:val="22"/>
        </w:rPr>
      </w:pPr>
    </w:p>
    <w:p w14:paraId="7342FE4E" w14:textId="77777777" w:rsidR="00046D87" w:rsidRPr="009060BA" w:rsidRDefault="00C9790D" w:rsidP="00A019DF">
      <w:pPr>
        <w:ind w:left="113"/>
        <w:rPr>
          <w:sz w:val="22"/>
          <w:szCs w:val="22"/>
        </w:rPr>
      </w:pPr>
      <w:r w:rsidRPr="009060BA">
        <w:rPr>
          <w:sz w:val="22"/>
          <w:szCs w:val="22"/>
        </w:rPr>
        <w:lastRenderedPageBreak/>
        <w:t xml:space="preserve">Luego se detectó otro caso que implica a la categoría de los pronombres. Esto se debe a que en un sintagma nominal </w:t>
      </w:r>
      <w:r w:rsidRPr="009060BA">
        <w:rPr>
          <w:i/>
          <w:sz w:val="22"/>
          <w:szCs w:val="22"/>
        </w:rPr>
        <w:t xml:space="preserve">(NP) </w:t>
      </w:r>
      <w:r w:rsidRPr="009060BA">
        <w:rPr>
          <w:sz w:val="22"/>
          <w:szCs w:val="22"/>
        </w:rPr>
        <w:t xml:space="preserve">puede no haber un elemento nominal como un sustantivo, pero sí un pronombre, el cual tendría la misma funcionalidad. El problema viene que no es posible tratar todos los pronombres existentes como núcleo o </w:t>
      </w:r>
      <w:r w:rsidRPr="009060BA">
        <w:rPr>
          <w:i/>
          <w:sz w:val="22"/>
          <w:szCs w:val="22"/>
        </w:rPr>
        <w:t>“root”</w:t>
      </w:r>
      <w:r w:rsidRPr="009060BA">
        <w:rPr>
          <w:sz w:val="22"/>
          <w:szCs w:val="22"/>
        </w:rPr>
        <w:t xml:space="preserve"> de ese constituyente, ya que el pronombre </w:t>
      </w:r>
      <w:r w:rsidRPr="009060BA">
        <w:rPr>
          <w:b/>
          <w:i/>
          <w:sz w:val="22"/>
          <w:szCs w:val="22"/>
          <w:rPrChange w:id="626" w:author="Rebeca de la Paz Gonzales" w:date="2017-06-26T04:18:00Z">
            <w:rPr>
              <w:i/>
            </w:rPr>
          </w:rPrChange>
        </w:rPr>
        <w:t>se</w:t>
      </w:r>
      <w:r w:rsidRPr="009060BA">
        <w:rPr>
          <w:sz w:val="22"/>
          <w:szCs w:val="22"/>
        </w:rPr>
        <w:t xml:space="preserve"> que en muchas ocasiones acompaña a los verbos para algunos tiempos verbales podría llegar a tomar el papel principal del verbo, haciendo una dependencia incorrecta, pues la buena debería ser con el verbo.</w:t>
      </w:r>
    </w:p>
    <w:p w14:paraId="6C22E6A7" w14:textId="77777777" w:rsidR="00C9790D" w:rsidRPr="009060BA" w:rsidRDefault="00C9790D" w:rsidP="00A019DF">
      <w:pPr>
        <w:ind w:left="113"/>
        <w:rPr>
          <w:sz w:val="22"/>
          <w:szCs w:val="22"/>
        </w:rPr>
      </w:pPr>
    </w:p>
    <w:p w14:paraId="11F7794D" w14:textId="0A1358E6" w:rsidR="00BA19A4" w:rsidRPr="009060BA" w:rsidRDefault="00C9790D" w:rsidP="00BA19A4">
      <w:pPr>
        <w:ind w:left="113"/>
        <w:rPr>
          <w:ins w:id="627" w:author="Rebeca de la Paz Gonzales" w:date="2017-06-26T04:26:00Z"/>
          <w:sz w:val="22"/>
          <w:szCs w:val="22"/>
        </w:rPr>
      </w:pPr>
      <w:r w:rsidRPr="009060BA">
        <w:rPr>
          <w:sz w:val="22"/>
          <w:szCs w:val="22"/>
        </w:rPr>
        <w:t>A continuación, un ejemplo</w:t>
      </w:r>
      <w:ins w:id="628" w:author="Rebeca de la Paz Gonzales" w:date="2017-06-26T04:21:00Z">
        <w:r w:rsidR="00385616" w:rsidRPr="009060BA">
          <w:rPr>
            <w:sz w:val="22"/>
            <w:szCs w:val="22"/>
          </w:rPr>
          <w:t xml:space="preserve"> en el que el </w:t>
        </w:r>
        <w:r w:rsidR="00385616" w:rsidRPr="009060BA">
          <w:rPr>
            <w:i/>
            <w:sz w:val="22"/>
            <w:szCs w:val="22"/>
            <w:rPrChange w:id="629" w:author="Rebeca de la Paz Gonzales" w:date="2017-06-26T04:21:00Z">
              <w:rPr/>
            </w:rPrChange>
          </w:rPr>
          <w:t>“root”</w:t>
        </w:r>
        <w:r w:rsidR="00385616" w:rsidRPr="009060BA">
          <w:rPr>
            <w:sz w:val="22"/>
            <w:szCs w:val="22"/>
          </w:rPr>
          <w:t xml:space="preserve"> debería ser un pronombre</w:t>
        </w:r>
      </w:ins>
      <w:r w:rsidRPr="009060BA">
        <w:rPr>
          <w:sz w:val="22"/>
          <w:szCs w:val="22"/>
        </w:rPr>
        <w:t>:</w:t>
      </w:r>
    </w:p>
    <w:p w14:paraId="35C800A6" w14:textId="77777777" w:rsidR="004802B5" w:rsidRDefault="004802B5" w:rsidP="00BA19A4">
      <w:pPr>
        <w:ind w:left="113"/>
        <w:rPr>
          <w:ins w:id="630" w:author="Rebeca de la Paz Gonzales" w:date="2017-06-26T04:26:00Z"/>
        </w:rPr>
      </w:pPr>
    </w:p>
    <w:p w14:paraId="45A7E8C7" w14:textId="77777777" w:rsidR="004802B5" w:rsidRDefault="004802B5">
      <w:pPr>
        <w:keepNext/>
        <w:widowControl w:val="0"/>
        <w:autoSpaceDE w:val="0"/>
        <w:autoSpaceDN w:val="0"/>
        <w:adjustRightInd w:val="0"/>
        <w:spacing w:line="280" w:lineRule="atLeast"/>
        <w:jc w:val="center"/>
        <w:rPr>
          <w:ins w:id="631" w:author="Rebeca de la Paz Gonzales" w:date="2017-06-26T04:26:00Z"/>
        </w:rPr>
        <w:pPrChange w:id="632" w:author="Rebeca de la Paz Gonzales" w:date="2017-06-26T04:26:00Z">
          <w:pPr>
            <w:widowControl w:val="0"/>
            <w:autoSpaceDE w:val="0"/>
            <w:autoSpaceDN w:val="0"/>
            <w:adjustRightInd w:val="0"/>
            <w:spacing w:line="280" w:lineRule="atLeast"/>
            <w:jc w:val="center"/>
          </w:pPr>
        </w:pPrChange>
      </w:pPr>
      <w:ins w:id="633" w:author="Rebeca de la Paz Gonzales" w:date="2017-06-26T04:26:00Z">
        <w:r>
          <w:rPr>
            <w:rFonts w:ascii="Times" w:hAnsi="Times" w:cs="Times"/>
            <w:noProof/>
            <w:color w:val="000000"/>
            <w:rPrChange w:id="634" w:author="Unknown">
              <w:rPr>
                <w:noProof/>
              </w:rPr>
            </w:rPrChange>
          </w:rPr>
          <w:drawing>
            <wp:inline distT="0" distB="0" distL="0" distR="0" wp14:anchorId="464759D7" wp14:editId="1909E06B">
              <wp:extent cx="4346173" cy="2133118"/>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1898" cy="2145744"/>
                      </a:xfrm>
                      <a:prstGeom prst="rect">
                        <a:avLst/>
                      </a:prstGeom>
                      <a:noFill/>
                      <a:ln>
                        <a:noFill/>
                      </a:ln>
                    </pic:spPr>
                  </pic:pic>
                </a:graphicData>
              </a:graphic>
            </wp:inline>
          </w:drawing>
        </w:r>
      </w:ins>
    </w:p>
    <w:p w14:paraId="3A4E5A5B" w14:textId="7834802E" w:rsidR="004802B5" w:rsidRPr="00F353E2" w:rsidRDefault="004802B5" w:rsidP="001F55FF">
      <w:pPr>
        <w:pStyle w:val="Descripcin"/>
        <w:jc w:val="center"/>
        <w:outlineLvl w:val="0"/>
        <w:rPr>
          <w:ins w:id="635" w:author="Rebeca de la Paz Gonzales" w:date="2017-06-26T04:27:00Z"/>
          <w:b/>
          <w:noProof/>
          <w:sz w:val="22"/>
        </w:rPr>
        <w:pPrChange w:id="636" w:author="Rebeca de la Paz Gonzales" w:date="2017-06-26T04:26:00Z">
          <w:pPr>
            <w:widowControl w:val="0"/>
            <w:autoSpaceDE w:val="0"/>
            <w:autoSpaceDN w:val="0"/>
            <w:adjustRightInd w:val="0"/>
            <w:spacing w:line="280" w:lineRule="atLeast"/>
            <w:jc w:val="left"/>
          </w:pPr>
        </w:pPrChange>
      </w:pPr>
      <w:bookmarkStart w:id="637" w:name="_Toc486296416"/>
      <w:ins w:id="638" w:author="Rebeca de la Paz Gonzales" w:date="2017-06-26T04:26:00Z">
        <w:r w:rsidRPr="00F353E2">
          <w:rPr>
            <w:b/>
            <w:i w:val="0"/>
            <w:iCs w:val="0"/>
            <w:noProof/>
            <w:color w:val="auto"/>
            <w:sz w:val="22"/>
            <w:szCs w:val="20"/>
            <w:rPrChange w:id="639" w:author="Rebeca de la Paz Gonzales" w:date="2017-06-26T04:27:00Z">
              <w:rPr/>
            </w:rPrChange>
          </w:rPr>
          <w:t xml:space="preserve">Figura </w:t>
        </w:r>
        <w:r w:rsidRPr="00F353E2">
          <w:rPr>
            <w:b/>
            <w:i w:val="0"/>
            <w:iCs w:val="0"/>
            <w:noProof/>
            <w:color w:val="auto"/>
            <w:sz w:val="22"/>
            <w:szCs w:val="20"/>
            <w:rPrChange w:id="640" w:author="Rebeca de la Paz Gonzales" w:date="2017-06-26T04:27:00Z">
              <w:rPr/>
            </w:rPrChange>
          </w:rPr>
          <w:fldChar w:fldCharType="begin"/>
        </w:r>
        <w:r w:rsidRPr="00F353E2">
          <w:rPr>
            <w:b/>
            <w:i w:val="0"/>
            <w:iCs w:val="0"/>
            <w:noProof/>
            <w:color w:val="auto"/>
            <w:sz w:val="22"/>
            <w:szCs w:val="20"/>
            <w:rPrChange w:id="641" w:author="Rebeca de la Paz Gonzales" w:date="2017-06-26T04:27:00Z">
              <w:rPr/>
            </w:rPrChange>
          </w:rPr>
          <w:instrText xml:space="preserve"> SEQ Figura \* ARABIC </w:instrText>
        </w:r>
      </w:ins>
      <w:r w:rsidRPr="00F353E2">
        <w:rPr>
          <w:b/>
          <w:i w:val="0"/>
          <w:iCs w:val="0"/>
          <w:noProof/>
          <w:color w:val="auto"/>
          <w:sz w:val="22"/>
          <w:szCs w:val="20"/>
          <w:rPrChange w:id="642" w:author="Rebeca de la Paz Gonzales" w:date="2017-06-26T04:27:00Z">
            <w:rPr/>
          </w:rPrChange>
        </w:rPr>
        <w:fldChar w:fldCharType="separate"/>
      </w:r>
      <w:r w:rsidR="00EB45CD">
        <w:rPr>
          <w:b/>
          <w:i w:val="0"/>
          <w:iCs w:val="0"/>
          <w:noProof/>
          <w:color w:val="auto"/>
          <w:sz w:val="22"/>
          <w:szCs w:val="20"/>
        </w:rPr>
        <w:t>17</w:t>
      </w:r>
      <w:ins w:id="643" w:author="Rebeca de la Paz Gonzales" w:date="2017-06-26T04:26:00Z">
        <w:r w:rsidRPr="00F353E2">
          <w:rPr>
            <w:b/>
            <w:i w:val="0"/>
            <w:iCs w:val="0"/>
            <w:noProof/>
            <w:color w:val="auto"/>
            <w:sz w:val="22"/>
            <w:szCs w:val="20"/>
            <w:rPrChange w:id="644" w:author="Rebeca de la Paz Gonzales" w:date="2017-06-26T04:27:00Z">
              <w:rPr/>
            </w:rPrChange>
          </w:rPr>
          <w:fldChar w:fldCharType="end"/>
        </w:r>
        <w:r w:rsidRPr="00F353E2">
          <w:rPr>
            <w:b/>
            <w:i w:val="0"/>
            <w:iCs w:val="0"/>
            <w:noProof/>
            <w:color w:val="auto"/>
            <w:sz w:val="22"/>
            <w:szCs w:val="20"/>
            <w:rPrChange w:id="645" w:author="Rebeca de la Paz Gonzales" w:date="2017-06-26T04:27:00Z">
              <w:rPr/>
            </w:rPrChange>
          </w:rPr>
          <w:t>. Árbol con problema de pronombre</w:t>
        </w:r>
      </w:ins>
      <w:bookmarkEnd w:id="637"/>
    </w:p>
    <w:p w14:paraId="67934E87" w14:textId="77777777" w:rsidR="00A20DEF" w:rsidRDefault="00A20DEF">
      <w:pPr>
        <w:rPr>
          <w:ins w:id="646" w:author="Rebeca de la Paz Gonzales" w:date="2017-06-26T04:27:00Z"/>
        </w:rPr>
        <w:pPrChange w:id="647" w:author="Rebeca de la Paz Gonzales" w:date="2017-06-26T04:27:00Z">
          <w:pPr>
            <w:widowControl w:val="0"/>
            <w:autoSpaceDE w:val="0"/>
            <w:autoSpaceDN w:val="0"/>
            <w:adjustRightInd w:val="0"/>
            <w:spacing w:line="280" w:lineRule="atLeast"/>
            <w:jc w:val="left"/>
          </w:pPr>
        </w:pPrChange>
      </w:pPr>
    </w:p>
    <w:p w14:paraId="19388004" w14:textId="37FAF8B4" w:rsidR="00C22EBF" w:rsidRPr="009060BA" w:rsidRDefault="00A20DEF">
      <w:pPr>
        <w:rPr>
          <w:sz w:val="22"/>
          <w:szCs w:val="22"/>
        </w:rPr>
      </w:pPr>
      <w:ins w:id="648" w:author="Rebeca de la Paz Gonzales" w:date="2017-06-26T04:27:00Z">
        <w:r w:rsidRPr="009060BA">
          <w:rPr>
            <w:sz w:val="22"/>
            <w:szCs w:val="22"/>
          </w:rPr>
          <w:t xml:space="preserve">En la imagen se puede apreciar mejor el problema, </w:t>
        </w:r>
      </w:ins>
      <w:ins w:id="649" w:author="Rebeca de la Paz Gonzales" w:date="2017-06-26T04:29:00Z">
        <w:r w:rsidR="0093725C" w:rsidRPr="009060BA">
          <w:rPr>
            <w:sz w:val="22"/>
            <w:szCs w:val="22"/>
          </w:rPr>
          <w:t>dentro del</w:t>
        </w:r>
      </w:ins>
      <w:ins w:id="650" w:author="Rebeca de la Paz Gonzales" w:date="2017-06-26T04:28:00Z">
        <w:r w:rsidR="0093725C" w:rsidRPr="009060BA">
          <w:rPr>
            <w:sz w:val="22"/>
            <w:szCs w:val="22"/>
          </w:rPr>
          <w:t xml:space="preserve"> </w:t>
        </w:r>
      </w:ins>
      <w:ins w:id="651" w:author="Rebeca de la Paz Gonzales" w:date="2017-06-26T04:27:00Z">
        <w:r w:rsidR="0093725C" w:rsidRPr="009060BA">
          <w:rPr>
            <w:sz w:val="22"/>
            <w:szCs w:val="22"/>
          </w:rPr>
          <w:t xml:space="preserve">primer sintagma preposicional </w:t>
        </w:r>
      </w:ins>
      <w:ins w:id="652" w:author="Rebeca de la Paz Gonzales" w:date="2017-06-26T04:28:00Z">
        <w:r w:rsidRPr="009060BA">
          <w:rPr>
            <w:i/>
            <w:sz w:val="22"/>
            <w:szCs w:val="22"/>
          </w:rPr>
          <w:t>PP_ENTRE</w:t>
        </w:r>
        <w:r w:rsidRPr="009060BA">
          <w:rPr>
            <w:sz w:val="22"/>
            <w:szCs w:val="22"/>
          </w:rPr>
          <w:t xml:space="preserve">, </w:t>
        </w:r>
      </w:ins>
      <w:ins w:id="653" w:author="Rebeca de la Paz Gonzales" w:date="2017-06-26T04:29:00Z">
        <w:r w:rsidR="0093725C" w:rsidRPr="009060BA">
          <w:rPr>
            <w:sz w:val="22"/>
            <w:szCs w:val="22"/>
          </w:rPr>
          <w:t>hay un sintagma nominal que no contiene un sustantivo para poder hacer la funci</w:t>
        </w:r>
      </w:ins>
      <w:ins w:id="654" w:author="Rebeca de la Paz Gonzales" w:date="2017-06-26T04:30:00Z">
        <w:r w:rsidR="0093725C" w:rsidRPr="009060BA">
          <w:rPr>
            <w:sz w:val="22"/>
            <w:szCs w:val="22"/>
          </w:rPr>
          <w:t xml:space="preserve">ón de </w:t>
        </w:r>
        <w:r w:rsidR="0093725C" w:rsidRPr="009060BA">
          <w:rPr>
            <w:i/>
            <w:sz w:val="22"/>
            <w:szCs w:val="22"/>
          </w:rPr>
          <w:t xml:space="preserve">“root” </w:t>
        </w:r>
        <w:r w:rsidR="0093725C" w:rsidRPr="009060BA">
          <w:rPr>
            <w:sz w:val="22"/>
            <w:szCs w:val="22"/>
          </w:rPr>
          <w:t xml:space="preserve">dentro de la cláusula </w:t>
        </w:r>
        <w:r w:rsidR="0093725C" w:rsidRPr="009060BA">
          <w:rPr>
            <w:i/>
            <w:sz w:val="22"/>
            <w:szCs w:val="22"/>
          </w:rPr>
          <w:t xml:space="preserve">NP, </w:t>
        </w:r>
        <w:r w:rsidR="0093725C" w:rsidRPr="009060BA">
          <w:rPr>
            <w:sz w:val="22"/>
            <w:szCs w:val="22"/>
          </w:rPr>
          <w:t xml:space="preserve">por lo que en este caso el pronombre </w:t>
        </w:r>
      </w:ins>
      <w:ins w:id="655" w:author="Rebeca de la Paz Gonzales" w:date="2017-06-26T04:31:00Z">
        <w:r w:rsidR="0093725C" w:rsidRPr="009060BA">
          <w:rPr>
            <w:i/>
            <w:sz w:val="22"/>
            <w:szCs w:val="22"/>
          </w:rPr>
          <w:t>P</w:t>
        </w:r>
        <w:r w:rsidR="0093725C" w:rsidRPr="009060BA">
          <w:rPr>
            <w:sz w:val="22"/>
            <w:szCs w:val="22"/>
          </w:rPr>
          <w:t xml:space="preserve"> pasaría a ser el nodo padre. Como se ha comentado anteriormente, generalizar este caso de pronombres como ra</w:t>
        </w:r>
      </w:ins>
      <w:ins w:id="656" w:author="Rebeca de la Paz Gonzales" w:date="2017-06-26T04:32:00Z">
        <w:r w:rsidR="0093725C" w:rsidRPr="009060BA">
          <w:rPr>
            <w:sz w:val="22"/>
            <w:szCs w:val="22"/>
          </w:rPr>
          <w:t>íz afectaría de forma negativa en los pronombres que tienen funcionalidad asociada al verbo.</w:t>
        </w:r>
      </w:ins>
    </w:p>
    <w:p w14:paraId="3223E2D7" w14:textId="4E6E96BB" w:rsidR="00C42766" w:rsidRDefault="00C22EBF">
      <w:pPr>
        <w:jc w:val="left"/>
      </w:pPr>
      <w:r>
        <w:br w:type="page"/>
      </w:r>
    </w:p>
    <w:p w14:paraId="5DF53059" w14:textId="2AF32A5C" w:rsidR="007C3D8F" w:rsidRPr="00B639BF" w:rsidRDefault="007C3D8F" w:rsidP="001F55FF">
      <w:pPr>
        <w:pStyle w:val="Ttulo1"/>
      </w:pPr>
      <w:bookmarkStart w:id="657" w:name="_Toc486369602"/>
      <w:commentRangeStart w:id="658"/>
      <w:r w:rsidRPr="00B639BF">
        <w:lastRenderedPageBreak/>
        <w:t>Desarrollo</w:t>
      </w:r>
      <w:commentRangeEnd w:id="658"/>
      <w:r w:rsidR="00B406D2">
        <w:rPr>
          <w:rStyle w:val="Refdecomentario"/>
          <w:rFonts w:ascii="Times New Roman" w:hAnsi="Times New Roman" w:cs="Times New Roman"/>
          <w:b w:val="0"/>
          <w:bCs w:val="0"/>
          <w:kern w:val="0"/>
        </w:rPr>
        <w:commentReference w:id="658"/>
      </w:r>
      <w:bookmarkEnd w:id="657"/>
    </w:p>
    <w:p w14:paraId="74B17B3A" w14:textId="77F2C33C" w:rsidR="00615118" w:rsidRPr="00615118" w:rsidRDefault="003F34AA" w:rsidP="001F55FF">
      <w:pPr>
        <w:pStyle w:val="Ttulo2"/>
      </w:pPr>
      <w:bookmarkStart w:id="659" w:name="_Toc486369603"/>
      <w:r>
        <w:t>Plantilla en formato CoNLL</w:t>
      </w:r>
      <w:bookmarkEnd w:id="659"/>
    </w:p>
    <w:p w14:paraId="7C62CC16" w14:textId="12802EAA" w:rsidR="00615118" w:rsidRPr="000B4B98" w:rsidDel="005B236C" w:rsidRDefault="00615118" w:rsidP="0054630A">
      <w:pPr>
        <w:ind w:left="113"/>
        <w:rPr>
          <w:del w:id="660" w:author="Rebeca de la Paz Gonzales" w:date="2017-06-25T16:50:00Z"/>
          <w:sz w:val="22"/>
          <w:szCs w:val="22"/>
        </w:rPr>
      </w:pPr>
      <w:r w:rsidRPr="000B4B98">
        <w:rPr>
          <w:sz w:val="22"/>
          <w:szCs w:val="22"/>
        </w:rPr>
        <w:t xml:space="preserve">Un paso previo a la implementación del algoritmo fue la creación de la plantilla en formato CoNLL. </w:t>
      </w:r>
      <w:r w:rsidR="0054630A" w:rsidRPr="000B4B98">
        <w:rPr>
          <w:sz w:val="22"/>
          <w:szCs w:val="22"/>
        </w:rPr>
        <w:t>El</w:t>
      </w:r>
      <w:r w:rsidR="00A65625" w:rsidRPr="000B4B98">
        <w:rPr>
          <w:sz w:val="22"/>
          <w:szCs w:val="22"/>
        </w:rPr>
        <w:t xml:space="preserve"> objetivo que tuvo la creación de esta plantilla </w:t>
      </w:r>
      <w:r w:rsidRPr="000B4B98">
        <w:rPr>
          <w:sz w:val="22"/>
          <w:szCs w:val="22"/>
        </w:rPr>
        <w:t>facilitar la traducción que el departamento de lingüística de la Universidad Autónoma de Madrid debía hacer del treebank de constituyentes al nuevo treebank de dependencias.</w:t>
      </w:r>
    </w:p>
    <w:p w14:paraId="753C6126" w14:textId="5D1C29A6" w:rsidR="00615118" w:rsidRPr="000B4B98" w:rsidDel="005B236C" w:rsidRDefault="00615118" w:rsidP="0054630A">
      <w:pPr>
        <w:ind w:left="113"/>
        <w:rPr>
          <w:del w:id="661" w:author="Rebeca de la Paz Gonzales" w:date="2017-06-25T16:50:00Z"/>
          <w:sz w:val="22"/>
          <w:szCs w:val="22"/>
        </w:rPr>
      </w:pPr>
    </w:p>
    <w:p w14:paraId="2867E412" w14:textId="1C76AC2F" w:rsidR="00615118" w:rsidRPr="000B4B98" w:rsidRDefault="00615118" w:rsidP="0054630A">
      <w:pPr>
        <w:ind w:left="113"/>
        <w:rPr>
          <w:sz w:val="22"/>
          <w:szCs w:val="22"/>
        </w:rPr>
      </w:pPr>
      <w:del w:id="662" w:author="Rebeca de la Paz Gonzales" w:date="2017-06-25T16:50:00Z">
        <w:r w:rsidRPr="000B4B98" w:rsidDel="005B236C">
          <w:rPr>
            <w:sz w:val="22"/>
            <w:szCs w:val="22"/>
          </w:rPr>
          <w:delText>****¿Necesario poner el por qué no se hizo para el formato Stanford?</w:delText>
        </w:r>
      </w:del>
    </w:p>
    <w:p w14:paraId="34A5445B" w14:textId="77777777" w:rsidR="00615118" w:rsidRPr="000B4B98" w:rsidRDefault="00615118" w:rsidP="00615118">
      <w:pPr>
        <w:ind w:left="113"/>
        <w:rPr>
          <w:sz w:val="22"/>
          <w:szCs w:val="22"/>
        </w:rPr>
      </w:pPr>
    </w:p>
    <w:p w14:paraId="433C2B47" w14:textId="5143FC77" w:rsidR="00065100" w:rsidRPr="000B4B98" w:rsidRDefault="00A65625" w:rsidP="00CB766F">
      <w:pPr>
        <w:ind w:left="113"/>
        <w:rPr>
          <w:sz w:val="22"/>
          <w:szCs w:val="22"/>
        </w:rPr>
      </w:pPr>
      <w:r w:rsidRPr="000B4B98">
        <w:rPr>
          <w:sz w:val="22"/>
          <w:szCs w:val="22"/>
        </w:rPr>
        <w:t xml:space="preserve">La construcción de la plantilla ha consistido en </w:t>
      </w:r>
      <w:del w:id="663" w:author="Rebeca de la Paz Gonzales" w:date="2017-06-25T16:50:00Z">
        <w:r w:rsidRPr="000B4B98" w:rsidDel="005B236C">
          <w:rPr>
            <w:sz w:val="22"/>
            <w:szCs w:val="22"/>
          </w:rPr>
          <w:delText xml:space="preserve">hacer </w:delText>
        </w:r>
      </w:del>
      <w:ins w:id="664" w:author="Rebeca de la Paz Gonzales" w:date="2017-06-25T16:50:00Z">
        <w:r w:rsidR="005B236C" w:rsidRPr="000B4B98">
          <w:rPr>
            <w:sz w:val="22"/>
            <w:szCs w:val="22"/>
          </w:rPr>
          <w:t xml:space="preserve">crear </w:t>
        </w:r>
      </w:ins>
      <w:r w:rsidRPr="000B4B98">
        <w:rPr>
          <w:sz w:val="22"/>
          <w:szCs w:val="22"/>
        </w:rPr>
        <w:t>un fichero Excel</w:t>
      </w:r>
      <w:r w:rsidR="00F368AE" w:rsidRPr="000B4B98">
        <w:rPr>
          <w:sz w:val="22"/>
          <w:szCs w:val="22"/>
        </w:rPr>
        <w:t>, en formato CSV</w:t>
      </w:r>
      <w:r w:rsidRPr="000B4B98">
        <w:rPr>
          <w:sz w:val="22"/>
          <w:szCs w:val="22"/>
        </w:rPr>
        <w:t xml:space="preserve">, en el cada una de las frases que componen el treebank ha sido tratada para dar lugar a una tabla como la </w:t>
      </w:r>
      <w:r w:rsidR="00065100" w:rsidRPr="000B4B98">
        <w:rPr>
          <w:sz w:val="22"/>
          <w:szCs w:val="22"/>
        </w:rPr>
        <w:t>que se puede apreciar en la</w:t>
      </w:r>
      <w:r w:rsidRPr="000B4B98">
        <w:rPr>
          <w:sz w:val="22"/>
          <w:szCs w:val="22"/>
        </w:rPr>
        <w:t xml:space="preserve"> </w:t>
      </w:r>
      <w:r w:rsidR="00CB766F" w:rsidRPr="000B4B98">
        <w:rPr>
          <w:b/>
          <w:i/>
          <w:sz w:val="22"/>
          <w:szCs w:val="22"/>
        </w:rPr>
        <w:fldChar w:fldCharType="begin"/>
      </w:r>
      <w:r w:rsidR="00CB766F" w:rsidRPr="000B4B98">
        <w:rPr>
          <w:b/>
          <w:i/>
          <w:sz w:val="22"/>
          <w:szCs w:val="22"/>
        </w:rPr>
        <w:instrText xml:space="preserve"> </w:instrText>
      </w:r>
      <w:r w:rsidR="00100D20" w:rsidRPr="000B4B98">
        <w:rPr>
          <w:b/>
          <w:i/>
          <w:sz w:val="22"/>
          <w:szCs w:val="22"/>
        </w:rPr>
        <w:instrText>REF</w:instrText>
      </w:r>
      <w:r w:rsidR="00CB766F" w:rsidRPr="000B4B98">
        <w:rPr>
          <w:b/>
          <w:i/>
          <w:sz w:val="22"/>
          <w:szCs w:val="22"/>
        </w:rPr>
        <w:instrText xml:space="preserve"> _Ref484918632 \h  \* MERGEFORMAT </w:instrText>
      </w:r>
      <w:r w:rsidR="00CB766F" w:rsidRPr="000B4B98">
        <w:rPr>
          <w:b/>
          <w:i/>
          <w:sz w:val="22"/>
          <w:szCs w:val="22"/>
        </w:rPr>
      </w:r>
      <w:r w:rsidR="00CB766F" w:rsidRPr="000B4B98">
        <w:rPr>
          <w:b/>
          <w:i/>
          <w:sz w:val="22"/>
          <w:szCs w:val="22"/>
        </w:rPr>
        <w:fldChar w:fldCharType="separate"/>
      </w:r>
      <w:r w:rsidR="00EB45CD" w:rsidRPr="000B4B98">
        <w:rPr>
          <w:b/>
          <w:i/>
          <w:sz w:val="22"/>
          <w:szCs w:val="22"/>
        </w:rPr>
        <w:t xml:space="preserve">Figura </w:t>
      </w:r>
      <w:r w:rsidR="00EB45CD" w:rsidRPr="000B4B98">
        <w:rPr>
          <w:b/>
          <w:i/>
          <w:noProof/>
          <w:sz w:val="22"/>
          <w:szCs w:val="22"/>
        </w:rPr>
        <w:t>9</w:t>
      </w:r>
      <w:r w:rsidR="00CB766F" w:rsidRPr="000B4B98">
        <w:rPr>
          <w:b/>
          <w:i/>
          <w:sz w:val="22"/>
          <w:szCs w:val="22"/>
        </w:rPr>
        <w:fldChar w:fldCharType="end"/>
      </w:r>
      <w:r w:rsidR="00065100" w:rsidRPr="000B4B98">
        <w:rPr>
          <w:sz w:val="22"/>
          <w:szCs w:val="22"/>
        </w:rPr>
        <w:t>, pero con varias de las columnas vacías, cuya responsabilidad de rellenar pertenecía al departamento de lingüística.</w:t>
      </w:r>
    </w:p>
    <w:p w14:paraId="765522EC" w14:textId="77777777" w:rsidR="00065100" w:rsidRPr="000B4B98" w:rsidRDefault="00065100" w:rsidP="00615118">
      <w:pPr>
        <w:ind w:left="113"/>
        <w:rPr>
          <w:noProof/>
          <w:sz w:val="22"/>
          <w:szCs w:val="22"/>
        </w:rPr>
      </w:pPr>
    </w:p>
    <w:p w14:paraId="3B29B9A9" w14:textId="77777777" w:rsidR="00065100" w:rsidRPr="000B4B98" w:rsidRDefault="00065100" w:rsidP="00615118">
      <w:pPr>
        <w:ind w:left="113"/>
        <w:rPr>
          <w:sz w:val="22"/>
          <w:szCs w:val="22"/>
        </w:rPr>
      </w:pPr>
      <w:r w:rsidRPr="000B4B98">
        <w:rPr>
          <w:sz w:val="22"/>
          <w:szCs w:val="22"/>
        </w:rPr>
        <w:t>Para llegar al formato deseado se partió de las frases originales del treebank, es decir, frases que no tienen formato de árboles de constituyentes pero que tienen una pequeña particularidad. Cada una de las palabras que componen la oración tiene asociada la categoría definida por el idioma, categoría que compondrá una de las columnas en el formato CoNLL.</w:t>
      </w:r>
    </w:p>
    <w:p w14:paraId="4AC46109" w14:textId="77777777" w:rsidR="00065100" w:rsidRPr="000B4B98" w:rsidRDefault="00065100" w:rsidP="00615118">
      <w:pPr>
        <w:ind w:left="113"/>
        <w:rPr>
          <w:sz w:val="22"/>
          <w:szCs w:val="22"/>
        </w:rPr>
      </w:pPr>
    </w:p>
    <w:p w14:paraId="3CED9AF9" w14:textId="77777777" w:rsidR="000B4B98" w:rsidRPr="000B4B98" w:rsidRDefault="00215CBA" w:rsidP="000374FF">
      <w:pPr>
        <w:ind w:left="113"/>
        <w:rPr>
          <w:rFonts w:ascii="Courier New" w:hAnsi="Courier New" w:cs="Courier New"/>
          <w:sz w:val="22"/>
          <w:szCs w:val="22"/>
        </w:rPr>
      </w:pPr>
      <w:r w:rsidRPr="000B4B98">
        <w:rPr>
          <w:sz w:val="22"/>
          <w:szCs w:val="22"/>
        </w:rPr>
        <w:t xml:space="preserve">A continuación, una frase del treebank original, en la que se puede apreciar como cada término tiene asociada su categoría, estando </w:t>
      </w:r>
      <w:r w:rsidR="00653473" w:rsidRPr="000B4B98">
        <w:rPr>
          <w:sz w:val="22"/>
          <w:szCs w:val="22"/>
        </w:rPr>
        <w:t xml:space="preserve">la palabra y la categoría </w:t>
      </w:r>
      <w:r w:rsidRPr="000B4B98">
        <w:rPr>
          <w:sz w:val="22"/>
          <w:szCs w:val="22"/>
        </w:rPr>
        <w:t>separad</w:t>
      </w:r>
      <w:r w:rsidR="00653473" w:rsidRPr="000B4B98">
        <w:rPr>
          <w:sz w:val="22"/>
          <w:szCs w:val="22"/>
        </w:rPr>
        <w:t>as</w:t>
      </w:r>
      <w:r w:rsidRPr="000B4B98">
        <w:rPr>
          <w:sz w:val="22"/>
          <w:szCs w:val="22"/>
        </w:rPr>
        <w:t xml:space="preserve"> por un</w:t>
      </w:r>
      <w:r w:rsidR="0047718F" w:rsidRPr="000B4B98">
        <w:rPr>
          <w:sz w:val="22"/>
          <w:szCs w:val="22"/>
        </w:rPr>
        <w:t xml:space="preserve"> delimitador como es la</w:t>
      </w:r>
      <w:r w:rsidR="00F368AE" w:rsidRPr="000B4B98">
        <w:rPr>
          <w:sz w:val="22"/>
          <w:szCs w:val="22"/>
        </w:rPr>
        <w:t xml:space="preserve"> barra inclinada</w:t>
      </w:r>
      <w:r w:rsidR="000374FF" w:rsidRPr="000B4B98">
        <w:rPr>
          <w:sz w:val="22"/>
          <w:szCs w:val="22"/>
        </w:rPr>
        <w:t>:</w:t>
      </w:r>
      <w:r w:rsidR="000374FF" w:rsidRPr="000B4B98">
        <w:rPr>
          <w:rFonts w:ascii="Courier New" w:hAnsi="Courier New" w:cs="Courier New"/>
          <w:sz w:val="22"/>
          <w:szCs w:val="22"/>
        </w:rPr>
        <w:t xml:space="preserve"> </w:t>
      </w:r>
    </w:p>
    <w:p w14:paraId="1260A8BB" w14:textId="77777777" w:rsidR="000B4B98" w:rsidRPr="000B4B98" w:rsidRDefault="000B4B98" w:rsidP="000374FF">
      <w:pPr>
        <w:ind w:left="113"/>
        <w:rPr>
          <w:rFonts w:ascii="Courier New" w:hAnsi="Courier New" w:cs="Courier New"/>
          <w:sz w:val="22"/>
          <w:szCs w:val="22"/>
        </w:rPr>
      </w:pPr>
    </w:p>
    <w:p w14:paraId="4B71039A" w14:textId="025F0572" w:rsidR="00215CBA" w:rsidRPr="000B4B98" w:rsidRDefault="00215CBA" w:rsidP="000374FF">
      <w:pPr>
        <w:ind w:left="113"/>
        <w:rPr>
          <w:rFonts w:ascii="Courier New" w:hAnsi="Courier New" w:cs="Courier New"/>
          <w:sz w:val="22"/>
          <w:szCs w:val="22"/>
        </w:rPr>
      </w:pPr>
      <w:r w:rsidRPr="000B4B98">
        <w:rPr>
          <w:rFonts w:ascii="Courier New" w:hAnsi="Courier New" w:cs="Courier New"/>
          <w:sz w:val="22"/>
          <w:szCs w:val="22"/>
        </w:rPr>
        <w:t>La/ART policía/N descubre/V un/ART gran/ADJ arsenal/N de/PREP ETA/NPR en/PREP Francia/NPR tras/PREP producirse/V un/ART incendio/N en/PREP un/ART chalé/N ./PUNCT</w:t>
      </w:r>
    </w:p>
    <w:p w14:paraId="49A40FA6" w14:textId="77777777" w:rsidR="00215CBA" w:rsidRPr="000B4B98" w:rsidRDefault="00215CBA" w:rsidP="00615118">
      <w:pPr>
        <w:ind w:left="113"/>
        <w:rPr>
          <w:sz w:val="22"/>
          <w:szCs w:val="22"/>
        </w:rPr>
      </w:pPr>
    </w:p>
    <w:p w14:paraId="35F931F1" w14:textId="1BFF62BF" w:rsidR="00F368AE" w:rsidRPr="000B4B98" w:rsidRDefault="00672283" w:rsidP="00F368AE">
      <w:pPr>
        <w:ind w:left="113"/>
        <w:rPr>
          <w:sz w:val="22"/>
          <w:szCs w:val="22"/>
        </w:rPr>
      </w:pPr>
      <w:r>
        <w:rPr>
          <w:sz w:val="22"/>
          <w:szCs w:val="22"/>
        </w:rPr>
        <w:t xml:space="preserve">La descomposición </w:t>
      </w:r>
      <w:r w:rsidR="00215CBA" w:rsidRPr="000B4B98">
        <w:rPr>
          <w:sz w:val="22"/>
          <w:szCs w:val="22"/>
        </w:rPr>
        <w:t xml:space="preserve">de la oración en las columnas se ha realizado teniendo en cuenta dos delimitadores, el primero el espacio que separa cada una de las palabras, por cada una de las </w:t>
      </w:r>
      <w:r w:rsidR="00F368AE" w:rsidRPr="000B4B98">
        <w:rPr>
          <w:sz w:val="22"/>
          <w:szCs w:val="22"/>
        </w:rPr>
        <w:t>ellas</w:t>
      </w:r>
      <w:r w:rsidR="00215CBA" w:rsidRPr="000B4B98">
        <w:rPr>
          <w:sz w:val="22"/>
          <w:szCs w:val="22"/>
        </w:rPr>
        <w:t xml:space="preserve"> se aumenta un contador, el cual indica el índice o posición del término dentro de la oración. Una vez que se obtiene </w:t>
      </w:r>
      <w:r w:rsidR="00F368AE" w:rsidRPr="000B4B98">
        <w:rPr>
          <w:sz w:val="22"/>
          <w:szCs w:val="22"/>
        </w:rPr>
        <w:t xml:space="preserve">el grupo formado por palabra y categoría, se hace la división por el delimitador que es la barra inclinada. </w:t>
      </w:r>
    </w:p>
    <w:p w14:paraId="33FDADD6" w14:textId="77777777" w:rsidR="00F368AE" w:rsidRPr="000B4B98" w:rsidRDefault="00F368AE" w:rsidP="00F368AE">
      <w:pPr>
        <w:ind w:left="113"/>
        <w:rPr>
          <w:sz w:val="22"/>
          <w:szCs w:val="22"/>
        </w:rPr>
      </w:pPr>
    </w:p>
    <w:p w14:paraId="53E3124D" w14:textId="2A286752" w:rsidR="0087519E" w:rsidRPr="000B4B98" w:rsidRDefault="00F368AE" w:rsidP="0087519E">
      <w:pPr>
        <w:ind w:left="113"/>
        <w:rPr>
          <w:sz w:val="22"/>
          <w:szCs w:val="22"/>
        </w:rPr>
      </w:pPr>
      <w:r w:rsidRPr="000B4B98">
        <w:rPr>
          <w:sz w:val="22"/>
          <w:szCs w:val="22"/>
        </w:rPr>
        <w:t xml:space="preserve">Con las separaciones que se han mencionado, se obtienen tres de las columnas que componen la tabla, el índice, la palabra en sí y la categoría del idioma. </w:t>
      </w:r>
      <w:r w:rsidR="0087519E" w:rsidRPr="000B4B98">
        <w:rPr>
          <w:sz w:val="22"/>
          <w:szCs w:val="22"/>
        </w:rPr>
        <w:t>De las demás columnas que componen la tabla, sólo alguna más se completa en esta parte del proyecto, la cual es la categoría universal. Cabe decir, que por el momento y hasta que se determine de forma definitiva por el departamento de lingüística, cual es la correspondencia más adecuada entre la categoría del idioma y la categoría universal, se ha decidido poner en la categoría universal (UPOSTAG) la misma que la del idioma (XPOSTAG).</w:t>
      </w:r>
    </w:p>
    <w:p w14:paraId="6B1081E3" w14:textId="77777777" w:rsidR="000374FF" w:rsidRDefault="000374FF" w:rsidP="0087519E">
      <w:pPr>
        <w:ind w:left="113"/>
      </w:pPr>
    </w:p>
    <w:p w14:paraId="7FE8A644" w14:textId="77777777" w:rsidR="0047718F" w:rsidRDefault="00B32A16" w:rsidP="00C22EBF">
      <w:pPr>
        <w:keepNext/>
        <w:ind w:left="113"/>
        <w:jc w:val="center"/>
      </w:pPr>
      <w:r w:rsidRPr="00AC397B">
        <w:rPr>
          <w:noProof/>
        </w:rPr>
        <w:drawing>
          <wp:inline distT="0" distB="0" distL="0" distR="0" wp14:anchorId="684838D0" wp14:editId="08FC12E7">
            <wp:extent cx="3171647" cy="1746464"/>
            <wp:effectExtent l="0" t="0" r="3810" b="6350"/>
            <wp:docPr id="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3116" cy="1780312"/>
                    </a:xfrm>
                    <a:prstGeom prst="rect">
                      <a:avLst/>
                    </a:prstGeom>
                    <a:noFill/>
                    <a:ln>
                      <a:noFill/>
                    </a:ln>
                  </pic:spPr>
                </pic:pic>
              </a:graphicData>
            </a:graphic>
          </wp:inline>
        </w:drawing>
      </w:r>
    </w:p>
    <w:p w14:paraId="1B3F8ABF" w14:textId="77777777" w:rsidR="00155699" w:rsidRPr="0047718F" w:rsidRDefault="0047718F" w:rsidP="001F55FF">
      <w:pPr>
        <w:pStyle w:val="Epgrafe"/>
        <w:outlineLvl w:val="0"/>
      </w:pPr>
      <w:bookmarkStart w:id="665" w:name="_Toc486296417"/>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18</w:t>
      </w:r>
      <w:r>
        <w:fldChar w:fldCharType="end"/>
      </w:r>
      <w:r>
        <w:t>. Plantilla en formato CoNLL en español</w:t>
      </w:r>
      <w:bookmarkEnd w:id="665"/>
    </w:p>
    <w:p w14:paraId="61F0B3A0" w14:textId="1D36B1B1" w:rsidR="00140BE8" w:rsidRDefault="003F34AA" w:rsidP="001F55FF">
      <w:pPr>
        <w:pStyle w:val="Ttulo2"/>
      </w:pPr>
      <w:bookmarkStart w:id="666" w:name="_Toc486369604"/>
      <w:commentRangeStart w:id="667"/>
      <w:r>
        <w:lastRenderedPageBreak/>
        <w:t>Formato de ficheros</w:t>
      </w:r>
      <w:commentRangeEnd w:id="667"/>
      <w:r w:rsidR="007524DC">
        <w:rPr>
          <w:rStyle w:val="Refdecomentario"/>
          <w:rFonts w:ascii="Times New Roman" w:hAnsi="Times New Roman" w:cs="Times New Roman"/>
          <w:b w:val="0"/>
          <w:bCs w:val="0"/>
          <w:i w:val="0"/>
          <w:iCs w:val="0"/>
        </w:rPr>
        <w:commentReference w:id="667"/>
      </w:r>
      <w:bookmarkEnd w:id="666"/>
    </w:p>
    <w:p w14:paraId="6A27E00F" w14:textId="04D007E8" w:rsidR="00140BE8" w:rsidRPr="000B4B98" w:rsidDel="005B236C" w:rsidRDefault="00140BE8" w:rsidP="00140BE8">
      <w:pPr>
        <w:ind w:left="113"/>
        <w:rPr>
          <w:del w:id="668" w:author="Rebeca de la Paz Gonzales" w:date="2017-06-25T16:51:00Z"/>
          <w:sz w:val="22"/>
          <w:szCs w:val="22"/>
        </w:rPr>
      </w:pPr>
      <w:del w:id="669" w:author="Rebeca de la Paz Gonzales" w:date="2017-06-25T16:51:00Z">
        <w:r w:rsidRPr="000B4B98" w:rsidDel="005B236C">
          <w:rPr>
            <w:sz w:val="22"/>
            <w:szCs w:val="22"/>
          </w:rPr>
          <w:delText>*****En el proyecto es necesario la lectura de varios ficheros, los cuales, son de diferente tipo, y con formato distinto en su interior, por lo que dependiendo de ello se deberán tratar de un modo u otro.</w:delText>
        </w:r>
      </w:del>
    </w:p>
    <w:p w14:paraId="16CB7E9C" w14:textId="3BCC0980" w:rsidR="00140BE8" w:rsidRPr="000B4B98" w:rsidDel="005B236C" w:rsidRDefault="00140BE8" w:rsidP="00140BE8">
      <w:pPr>
        <w:ind w:left="113"/>
        <w:rPr>
          <w:del w:id="670" w:author="Rebeca de la Paz Gonzales" w:date="2017-06-25T16:51:00Z"/>
          <w:sz w:val="22"/>
          <w:szCs w:val="22"/>
        </w:rPr>
      </w:pPr>
    </w:p>
    <w:p w14:paraId="6549C657" w14:textId="77777777" w:rsidR="005B236C" w:rsidRPr="000B4B98" w:rsidRDefault="00140BE8" w:rsidP="005B236C">
      <w:pPr>
        <w:ind w:left="113"/>
        <w:rPr>
          <w:ins w:id="671" w:author="Rebeca de la Paz Gonzales" w:date="2017-06-25T16:55:00Z"/>
          <w:sz w:val="22"/>
          <w:szCs w:val="22"/>
        </w:rPr>
      </w:pPr>
      <w:del w:id="672" w:author="Rebeca de la Paz Gonzales" w:date="2017-06-25T16:51:00Z">
        <w:r w:rsidRPr="000B4B98" w:rsidDel="005B236C">
          <w:rPr>
            <w:sz w:val="22"/>
            <w:szCs w:val="22"/>
          </w:rPr>
          <w:delText>**** ¿Hay que</w:delText>
        </w:r>
        <w:r w:rsidR="00F43FB5" w:rsidRPr="000B4B98" w:rsidDel="005B236C">
          <w:rPr>
            <w:sz w:val="22"/>
            <w:szCs w:val="22"/>
          </w:rPr>
          <w:delText xml:space="preserve"> poner la forma en que se trata</w:delText>
        </w:r>
        <w:r w:rsidRPr="000B4B98" w:rsidDel="005B236C">
          <w:rPr>
            <w:sz w:val="22"/>
            <w:szCs w:val="22"/>
          </w:rPr>
          <w:delText xml:space="preserve"> la información al leerse?</w:delText>
        </w:r>
      </w:del>
      <w:ins w:id="673" w:author="Rebeca de la Paz Gonzales" w:date="2017-06-25T16:51:00Z">
        <w:r w:rsidR="005B236C" w:rsidRPr="000B4B98">
          <w:rPr>
            <w:sz w:val="22"/>
            <w:szCs w:val="22"/>
          </w:rPr>
          <w:t xml:space="preserve">En este apartado se mostrará como son los ficheros utilizados a lo largo del proyecto, por un </w:t>
        </w:r>
      </w:ins>
      <w:ins w:id="674" w:author="Rebeca de la Paz Gonzales" w:date="2017-06-25T16:53:00Z">
        <w:r w:rsidR="005B236C" w:rsidRPr="000B4B98">
          <w:rPr>
            <w:sz w:val="22"/>
            <w:szCs w:val="22"/>
          </w:rPr>
          <w:t>lado,</w:t>
        </w:r>
      </w:ins>
      <w:ins w:id="675" w:author="Rebeca de la Paz Gonzales" w:date="2017-06-25T16:51:00Z">
        <w:r w:rsidR="005B236C" w:rsidRPr="000B4B98">
          <w:rPr>
            <w:sz w:val="22"/>
            <w:szCs w:val="22"/>
          </w:rPr>
          <w:t xml:space="preserve"> los ficheros de entrada</w:t>
        </w:r>
      </w:ins>
      <w:ins w:id="676" w:author="Rebeca de la Paz Gonzales" w:date="2017-06-25T16:52:00Z">
        <w:r w:rsidR="005B236C" w:rsidRPr="000B4B98">
          <w:rPr>
            <w:sz w:val="22"/>
            <w:szCs w:val="22"/>
          </w:rPr>
          <w:t xml:space="preserve"> y por otro los de salida.</w:t>
        </w:r>
      </w:ins>
      <w:ins w:id="677" w:author="Rebeca de la Paz Gonzales" w:date="2017-06-25T16:53:00Z">
        <w:r w:rsidR="005B236C" w:rsidRPr="000B4B98">
          <w:rPr>
            <w:sz w:val="22"/>
            <w:szCs w:val="22"/>
          </w:rPr>
          <w:t xml:space="preserve"> </w:t>
        </w:r>
      </w:ins>
    </w:p>
    <w:p w14:paraId="07DDFFB6" w14:textId="77777777" w:rsidR="005B236C" w:rsidRPr="000B4B98" w:rsidRDefault="005B236C" w:rsidP="005B236C">
      <w:pPr>
        <w:ind w:left="113"/>
        <w:rPr>
          <w:ins w:id="678" w:author="Rebeca de la Paz Gonzales" w:date="2017-06-25T16:55:00Z"/>
          <w:sz w:val="22"/>
          <w:szCs w:val="22"/>
        </w:rPr>
      </w:pPr>
    </w:p>
    <w:p w14:paraId="6E6586E4" w14:textId="5A7339AA" w:rsidR="005B236C" w:rsidRPr="000B4B98" w:rsidDel="005B236C" w:rsidRDefault="005B236C" w:rsidP="005B236C">
      <w:pPr>
        <w:ind w:left="113"/>
        <w:rPr>
          <w:del w:id="679" w:author="Rebeca de la Paz Gonzales" w:date="2017-06-25T16:55:00Z"/>
          <w:sz w:val="22"/>
          <w:szCs w:val="22"/>
        </w:rPr>
      </w:pPr>
      <w:ins w:id="680" w:author="Rebeca de la Paz Gonzales" w:date="2017-06-25T16:53:00Z">
        <w:r w:rsidRPr="000B4B98">
          <w:rPr>
            <w:sz w:val="22"/>
            <w:szCs w:val="22"/>
          </w:rPr>
          <w:t>Como entrada se utilizan el treebank de constituyentes y</w:t>
        </w:r>
      </w:ins>
      <w:ins w:id="681" w:author="Rebeca de la Paz Gonzales" w:date="2017-06-25T16:54:00Z">
        <w:r w:rsidRPr="000B4B98">
          <w:rPr>
            <w:sz w:val="22"/>
            <w:szCs w:val="22"/>
          </w:rPr>
          <w:t xml:space="preserve"> un documento que contiene la tabla de etiquetas asociada los pares de elemento</w:t>
        </w:r>
      </w:ins>
      <w:ins w:id="682" w:author="Rebeca de la Paz Gonzales" w:date="2017-06-25T16:55:00Z">
        <w:r w:rsidRPr="000B4B98">
          <w:rPr>
            <w:sz w:val="22"/>
            <w:szCs w:val="22"/>
          </w:rPr>
          <w:t>s</w:t>
        </w:r>
      </w:ins>
      <w:ins w:id="683" w:author="Rebeca de la Paz Gonzales" w:date="2017-06-25T16:54:00Z">
        <w:r w:rsidRPr="000B4B98">
          <w:rPr>
            <w:sz w:val="22"/>
            <w:szCs w:val="22"/>
          </w:rPr>
          <w:t>, mientras que para la salida se tienen dos posibles archivos, dependiendo del formato de salida escogido para representar el treebank de dependencias</w:t>
        </w:r>
      </w:ins>
      <w:ins w:id="684" w:author="Rebeca de la Paz Gonzales" w:date="2017-06-25T16:58:00Z">
        <w:r w:rsidR="00303453" w:rsidRPr="000B4B98">
          <w:rPr>
            <w:sz w:val="22"/>
            <w:szCs w:val="22"/>
          </w:rPr>
          <w:t>. Estos</w:t>
        </w:r>
      </w:ins>
      <w:ins w:id="685" w:author="Rebeca de la Paz Gonzales" w:date="2017-06-25T16:54:00Z">
        <w:r w:rsidRPr="000B4B98">
          <w:rPr>
            <w:sz w:val="22"/>
            <w:szCs w:val="22"/>
          </w:rPr>
          <w:t xml:space="preserve"> formatos han sido comentados en apartados anteriores, </w:t>
        </w:r>
      </w:ins>
      <w:ins w:id="686" w:author="Rebeca de la Paz Gonzales" w:date="2017-06-25T16:57:00Z">
        <w:r w:rsidR="00381B9A" w:rsidRPr="000B4B98">
          <w:rPr>
            <w:sz w:val="22"/>
            <w:szCs w:val="22"/>
          </w:rPr>
          <w:t>uno el formato Stanford y el otro sería el formato CoNLL</w:t>
        </w:r>
      </w:ins>
    </w:p>
    <w:p w14:paraId="6AA7AF19" w14:textId="6E534EC3" w:rsidR="005B236C" w:rsidRPr="000B4B98" w:rsidRDefault="00381B9A" w:rsidP="001B0248">
      <w:pPr>
        <w:ind w:left="113"/>
        <w:rPr>
          <w:sz w:val="22"/>
          <w:szCs w:val="22"/>
        </w:rPr>
      </w:pPr>
      <w:ins w:id="687" w:author="Rebeca de la Paz Gonzales" w:date="2017-06-25T16:57:00Z">
        <w:r w:rsidRPr="000B4B98">
          <w:rPr>
            <w:sz w:val="22"/>
            <w:szCs w:val="22"/>
          </w:rPr>
          <w:t>.</w:t>
        </w:r>
      </w:ins>
    </w:p>
    <w:p w14:paraId="2F1AD563" w14:textId="6DF82D11" w:rsidR="00431F5E" w:rsidRDefault="003F34AA" w:rsidP="001F55FF">
      <w:pPr>
        <w:pStyle w:val="Ttulo3"/>
      </w:pPr>
      <w:bookmarkStart w:id="688" w:name="_Toc486369605"/>
      <w:r>
        <w:t>Formato de entrada</w:t>
      </w:r>
      <w:bookmarkEnd w:id="688"/>
    </w:p>
    <w:p w14:paraId="337904BE" w14:textId="77777777" w:rsidR="00CC42EC" w:rsidRPr="000B4B98" w:rsidRDefault="00431F5E" w:rsidP="00431F5E">
      <w:pPr>
        <w:ind w:left="284"/>
        <w:rPr>
          <w:ins w:id="689" w:author="Rebeca de la Paz Gonzales" w:date="2017-06-25T16:59:00Z"/>
          <w:sz w:val="22"/>
          <w:szCs w:val="22"/>
        </w:rPr>
      </w:pPr>
      <w:r w:rsidRPr="000B4B98">
        <w:rPr>
          <w:sz w:val="22"/>
          <w:szCs w:val="22"/>
        </w:rPr>
        <w:t xml:space="preserve">El primer fichero que se usa el que contiene las oraciones originales del treebank con su categoría asociada y que será </w:t>
      </w:r>
      <w:r w:rsidR="00CC42EC" w:rsidRPr="000B4B98">
        <w:rPr>
          <w:sz w:val="22"/>
          <w:szCs w:val="22"/>
        </w:rPr>
        <w:t xml:space="preserve">utilizado en la generación del fichero de plantillas para las mismas frases. El formato utilizado en este fichero es texto plano, por lo que se escogió </w:t>
      </w:r>
      <w:r w:rsidR="00CC42EC" w:rsidRPr="000B4B98">
        <w:rPr>
          <w:i/>
          <w:sz w:val="22"/>
          <w:szCs w:val="22"/>
        </w:rPr>
        <w:t>txt.</w:t>
      </w:r>
      <w:r w:rsidR="00CC42EC" w:rsidRPr="000B4B98">
        <w:rPr>
          <w:sz w:val="22"/>
          <w:szCs w:val="22"/>
        </w:rPr>
        <w:t xml:space="preserve"> </w:t>
      </w:r>
    </w:p>
    <w:p w14:paraId="4587312D" w14:textId="77777777" w:rsidR="001B0248" w:rsidRPr="000B4B98" w:rsidRDefault="001B0248" w:rsidP="00431F5E">
      <w:pPr>
        <w:ind w:left="284"/>
        <w:rPr>
          <w:ins w:id="690" w:author="Rebeca de la Paz Gonzales" w:date="2017-06-25T16:59:00Z"/>
          <w:sz w:val="22"/>
          <w:szCs w:val="22"/>
        </w:rPr>
      </w:pPr>
    </w:p>
    <w:p w14:paraId="1D00C507" w14:textId="7983ECBD" w:rsidR="001B0248" w:rsidRPr="000B4B98" w:rsidRDefault="001B0248" w:rsidP="00431F5E">
      <w:pPr>
        <w:ind w:left="284"/>
        <w:rPr>
          <w:sz w:val="22"/>
          <w:szCs w:val="22"/>
        </w:rPr>
      </w:pPr>
      <w:ins w:id="691" w:author="Rebeca de la Paz Gonzales" w:date="2017-06-25T16:59:00Z">
        <w:r w:rsidRPr="000B4B98">
          <w:rPr>
            <w:sz w:val="22"/>
            <w:szCs w:val="22"/>
          </w:rPr>
          <w:t xml:space="preserve">Este fichero se utiliza para generar la plantilla de oraciones en el formato de dependencias que los </w:t>
        </w:r>
      </w:ins>
      <w:ins w:id="692" w:author="Rebeca de la Paz Gonzales" w:date="2017-06-25T17:00:00Z">
        <w:r w:rsidRPr="000B4B98">
          <w:rPr>
            <w:sz w:val="22"/>
            <w:szCs w:val="22"/>
          </w:rPr>
          <w:t>lingüistas</w:t>
        </w:r>
      </w:ins>
      <w:ins w:id="693" w:author="Rebeca de la Paz Gonzales" w:date="2017-06-25T16:59:00Z">
        <w:r w:rsidRPr="000B4B98">
          <w:rPr>
            <w:sz w:val="22"/>
            <w:szCs w:val="22"/>
          </w:rPr>
          <w:t xml:space="preserve"> </w:t>
        </w:r>
      </w:ins>
      <w:ins w:id="694" w:author="Rebeca de la Paz Gonzales" w:date="2017-06-25T17:00:00Z">
        <w:r w:rsidRPr="000B4B98">
          <w:rPr>
            <w:sz w:val="22"/>
            <w:szCs w:val="22"/>
          </w:rPr>
          <w:t>debían rellenar con las relaciones de cada oración.</w:t>
        </w:r>
      </w:ins>
    </w:p>
    <w:p w14:paraId="44B7B554" w14:textId="77777777" w:rsidR="00F66332" w:rsidRDefault="00F66332" w:rsidP="00431F5E">
      <w:pPr>
        <w:ind w:left="284"/>
      </w:pPr>
    </w:p>
    <w:p w14:paraId="56B43C38" w14:textId="77777777" w:rsidR="00F66332" w:rsidRDefault="00B32A16" w:rsidP="00C22EBF">
      <w:pPr>
        <w:keepNext/>
        <w:ind w:left="284"/>
        <w:jc w:val="center"/>
      </w:pPr>
      <w:r w:rsidRPr="00AC397B">
        <w:rPr>
          <w:noProof/>
        </w:rPr>
        <w:drawing>
          <wp:inline distT="0" distB="0" distL="0" distR="0" wp14:anchorId="013F57EA" wp14:editId="4AE730E4">
            <wp:extent cx="3549535" cy="1797390"/>
            <wp:effectExtent l="0" t="0" r="6985" b="6350"/>
            <wp:docPr id="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32401" cy="1839351"/>
                    </a:xfrm>
                    <a:prstGeom prst="rect">
                      <a:avLst/>
                    </a:prstGeom>
                    <a:noFill/>
                    <a:ln>
                      <a:noFill/>
                    </a:ln>
                  </pic:spPr>
                </pic:pic>
              </a:graphicData>
            </a:graphic>
          </wp:inline>
        </w:drawing>
      </w:r>
    </w:p>
    <w:p w14:paraId="5B770EFA" w14:textId="77777777" w:rsidR="00F66332" w:rsidRPr="00CC42EC" w:rsidRDefault="00F66332" w:rsidP="001F55FF">
      <w:pPr>
        <w:pStyle w:val="Epgrafe"/>
        <w:outlineLvl w:val="0"/>
      </w:pPr>
      <w:bookmarkStart w:id="695" w:name="_Toc486296418"/>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19</w:t>
      </w:r>
      <w:r>
        <w:fldChar w:fldCharType="end"/>
      </w:r>
      <w:r>
        <w:t>. Fichero de oraciones originales en texto plano</w:t>
      </w:r>
      <w:bookmarkEnd w:id="695"/>
    </w:p>
    <w:p w14:paraId="1E7BB7C8" w14:textId="792DC69D" w:rsidR="00CC42EC" w:rsidRPr="000B4B98" w:rsidRDefault="00CC42EC" w:rsidP="00431F5E">
      <w:pPr>
        <w:ind w:left="284"/>
        <w:rPr>
          <w:i/>
          <w:sz w:val="21"/>
        </w:rPr>
      </w:pPr>
      <w:r w:rsidRPr="000B4B98">
        <w:rPr>
          <w:sz w:val="21"/>
        </w:rPr>
        <w:t xml:space="preserve"> El segundo archivo a utilizar es el que contiene todas las oraciones del treebank en forma de árboles de constituyentes</w:t>
      </w:r>
      <w:r w:rsidR="00F66332" w:rsidRPr="000B4B98">
        <w:rPr>
          <w:sz w:val="21"/>
        </w:rPr>
        <w:t>, que serán la entrada del algoritmo y a partir de los cuales se hará la transformación a depende</w:t>
      </w:r>
      <w:r w:rsidR="00CB766F" w:rsidRPr="000B4B98">
        <w:rPr>
          <w:sz w:val="21"/>
        </w:rPr>
        <w:t>n</w:t>
      </w:r>
      <w:r w:rsidR="00F66332" w:rsidRPr="000B4B98">
        <w:rPr>
          <w:sz w:val="21"/>
        </w:rPr>
        <w:t>cias.</w:t>
      </w:r>
      <w:r w:rsidR="00CB766F" w:rsidRPr="000B4B98">
        <w:rPr>
          <w:sz w:val="21"/>
        </w:rPr>
        <w:t xml:space="preserve"> </w:t>
      </w:r>
      <w:r w:rsidRPr="000B4B98">
        <w:rPr>
          <w:sz w:val="21"/>
        </w:rPr>
        <w:t xml:space="preserve">Debido a que los árboles deben mantenerse balanceados se ha decido usar el formato </w:t>
      </w:r>
      <w:r w:rsidRPr="000B4B98">
        <w:rPr>
          <w:i/>
          <w:sz w:val="21"/>
        </w:rPr>
        <w:t>lisp.</w:t>
      </w:r>
    </w:p>
    <w:p w14:paraId="0B463380" w14:textId="77777777" w:rsidR="00140BE8" w:rsidRPr="00CC42EC" w:rsidRDefault="00140BE8" w:rsidP="00431F5E">
      <w:pPr>
        <w:ind w:left="284"/>
        <w:rPr>
          <w:i/>
        </w:rPr>
      </w:pPr>
    </w:p>
    <w:p w14:paraId="1F326B30" w14:textId="77777777" w:rsidR="00140BE8" w:rsidRDefault="00B32A16" w:rsidP="00140BE8">
      <w:pPr>
        <w:keepNext/>
        <w:ind w:left="284"/>
        <w:jc w:val="center"/>
      </w:pPr>
      <w:r>
        <w:rPr>
          <w:noProof/>
        </w:rPr>
        <w:drawing>
          <wp:inline distT="0" distB="0" distL="0" distR="0" wp14:anchorId="3B4E1549" wp14:editId="7B2F68B3">
            <wp:extent cx="1629001" cy="1986703"/>
            <wp:effectExtent l="0" t="0" r="0" b="0"/>
            <wp:docPr id="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2" cstate="print">
                      <a:extLst>
                        <a:ext uri="{28A0092B-C50C-407E-A947-70E740481C1C}">
                          <a14:useLocalDpi xmlns:a14="http://schemas.microsoft.com/office/drawing/2010/main" val="0"/>
                        </a:ext>
                      </a:extLst>
                    </a:blip>
                    <a:srcRect b="38741"/>
                    <a:stretch>
                      <a:fillRect/>
                    </a:stretch>
                  </pic:blipFill>
                  <pic:spPr bwMode="auto">
                    <a:xfrm>
                      <a:off x="0" y="0"/>
                      <a:ext cx="1661558" cy="2026409"/>
                    </a:xfrm>
                    <a:prstGeom prst="rect">
                      <a:avLst/>
                    </a:prstGeom>
                    <a:noFill/>
                    <a:ln>
                      <a:noFill/>
                    </a:ln>
                  </pic:spPr>
                </pic:pic>
              </a:graphicData>
            </a:graphic>
          </wp:inline>
        </w:drawing>
      </w:r>
    </w:p>
    <w:p w14:paraId="39DFBA44" w14:textId="2679A532" w:rsidR="00CB5D72" w:rsidRDefault="00140BE8" w:rsidP="001F55FF">
      <w:pPr>
        <w:pStyle w:val="Epgrafe"/>
        <w:outlineLvl w:val="0"/>
        <w:rPr>
          <w:ins w:id="696" w:author="Rebeca de la Paz Gonzales" w:date="2017-06-26T01:59:00Z"/>
        </w:rPr>
      </w:pPr>
      <w:bookmarkStart w:id="697" w:name="_Toc486296419"/>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20</w:t>
      </w:r>
      <w:r>
        <w:fldChar w:fldCharType="end"/>
      </w:r>
      <w:r>
        <w:t>. Fichero de oraciones como árboles de constituyentes</w:t>
      </w:r>
      <w:bookmarkEnd w:id="697"/>
    </w:p>
    <w:p w14:paraId="758CBEEF" w14:textId="25293B96" w:rsidR="00140BE8" w:rsidRPr="000B4B98" w:rsidRDefault="00CC42EC" w:rsidP="00431F5E">
      <w:pPr>
        <w:ind w:left="284"/>
        <w:rPr>
          <w:ins w:id="698" w:author="Rebeca de la Paz Gonzales" w:date="2017-06-26T01:59:00Z"/>
          <w:sz w:val="22"/>
          <w:szCs w:val="22"/>
        </w:rPr>
      </w:pPr>
      <w:r w:rsidRPr="000B4B98">
        <w:rPr>
          <w:sz w:val="22"/>
          <w:szCs w:val="22"/>
        </w:rPr>
        <w:t>Por último, se hará uso del documento de relaciones</w:t>
      </w:r>
      <w:r w:rsidR="00F66332" w:rsidRPr="000B4B98">
        <w:rPr>
          <w:sz w:val="22"/>
          <w:szCs w:val="22"/>
        </w:rPr>
        <w:t xml:space="preserve"> que contiene todas las posibles de combinaciones de elementos dentro de un posible contexto junto con la etiqueta de funcionalidad </w:t>
      </w:r>
      <w:r w:rsidR="00F66332" w:rsidRPr="000B4B98">
        <w:rPr>
          <w:sz w:val="22"/>
          <w:szCs w:val="22"/>
        </w:rPr>
        <w:lastRenderedPageBreak/>
        <w:t>de dependencias asociada. La información que contiene se usará en el algoritmo de transformación para asignar correctamente las etiquetas de con la funcionalidad asociada las relaciones de dependencia que se vayan creando. Para estos datos se necesitaba un formato sencillo y estructurado, motivo por el que se ha escogido una hoja de cálcul</w:t>
      </w:r>
      <w:r w:rsidR="00A73678" w:rsidRPr="000B4B98">
        <w:rPr>
          <w:sz w:val="22"/>
          <w:szCs w:val="22"/>
        </w:rPr>
        <w:t xml:space="preserve">o, es decir, un documento Excel. Para la correcta </w:t>
      </w:r>
      <w:r w:rsidR="001155D6" w:rsidRPr="000B4B98">
        <w:rPr>
          <w:sz w:val="22"/>
          <w:szCs w:val="22"/>
        </w:rPr>
        <w:t>lectura del fichero como hoja de cálculo de Excel ha sido necesario la incorporación de paquetes externos y específicos para este tipo de archivos.</w:t>
      </w:r>
    </w:p>
    <w:p w14:paraId="3385D694" w14:textId="77777777" w:rsidR="001155D6" w:rsidRDefault="001155D6" w:rsidP="00431F5E">
      <w:pPr>
        <w:ind w:left="284"/>
      </w:pPr>
    </w:p>
    <w:p w14:paraId="3085BA11" w14:textId="77777777" w:rsidR="00140BE8" w:rsidRDefault="00B32A16" w:rsidP="00140BE8">
      <w:pPr>
        <w:keepNext/>
        <w:ind w:left="284"/>
        <w:jc w:val="center"/>
      </w:pPr>
      <w:r w:rsidRPr="00AC397B">
        <w:rPr>
          <w:noProof/>
        </w:rPr>
        <w:drawing>
          <wp:inline distT="0" distB="0" distL="0" distR="0" wp14:anchorId="5D5C2524" wp14:editId="7718507C">
            <wp:extent cx="2316653" cy="858598"/>
            <wp:effectExtent l="0" t="0" r="0" b="5080"/>
            <wp:docPr id="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34136" cy="865078"/>
                    </a:xfrm>
                    <a:prstGeom prst="rect">
                      <a:avLst/>
                    </a:prstGeom>
                    <a:noFill/>
                    <a:ln>
                      <a:noFill/>
                    </a:ln>
                  </pic:spPr>
                </pic:pic>
              </a:graphicData>
            </a:graphic>
          </wp:inline>
        </w:drawing>
      </w:r>
    </w:p>
    <w:p w14:paraId="153FF0E6" w14:textId="77777777" w:rsidR="00140BE8" w:rsidRPr="00431F5E" w:rsidRDefault="00140BE8" w:rsidP="001F55FF">
      <w:pPr>
        <w:pStyle w:val="Epgrafe"/>
        <w:outlineLvl w:val="0"/>
      </w:pPr>
      <w:bookmarkStart w:id="699" w:name="_Toc486296420"/>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21</w:t>
      </w:r>
      <w:r>
        <w:fldChar w:fldCharType="end"/>
      </w:r>
      <w:r>
        <w:t>. Fichero de relaciones</w:t>
      </w:r>
      <w:bookmarkEnd w:id="699"/>
    </w:p>
    <w:p w14:paraId="7203F066" w14:textId="7D6DE410" w:rsidR="000D0A96" w:rsidRPr="000D0A96" w:rsidRDefault="003F34AA" w:rsidP="001F55FF">
      <w:pPr>
        <w:pStyle w:val="Ttulo3"/>
      </w:pPr>
      <w:bookmarkStart w:id="700" w:name="_Toc486369606"/>
      <w:r>
        <w:t>Formato de salida</w:t>
      </w:r>
      <w:bookmarkEnd w:id="700"/>
    </w:p>
    <w:p w14:paraId="1C2A706B" w14:textId="77777777" w:rsidR="004F2C94" w:rsidRPr="000B4B98" w:rsidRDefault="004F2C94" w:rsidP="00662D76">
      <w:pPr>
        <w:ind w:left="284"/>
        <w:rPr>
          <w:sz w:val="22"/>
          <w:szCs w:val="22"/>
        </w:rPr>
      </w:pPr>
      <w:bookmarkStart w:id="701" w:name="_Toc144524010"/>
      <w:bookmarkStart w:id="702" w:name="_Toc144524012"/>
      <w:bookmarkEnd w:id="701"/>
      <w:bookmarkEnd w:id="702"/>
      <w:r w:rsidRPr="000B4B98">
        <w:rPr>
          <w:sz w:val="22"/>
          <w:szCs w:val="22"/>
        </w:rPr>
        <w:t xml:space="preserve">Anteriormente en el </w:t>
      </w:r>
      <w:r w:rsidR="00820554" w:rsidRPr="000B4B98">
        <w:rPr>
          <w:sz w:val="22"/>
          <w:szCs w:val="22"/>
        </w:rPr>
        <w:t xml:space="preserve">apartado </w:t>
      </w:r>
      <w:r w:rsidR="00820554" w:rsidRPr="000B4B98">
        <w:rPr>
          <w:b/>
          <w:i/>
          <w:sz w:val="22"/>
          <w:szCs w:val="22"/>
        </w:rPr>
        <w:fldChar w:fldCharType="begin"/>
      </w:r>
      <w:r w:rsidR="00820554" w:rsidRPr="000B4B98">
        <w:rPr>
          <w:b/>
          <w:i/>
          <w:sz w:val="22"/>
          <w:szCs w:val="22"/>
        </w:rPr>
        <w:instrText xml:space="preserve"> </w:instrText>
      </w:r>
      <w:r w:rsidR="00100D20" w:rsidRPr="000B4B98">
        <w:rPr>
          <w:b/>
          <w:i/>
          <w:sz w:val="22"/>
          <w:szCs w:val="22"/>
        </w:rPr>
        <w:instrText>REF</w:instrText>
      </w:r>
      <w:r w:rsidR="00820554" w:rsidRPr="000B4B98">
        <w:rPr>
          <w:b/>
          <w:i/>
          <w:sz w:val="22"/>
          <w:szCs w:val="22"/>
        </w:rPr>
        <w:instrText xml:space="preserve"> _Ref484923840 \h  \* MERGEFORMAT </w:instrText>
      </w:r>
      <w:r w:rsidR="00820554" w:rsidRPr="000B4B98">
        <w:rPr>
          <w:b/>
          <w:i/>
          <w:sz w:val="22"/>
          <w:szCs w:val="22"/>
        </w:rPr>
      </w:r>
      <w:r w:rsidR="00820554" w:rsidRPr="000B4B98">
        <w:rPr>
          <w:b/>
          <w:i/>
          <w:sz w:val="22"/>
          <w:szCs w:val="22"/>
        </w:rPr>
        <w:fldChar w:fldCharType="separate"/>
      </w:r>
      <w:r w:rsidR="00EB45CD" w:rsidRPr="000B4B98">
        <w:rPr>
          <w:b/>
          <w:i/>
          <w:sz w:val="22"/>
          <w:szCs w:val="22"/>
        </w:rPr>
        <w:t>Formato de representación</w:t>
      </w:r>
      <w:r w:rsidR="00820554" w:rsidRPr="000B4B98">
        <w:rPr>
          <w:b/>
          <w:i/>
          <w:sz w:val="22"/>
          <w:szCs w:val="22"/>
        </w:rPr>
        <w:fldChar w:fldCharType="end"/>
      </w:r>
      <w:r w:rsidRPr="000B4B98">
        <w:rPr>
          <w:b/>
          <w:i/>
          <w:sz w:val="22"/>
          <w:szCs w:val="22"/>
        </w:rPr>
        <w:t xml:space="preserve"> </w:t>
      </w:r>
      <w:r w:rsidR="00820554" w:rsidRPr="000B4B98">
        <w:rPr>
          <w:sz w:val="22"/>
          <w:szCs w:val="22"/>
        </w:rPr>
        <w:t>se ha hablado de dos formatos de representar las relaciones establecidas por el modelo de gramática de dependencias, uno es el desarrollado por la Universidad de Stanford y el otro sería el formato universal CoNLL.</w:t>
      </w:r>
    </w:p>
    <w:p w14:paraId="3C7F8C78" w14:textId="77777777" w:rsidR="00662D76" w:rsidRPr="000B4B98" w:rsidRDefault="005E19AD" w:rsidP="00662D76">
      <w:pPr>
        <w:ind w:left="284"/>
        <w:rPr>
          <w:sz w:val="22"/>
          <w:szCs w:val="22"/>
        </w:rPr>
      </w:pPr>
      <w:r w:rsidRPr="000B4B98">
        <w:rPr>
          <w:sz w:val="22"/>
          <w:szCs w:val="22"/>
        </w:rPr>
        <w:t xml:space="preserve">La </w:t>
      </w:r>
      <w:r w:rsidR="00662D76" w:rsidRPr="000B4B98">
        <w:rPr>
          <w:sz w:val="22"/>
          <w:szCs w:val="22"/>
        </w:rPr>
        <w:t xml:space="preserve">transformación de los árboles de constituyentes a árboles de dependencias </w:t>
      </w:r>
      <w:r w:rsidRPr="000B4B98">
        <w:rPr>
          <w:sz w:val="22"/>
          <w:szCs w:val="22"/>
        </w:rPr>
        <w:t>puede dar lugar a dos representaciones diferentes, cada una correspondiente a los formatos comentados anteriormente.</w:t>
      </w:r>
    </w:p>
    <w:p w14:paraId="043C9BDB" w14:textId="77777777" w:rsidR="005E19AD" w:rsidRPr="000B4B98" w:rsidRDefault="005E19AD" w:rsidP="00662D76">
      <w:pPr>
        <w:ind w:left="284"/>
        <w:rPr>
          <w:sz w:val="22"/>
          <w:szCs w:val="22"/>
        </w:rPr>
      </w:pPr>
    </w:p>
    <w:p w14:paraId="2433E63E" w14:textId="19F54309" w:rsidR="007C3D8F" w:rsidRPr="000B4B98" w:rsidRDefault="000D0A96" w:rsidP="00F3559E">
      <w:pPr>
        <w:ind w:left="284"/>
        <w:rPr>
          <w:sz w:val="22"/>
          <w:szCs w:val="22"/>
        </w:rPr>
      </w:pPr>
      <w:r w:rsidRPr="000B4B98">
        <w:rPr>
          <w:sz w:val="22"/>
          <w:szCs w:val="22"/>
        </w:rPr>
        <w:t xml:space="preserve">Una vez aplicada la transformación a dependencias se hará el cambio de formato. Para ello se coge la estructura que compone ahora la oración, una lista de relaciones </w:t>
      </w:r>
      <w:r w:rsidRPr="000B4B98">
        <w:rPr>
          <w:i/>
          <w:sz w:val="22"/>
          <w:szCs w:val="22"/>
        </w:rPr>
        <w:t>(class Relation)</w:t>
      </w:r>
      <w:r w:rsidR="00F3559E" w:rsidRPr="000B4B98">
        <w:rPr>
          <w:i/>
          <w:sz w:val="22"/>
          <w:szCs w:val="22"/>
        </w:rPr>
        <w:t xml:space="preserve">. </w:t>
      </w:r>
      <w:r w:rsidR="00F3559E" w:rsidRPr="000B4B98">
        <w:rPr>
          <w:sz w:val="22"/>
          <w:szCs w:val="22"/>
        </w:rPr>
        <w:t xml:space="preserve">De la relación que compone ahora la frase se obtienen los elementos: </w:t>
      </w:r>
      <w:r w:rsidR="00414509" w:rsidRPr="000B4B98">
        <w:rPr>
          <w:i/>
          <w:sz w:val="22"/>
          <w:szCs w:val="22"/>
        </w:rPr>
        <w:t>firstIndex</w:t>
      </w:r>
      <w:r w:rsidR="00F3559E" w:rsidRPr="000B4B98">
        <w:rPr>
          <w:i/>
          <w:sz w:val="22"/>
          <w:szCs w:val="22"/>
        </w:rPr>
        <w:t xml:space="preserve">, </w:t>
      </w:r>
      <w:r w:rsidR="00100D20" w:rsidRPr="000B4B98">
        <w:rPr>
          <w:i/>
          <w:sz w:val="22"/>
          <w:szCs w:val="22"/>
        </w:rPr>
        <w:t>firstValue</w:t>
      </w:r>
      <w:r w:rsidR="00F3559E" w:rsidRPr="000B4B98">
        <w:rPr>
          <w:i/>
          <w:sz w:val="22"/>
          <w:szCs w:val="22"/>
        </w:rPr>
        <w:t xml:space="preserve">, </w:t>
      </w:r>
      <w:r w:rsidR="00414509" w:rsidRPr="000B4B98">
        <w:rPr>
          <w:i/>
          <w:sz w:val="22"/>
          <w:szCs w:val="22"/>
        </w:rPr>
        <w:t>secondIndex</w:t>
      </w:r>
      <w:r w:rsidR="00F3559E" w:rsidRPr="000B4B98">
        <w:rPr>
          <w:i/>
          <w:sz w:val="22"/>
          <w:szCs w:val="22"/>
        </w:rPr>
        <w:t xml:space="preserve"> y relation</w:t>
      </w:r>
      <w:r w:rsidR="00F3559E" w:rsidRPr="000B4B98">
        <w:rPr>
          <w:sz w:val="22"/>
          <w:szCs w:val="22"/>
        </w:rPr>
        <w:t>.</w:t>
      </w:r>
    </w:p>
    <w:p w14:paraId="7614AF83" w14:textId="77777777" w:rsidR="00F3559E" w:rsidRPr="000B4B98" w:rsidRDefault="00F3559E" w:rsidP="00F3559E">
      <w:pPr>
        <w:ind w:left="284"/>
        <w:rPr>
          <w:sz w:val="22"/>
          <w:szCs w:val="22"/>
        </w:rPr>
      </w:pPr>
    </w:p>
    <w:p w14:paraId="129E3060" w14:textId="71197D38" w:rsidR="00F3559E" w:rsidRPr="000B4B98" w:rsidRDefault="00F3559E" w:rsidP="00F3559E">
      <w:pPr>
        <w:ind w:left="284"/>
        <w:rPr>
          <w:sz w:val="22"/>
          <w:szCs w:val="22"/>
        </w:rPr>
      </w:pPr>
      <w:r w:rsidRPr="000B4B98">
        <w:rPr>
          <w:sz w:val="22"/>
          <w:szCs w:val="22"/>
        </w:rPr>
        <w:t xml:space="preserve">Algo que hay que destacar es que la variable </w:t>
      </w:r>
      <w:r w:rsidR="00100D20" w:rsidRPr="000B4B98">
        <w:rPr>
          <w:i/>
          <w:sz w:val="22"/>
          <w:szCs w:val="22"/>
        </w:rPr>
        <w:t>firstValue</w:t>
      </w:r>
      <w:r w:rsidRPr="000B4B98">
        <w:rPr>
          <w:sz w:val="22"/>
          <w:szCs w:val="22"/>
        </w:rPr>
        <w:t xml:space="preserve"> está compuesta por la palabra y la categoría (</w:t>
      </w:r>
      <w:r w:rsidRPr="000B4B98">
        <w:rPr>
          <w:i/>
          <w:sz w:val="22"/>
          <w:szCs w:val="22"/>
        </w:rPr>
        <w:t>ejemplo: La/ART)</w:t>
      </w:r>
      <w:r w:rsidRPr="000B4B98">
        <w:rPr>
          <w:sz w:val="22"/>
          <w:szCs w:val="22"/>
        </w:rPr>
        <w:t xml:space="preserve">, por ello será necesario hacer la </w:t>
      </w:r>
      <w:r w:rsidR="00F92F45" w:rsidRPr="000B4B98">
        <w:rPr>
          <w:sz w:val="22"/>
          <w:szCs w:val="22"/>
        </w:rPr>
        <w:t>separación</w:t>
      </w:r>
      <w:r w:rsidRPr="000B4B98">
        <w:rPr>
          <w:sz w:val="22"/>
          <w:szCs w:val="22"/>
        </w:rPr>
        <w:t xml:space="preserve"> por el delimitador y así poder sacar las columnas FORM, UPOSTAG y XPOSTAG.</w:t>
      </w:r>
    </w:p>
    <w:p w14:paraId="6299F50F" w14:textId="77777777" w:rsidR="00930174" w:rsidRPr="00F3559E" w:rsidRDefault="00930174" w:rsidP="00F3559E">
      <w:pPr>
        <w:ind w:left="284"/>
      </w:pPr>
    </w:p>
    <w:p w14:paraId="59B2890C" w14:textId="77777777" w:rsidR="001155D6" w:rsidRDefault="00B32A16" w:rsidP="00930174">
      <w:pPr>
        <w:keepNext/>
        <w:jc w:val="center"/>
      </w:pPr>
      <w:r w:rsidRPr="00AC397B">
        <w:rPr>
          <w:noProof/>
        </w:rPr>
        <w:drawing>
          <wp:inline distT="0" distB="0" distL="0" distR="0" wp14:anchorId="190CF53F" wp14:editId="3395BB50">
            <wp:extent cx="2995271" cy="1654797"/>
            <wp:effectExtent l="0" t="0" r="2540" b="0"/>
            <wp:docPr id="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97969" cy="1711534"/>
                    </a:xfrm>
                    <a:prstGeom prst="rect">
                      <a:avLst/>
                    </a:prstGeom>
                    <a:noFill/>
                    <a:ln>
                      <a:noFill/>
                    </a:ln>
                  </pic:spPr>
                </pic:pic>
              </a:graphicData>
            </a:graphic>
          </wp:inline>
        </w:drawing>
      </w:r>
    </w:p>
    <w:p w14:paraId="314077B6" w14:textId="77777777" w:rsidR="00DB1224" w:rsidRDefault="001155D6" w:rsidP="001F55FF">
      <w:pPr>
        <w:pStyle w:val="Epgrafe"/>
        <w:outlineLvl w:val="0"/>
      </w:pPr>
      <w:bookmarkStart w:id="703" w:name="_Toc486296421"/>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22</w:t>
      </w:r>
      <w:r>
        <w:fldChar w:fldCharType="end"/>
      </w:r>
      <w:r w:rsidR="002201AC">
        <w:t>. Formato CoNLL tras aplicar el algoritmo</w:t>
      </w:r>
      <w:bookmarkEnd w:id="703"/>
    </w:p>
    <w:p w14:paraId="7EE5C518" w14:textId="77777777" w:rsidR="00E20D02" w:rsidRPr="000B4B98" w:rsidRDefault="002201AC" w:rsidP="00E20D02">
      <w:pPr>
        <w:rPr>
          <w:sz w:val="22"/>
          <w:szCs w:val="22"/>
        </w:rPr>
      </w:pPr>
      <w:r w:rsidRPr="000B4B98">
        <w:rPr>
          <w:sz w:val="22"/>
          <w:szCs w:val="22"/>
        </w:rPr>
        <w:t xml:space="preserve">El otro formato de salida disponible es el formato Stanford, que como se puedo ver en el apartado </w:t>
      </w:r>
      <w:r w:rsidRPr="000B4B98">
        <w:rPr>
          <w:b/>
          <w:i/>
          <w:sz w:val="22"/>
          <w:szCs w:val="22"/>
        </w:rPr>
        <w:fldChar w:fldCharType="begin"/>
      </w:r>
      <w:r w:rsidRPr="000B4B98">
        <w:rPr>
          <w:b/>
          <w:i/>
          <w:sz w:val="22"/>
          <w:szCs w:val="22"/>
        </w:rPr>
        <w:instrText xml:space="preserve"> </w:instrText>
      </w:r>
      <w:r w:rsidR="00100D20" w:rsidRPr="000B4B98">
        <w:rPr>
          <w:b/>
          <w:i/>
          <w:sz w:val="22"/>
          <w:szCs w:val="22"/>
        </w:rPr>
        <w:instrText>REF</w:instrText>
      </w:r>
      <w:r w:rsidRPr="000B4B98">
        <w:rPr>
          <w:b/>
          <w:i/>
          <w:sz w:val="22"/>
          <w:szCs w:val="22"/>
        </w:rPr>
        <w:instrText xml:space="preserve"> _Ref484996160 \h  \* MERGEFORMAT </w:instrText>
      </w:r>
      <w:r w:rsidRPr="000B4B98">
        <w:rPr>
          <w:b/>
          <w:i/>
          <w:sz w:val="22"/>
          <w:szCs w:val="22"/>
        </w:rPr>
      </w:r>
      <w:r w:rsidRPr="000B4B98">
        <w:rPr>
          <w:b/>
          <w:i/>
          <w:sz w:val="22"/>
          <w:szCs w:val="22"/>
        </w:rPr>
        <w:fldChar w:fldCharType="separate"/>
      </w:r>
      <w:r w:rsidR="00EB45CD" w:rsidRPr="000B4B98">
        <w:rPr>
          <w:b/>
          <w:i/>
          <w:sz w:val="22"/>
          <w:szCs w:val="22"/>
        </w:rPr>
        <w:t>Formato Stanford</w:t>
      </w:r>
      <w:r w:rsidRPr="000B4B98">
        <w:rPr>
          <w:b/>
          <w:i/>
          <w:sz w:val="22"/>
          <w:szCs w:val="22"/>
        </w:rPr>
        <w:fldChar w:fldCharType="end"/>
      </w:r>
      <w:r w:rsidRPr="000B4B98">
        <w:rPr>
          <w:sz w:val="22"/>
          <w:szCs w:val="22"/>
        </w:rPr>
        <w:t>, las relaciones se muestran de forma más sencilla, equivalente a una tupla de elementos junto con la etiqueta de funcionalidad del primer elemento en relación al segundo.</w:t>
      </w:r>
    </w:p>
    <w:p w14:paraId="0453D3F4" w14:textId="1DF40CC2" w:rsidR="003C1E47" w:rsidRDefault="00B406D2" w:rsidP="001F55FF">
      <w:pPr>
        <w:pStyle w:val="Ttulo2"/>
      </w:pPr>
      <w:bookmarkStart w:id="704" w:name="_Toc486369607"/>
      <w:r>
        <w:t>Implementación</w:t>
      </w:r>
      <w:bookmarkEnd w:id="704"/>
    </w:p>
    <w:p w14:paraId="20E013E1" w14:textId="4D09E189" w:rsidR="003B3D8E" w:rsidRPr="000B4B98" w:rsidRDefault="00B406D2" w:rsidP="00E20D02">
      <w:pPr>
        <w:ind w:left="113"/>
        <w:rPr>
          <w:noProof/>
          <w:sz w:val="22"/>
          <w:szCs w:val="22"/>
        </w:rPr>
      </w:pPr>
      <w:r w:rsidRPr="000B4B98">
        <w:rPr>
          <w:sz w:val="22"/>
          <w:szCs w:val="22"/>
        </w:rPr>
        <w:t xml:space="preserve">En este apartado describe los componentes </w:t>
      </w:r>
      <w:r w:rsidR="003959C7" w:rsidRPr="000B4B98">
        <w:rPr>
          <w:sz w:val="22"/>
          <w:szCs w:val="22"/>
        </w:rPr>
        <w:t xml:space="preserve">que conforman el algoritmo implementando, y el comportamiento de los mismos en tiempo de ejecución. La </w:t>
      </w:r>
      <w:r w:rsidR="00FB19B5" w:rsidRPr="00672283">
        <w:rPr>
          <w:b/>
          <w:color w:val="000000"/>
          <w:sz w:val="22"/>
          <w:szCs w:val="22"/>
        </w:rPr>
        <w:fldChar w:fldCharType="begin"/>
      </w:r>
      <w:r w:rsidR="00FB19B5" w:rsidRPr="00672283">
        <w:rPr>
          <w:b/>
          <w:color w:val="000000"/>
          <w:sz w:val="22"/>
          <w:szCs w:val="22"/>
        </w:rPr>
        <w:instrText xml:space="preserve"> </w:instrText>
      </w:r>
      <w:r w:rsidR="00100D20" w:rsidRPr="00672283">
        <w:rPr>
          <w:b/>
          <w:color w:val="000000"/>
          <w:sz w:val="22"/>
          <w:szCs w:val="22"/>
        </w:rPr>
        <w:instrText>REF</w:instrText>
      </w:r>
      <w:r w:rsidR="00FB19B5" w:rsidRPr="00672283">
        <w:rPr>
          <w:b/>
          <w:color w:val="000000"/>
          <w:sz w:val="22"/>
          <w:szCs w:val="22"/>
        </w:rPr>
        <w:instrText xml:space="preserve"> _Ref485829319 \h  \* MERGEFORMAT </w:instrText>
      </w:r>
      <w:r w:rsidR="00FB19B5" w:rsidRPr="00672283">
        <w:rPr>
          <w:b/>
          <w:color w:val="000000"/>
          <w:sz w:val="22"/>
          <w:szCs w:val="22"/>
        </w:rPr>
      </w:r>
      <w:r w:rsidR="00FB19B5" w:rsidRPr="00672283">
        <w:rPr>
          <w:b/>
          <w:color w:val="000000"/>
          <w:sz w:val="22"/>
          <w:szCs w:val="22"/>
        </w:rPr>
        <w:fldChar w:fldCharType="separate"/>
      </w:r>
      <w:r w:rsidR="00EB45CD" w:rsidRPr="00672283">
        <w:rPr>
          <w:b/>
          <w:color w:val="000000"/>
          <w:sz w:val="22"/>
          <w:szCs w:val="22"/>
        </w:rPr>
        <w:t xml:space="preserve">Figura </w:t>
      </w:r>
      <w:r w:rsidR="00EB45CD" w:rsidRPr="00672283">
        <w:rPr>
          <w:b/>
          <w:noProof/>
          <w:color w:val="000000"/>
          <w:sz w:val="22"/>
          <w:szCs w:val="22"/>
        </w:rPr>
        <w:t>23</w:t>
      </w:r>
      <w:r w:rsidR="00FB19B5" w:rsidRPr="00672283">
        <w:rPr>
          <w:b/>
          <w:color w:val="000000"/>
          <w:sz w:val="22"/>
          <w:szCs w:val="22"/>
        </w:rPr>
        <w:fldChar w:fldCharType="end"/>
      </w:r>
      <w:r w:rsidR="003959C7" w:rsidRPr="000B4B98">
        <w:rPr>
          <w:b/>
          <w:i/>
          <w:sz w:val="22"/>
          <w:szCs w:val="22"/>
        </w:rPr>
        <w:t xml:space="preserve"> </w:t>
      </w:r>
      <w:r w:rsidR="003959C7" w:rsidRPr="000B4B98">
        <w:rPr>
          <w:sz w:val="22"/>
          <w:szCs w:val="22"/>
        </w:rPr>
        <w:t xml:space="preserve">muestra </w:t>
      </w:r>
      <w:r w:rsidR="00A87618" w:rsidRPr="000B4B98">
        <w:rPr>
          <w:sz w:val="22"/>
          <w:szCs w:val="22"/>
        </w:rPr>
        <w:t xml:space="preserve">la clase principal desde la cual se hace uso de las clases implementadas encargadas de la transformación de los </w:t>
      </w:r>
      <w:r w:rsidR="00A87618" w:rsidRPr="000B4B98">
        <w:rPr>
          <w:sz w:val="22"/>
          <w:szCs w:val="22"/>
        </w:rPr>
        <w:lastRenderedPageBreak/>
        <w:t>árboles, además de las clases que realizan la lectura y escritura de ficheros de salida del treebank en el formato de dependencias escogido (Stanford o CoNLL).</w:t>
      </w:r>
      <w:r w:rsidR="00E20D02" w:rsidRPr="000B4B98">
        <w:rPr>
          <w:noProof/>
          <w:sz w:val="22"/>
          <w:szCs w:val="22"/>
        </w:rPr>
        <w:t xml:space="preserve"> </w:t>
      </w:r>
    </w:p>
    <w:p w14:paraId="49F9F53A" w14:textId="77777777" w:rsidR="007C75FF" w:rsidRDefault="007C75FF" w:rsidP="00E20D02">
      <w:pPr>
        <w:ind w:left="113"/>
        <w:rPr>
          <w:noProof/>
        </w:rPr>
      </w:pPr>
    </w:p>
    <w:p w14:paraId="369A2BB2" w14:textId="6C61844D" w:rsidR="00E20D02" w:rsidRDefault="00E20D02" w:rsidP="00E20D02">
      <w:pPr>
        <w:ind w:left="113"/>
        <w:jc w:val="center"/>
        <w:rPr>
          <w:noProof/>
        </w:rPr>
      </w:pPr>
      <w:r>
        <w:rPr>
          <w:noProof/>
        </w:rPr>
        <w:drawing>
          <wp:inline distT="0" distB="0" distL="0" distR="0" wp14:anchorId="093856B4" wp14:editId="5ADA0F43">
            <wp:extent cx="5127034" cy="3329630"/>
            <wp:effectExtent l="0" t="0" r="3810" b="0"/>
            <wp:docPr id="16" name="Imagen 16" descr="../../../../Desktop/Captura%20de%20pantalla%202017-06-26%20a%20las%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06-26%20a%20las%20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970" b="2231"/>
                    <a:stretch/>
                  </pic:blipFill>
                  <pic:spPr bwMode="auto">
                    <a:xfrm>
                      <a:off x="0" y="0"/>
                      <a:ext cx="5268608" cy="3421572"/>
                    </a:xfrm>
                    <a:prstGeom prst="rect">
                      <a:avLst/>
                    </a:prstGeom>
                    <a:noFill/>
                    <a:ln>
                      <a:noFill/>
                    </a:ln>
                    <a:extLst>
                      <a:ext uri="{53640926-AAD7-44D8-BBD7-CCE9431645EC}">
                        <a14:shadowObscured xmlns:a14="http://schemas.microsoft.com/office/drawing/2010/main"/>
                      </a:ext>
                    </a:extLst>
                  </pic:spPr>
                </pic:pic>
              </a:graphicData>
            </a:graphic>
          </wp:inline>
        </w:drawing>
      </w:r>
    </w:p>
    <w:p w14:paraId="1A1B63A2" w14:textId="4010FC67" w:rsidR="003C1E47" w:rsidRDefault="0045255B" w:rsidP="001F55FF">
      <w:pPr>
        <w:pStyle w:val="Epgrafe"/>
        <w:outlineLvl w:val="0"/>
      </w:pPr>
      <w:bookmarkStart w:id="705" w:name="_Ref485829319"/>
      <w:bookmarkStart w:id="706" w:name="_Toc486296422"/>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23</w:t>
      </w:r>
      <w:r>
        <w:fldChar w:fldCharType="end"/>
      </w:r>
      <w:bookmarkEnd w:id="705"/>
      <w:r>
        <w:t>. Clase principal de ejecución del algoritmo</w:t>
      </w:r>
      <w:bookmarkEnd w:id="706"/>
    </w:p>
    <w:p w14:paraId="08EB78D0" w14:textId="76607D76" w:rsidR="001E746A" w:rsidRPr="000B4B98" w:rsidRDefault="001E746A" w:rsidP="004C6DE0">
      <w:pPr>
        <w:ind w:left="142"/>
        <w:rPr>
          <w:sz w:val="22"/>
          <w:szCs w:val="22"/>
        </w:rPr>
      </w:pPr>
      <w:r w:rsidRPr="000B4B98">
        <w:rPr>
          <w:sz w:val="22"/>
          <w:szCs w:val="22"/>
        </w:rPr>
        <w:t>El primer paso que se realiza siempre en la ejecución del algoritmo es la carga del fichero que contiene todas las etiquetas asociadas a pares de elementos dentro de un contexto concreto, es decir, contiene las etiquetas que indicarán la funcionalidad de cada una de las relaciones en el modelo de gramática de dependencias.</w:t>
      </w:r>
    </w:p>
    <w:p w14:paraId="4C8676E3" w14:textId="142D7C1A" w:rsidR="003C1E47" w:rsidRPr="000B4B98" w:rsidRDefault="003C1E47" w:rsidP="004C6DE0">
      <w:pPr>
        <w:ind w:left="142"/>
        <w:rPr>
          <w:sz w:val="22"/>
          <w:szCs w:val="22"/>
        </w:rPr>
      </w:pPr>
    </w:p>
    <w:p w14:paraId="5D8BCC90" w14:textId="492C0C99" w:rsidR="003C1E47" w:rsidRPr="000B4B98" w:rsidRDefault="003C1E47" w:rsidP="004C6DE0">
      <w:pPr>
        <w:ind w:left="142"/>
        <w:rPr>
          <w:sz w:val="22"/>
          <w:szCs w:val="22"/>
        </w:rPr>
      </w:pPr>
      <w:r w:rsidRPr="000B4B98">
        <w:rPr>
          <w:sz w:val="22"/>
          <w:szCs w:val="22"/>
        </w:rPr>
        <w:t>Esta parte se realiza una única vez, al principio del algoritmo, pues las relaciones no van a ir variando a lo largo del proceso de transformación, sólo pueden cambiar si se modifica el contenido del fichero, caso con el que no habrá inconvenientes, pues este se recarga cada vez que se ejecuta el programa.</w:t>
      </w:r>
    </w:p>
    <w:p w14:paraId="573391F1" w14:textId="77777777" w:rsidR="00B866EB" w:rsidRPr="000B4B98" w:rsidRDefault="00B866EB" w:rsidP="004C6DE0">
      <w:pPr>
        <w:ind w:left="142"/>
        <w:rPr>
          <w:sz w:val="22"/>
          <w:szCs w:val="22"/>
        </w:rPr>
      </w:pPr>
    </w:p>
    <w:p w14:paraId="7072BE63" w14:textId="77777777" w:rsidR="001E746A" w:rsidRPr="000B4B98" w:rsidRDefault="004C6DE0" w:rsidP="004C6DE0">
      <w:pPr>
        <w:ind w:left="142"/>
        <w:rPr>
          <w:sz w:val="22"/>
          <w:szCs w:val="22"/>
        </w:rPr>
      </w:pPr>
      <w:r w:rsidRPr="000B4B98">
        <w:rPr>
          <w:sz w:val="22"/>
          <w:szCs w:val="22"/>
        </w:rPr>
        <w:t xml:space="preserve">La </w:t>
      </w:r>
      <w:r w:rsidRPr="000B4B98">
        <w:rPr>
          <w:b/>
          <w:i/>
          <w:sz w:val="22"/>
          <w:szCs w:val="22"/>
        </w:rPr>
        <w:fldChar w:fldCharType="begin"/>
      </w:r>
      <w:r w:rsidRPr="000B4B98">
        <w:rPr>
          <w:b/>
          <w:i/>
          <w:sz w:val="22"/>
          <w:szCs w:val="22"/>
        </w:rPr>
        <w:instrText xml:space="preserve"> </w:instrText>
      </w:r>
      <w:r w:rsidR="00100D20" w:rsidRPr="000B4B98">
        <w:rPr>
          <w:b/>
          <w:i/>
          <w:sz w:val="22"/>
          <w:szCs w:val="22"/>
        </w:rPr>
        <w:instrText>REF</w:instrText>
      </w:r>
      <w:r w:rsidRPr="000B4B98">
        <w:rPr>
          <w:b/>
          <w:i/>
          <w:sz w:val="22"/>
          <w:szCs w:val="22"/>
        </w:rPr>
        <w:instrText xml:space="preserve"> _Ref485829472  \* MERGEFORMAT </w:instrText>
      </w:r>
      <w:r w:rsidRPr="000B4B98">
        <w:rPr>
          <w:b/>
          <w:i/>
          <w:sz w:val="22"/>
          <w:szCs w:val="22"/>
        </w:rPr>
        <w:fldChar w:fldCharType="separate"/>
      </w:r>
      <w:r w:rsidR="00EB45CD" w:rsidRPr="000B4B98">
        <w:rPr>
          <w:b/>
          <w:i/>
          <w:sz w:val="22"/>
          <w:szCs w:val="22"/>
        </w:rPr>
        <w:t xml:space="preserve">Figura </w:t>
      </w:r>
      <w:r w:rsidR="00EB45CD" w:rsidRPr="000B4B98">
        <w:rPr>
          <w:b/>
          <w:i/>
          <w:noProof/>
          <w:sz w:val="22"/>
          <w:szCs w:val="22"/>
        </w:rPr>
        <w:t>24</w:t>
      </w:r>
      <w:r w:rsidRPr="000B4B98">
        <w:rPr>
          <w:b/>
          <w:i/>
          <w:sz w:val="22"/>
          <w:szCs w:val="22"/>
        </w:rPr>
        <w:fldChar w:fldCharType="end"/>
      </w:r>
      <w:r w:rsidR="001E746A" w:rsidRPr="000B4B98">
        <w:rPr>
          <w:sz w:val="22"/>
          <w:szCs w:val="22"/>
        </w:rPr>
        <w:t xml:space="preserve"> </w:t>
      </w:r>
      <w:r w:rsidR="003959C7" w:rsidRPr="000B4B98">
        <w:rPr>
          <w:sz w:val="22"/>
          <w:szCs w:val="22"/>
        </w:rPr>
        <w:t xml:space="preserve">muestra </w:t>
      </w:r>
      <w:r w:rsidR="001E746A" w:rsidRPr="000B4B98">
        <w:rPr>
          <w:sz w:val="22"/>
          <w:szCs w:val="22"/>
        </w:rPr>
        <w:t xml:space="preserve">las clases que intervienen </w:t>
      </w:r>
      <w:r w:rsidR="00B866EB" w:rsidRPr="000B4B98">
        <w:rPr>
          <w:sz w:val="22"/>
          <w:szCs w:val="22"/>
        </w:rPr>
        <w:t>en la lectura de las etiquetas de las relaciones, así como</w:t>
      </w:r>
      <w:r w:rsidR="001E746A" w:rsidRPr="000B4B98">
        <w:rPr>
          <w:sz w:val="22"/>
          <w:szCs w:val="22"/>
        </w:rPr>
        <w:t xml:space="preserve"> los métodos asociados a ell</w:t>
      </w:r>
      <w:r w:rsidR="00B866EB" w:rsidRPr="000B4B98">
        <w:rPr>
          <w:sz w:val="22"/>
          <w:szCs w:val="22"/>
        </w:rPr>
        <w:t>a</w:t>
      </w:r>
      <w:r w:rsidR="001E746A" w:rsidRPr="000B4B98">
        <w:rPr>
          <w:sz w:val="22"/>
          <w:szCs w:val="22"/>
        </w:rPr>
        <w:t>s y que tienen uso en esta parte del código.</w:t>
      </w:r>
    </w:p>
    <w:p w14:paraId="6D783EFA" w14:textId="77777777" w:rsidR="005378C1" w:rsidRDefault="005378C1" w:rsidP="004C6DE0">
      <w:pPr>
        <w:ind w:left="142"/>
      </w:pPr>
    </w:p>
    <w:p w14:paraId="5742FB86" w14:textId="7B5F2E0E" w:rsidR="001E746A" w:rsidRDefault="008A589B" w:rsidP="00B9063C">
      <w:pPr>
        <w:keepNext/>
        <w:ind w:left="113"/>
        <w:jc w:val="center"/>
      </w:pPr>
      <w:r>
        <w:rPr>
          <w:noProof/>
        </w:rPr>
        <w:lastRenderedPageBreak/>
        <w:drawing>
          <wp:inline distT="0" distB="0" distL="0" distR="0" wp14:anchorId="4220AF68" wp14:editId="2771FF9F">
            <wp:extent cx="3894631" cy="2430075"/>
            <wp:effectExtent l="0" t="0" r="0" b="8890"/>
            <wp:docPr id="17" name="Imagen 17" descr="../../../../Desktop/Captura%20de%20pantalla%202017-06-26%20a%20las%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6-26%20a%20las%20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410" r="6555" b="9197"/>
                    <a:stretch/>
                  </pic:blipFill>
                  <pic:spPr bwMode="auto">
                    <a:xfrm>
                      <a:off x="0" y="0"/>
                      <a:ext cx="3994613" cy="2492460"/>
                    </a:xfrm>
                    <a:prstGeom prst="rect">
                      <a:avLst/>
                    </a:prstGeom>
                    <a:noFill/>
                    <a:ln>
                      <a:noFill/>
                    </a:ln>
                    <a:extLst>
                      <a:ext uri="{53640926-AAD7-44D8-BBD7-CCE9431645EC}">
                        <a14:shadowObscured xmlns:a14="http://schemas.microsoft.com/office/drawing/2010/main"/>
                      </a:ext>
                    </a:extLst>
                  </pic:spPr>
                </pic:pic>
              </a:graphicData>
            </a:graphic>
          </wp:inline>
        </w:drawing>
      </w:r>
    </w:p>
    <w:p w14:paraId="3FB827DC" w14:textId="77777777" w:rsidR="001E746A" w:rsidRDefault="001E746A" w:rsidP="001F55FF">
      <w:pPr>
        <w:pStyle w:val="Epgrafe"/>
        <w:outlineLvl w:val="0"/>
      </w:pPr>
      <w:bookmarkStart w:id="707" w:name="_Ref485829472"/>
      <w:bookmarkStart w:id="708" w:name="_Toc486296423"/>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24</w:t>
      </w:r>
      <w:r>
        <w:fldChar w:fldCharType="end"/>
      </w:r>
      <w:bookmarkEnd w:id="707"/>
      <w:r>
        <w:t>. Diagrama de clases de la lectura del fichero de etiquetas</w:t>
      </w:r>
      <w:bookmarkEnd w:id="708"/>
    </w:p>
    <w:p w14:paraId="16DDF725" w14:textId="77777777" w:rsidR="001E746A" w:rsidRPr="000B4B98" w:rsidRDefault="001E746A" w:rsidP="004C6DE0">
      <w:pPr>
        <w:ind w:left="142"/>
        <w:rPr>
          <w:sz w:val="22"/>
          <w:szCs w:val="22"/>
        </w:rPr>
      </w:pPr>
      <w:r w:rsidRPr="000B4B98">
        <w:rPr>
          <w:sz w:val="22"/>
          <w:szCs w:val="22"/>
        </w:rPr>
        <w:t>La clase pri</w:t>
      </w:r>
      <w:r w:rsidR="0018570B" w:rsidRPr="000B4B98">
        <w:rPr>
          <w:sz w:val="22"/>
          <w:szCs w:val="22"/>
        </w:rPr>
        <w:t>ncipal en esta parte es</w:t>
      </w:r>
      <w:r w:rsidRPr="000B4B98">
        <w:rPr>
          <w:sz w:val="22"/>
          <w:szCs w:val="22"/>
        </w:rPr>
        <w:t xml:space="preserve"> </w:t>
      </w:r>
      <w:r w:rsidRPr="000B4B98">
        <w:rPr>
          <w:i/>
          <w:sz w:val="22"/>
          <w:szCs w:val="22"/>
        </w:rPr>
        <w:t>FieldRelation&lt;A,B&gt;</w:t>
      </w:r>
      <w:r w:rsidRPr="000B4B98">
        <w:rPr>
          <w:sz w:val="22"/>
          <w:szCs w:val="22"/>
        </w:rPr>
        <w:t xml:space="preserve">, una clase con tipos de datos genéricos que contiene los métodos que permiten la creación de la biblioteca de etiquetas, representada por una lista de tipo </w:t>
      </w:r>
      <w:r w:rsidRPr="000B4B98">
        <w:rPr>
          <w:i/>
          <w:sz w:val="22"/>
          <w:szCs w:val="22"/>
        </w:rPr>
        <w:t>Filed&lt;A,B&gt;</w:t>
      </w:r>
      <w:r w:rsidRPr="000B4B98">
        <w:rPr>
          <w:sz w:val="22"/>
          <w:szCs w:val="22"/>
        </w:rPr>
        <w:t xml:space="preserve">, y la búsqueda de la etiqueta asociada a los dos elementos, es decir, categorías de las palabras que componen una oración, que crean la relación de dependencia dentro de un contexto. Como se explicó en la sección </w:t>
      </w:r>
      <w:r w:rsidRPr="000B4B98">
        <w:rPr>
          <w:b/>
          <w:i/>
          <w:sz w:val="22"/>
          <w:szCs w:val="22"/>
        </w:rPr>
        <w:fldChar w:fldCharType="begin"/>
      </w:r>
      <w:r w:rsidRPr="000B4B98">
        <w:rPr>
          <w:b/>
          <w:i/>
          <w:sz w:val="22"/>
          <w:szCs w:val="22"/>
        </w:rPr>
        <w:instrText xml:space="preserve"> </w:instrText>
      </w:r>
      <w:r w:rsidR="00100D20" w:rsidRPr="000B4B98">
        <w:rPr>
          <w:b/>
          <w:i/>
          <w:sz w:val="22"/>
          <w:szCs w:val="22"/>
        </w:rPr>
        <w:instrText>REF</w:instrText>
      </w:r>
      <w:r w:rsidRPr="000B4B98">
        <w:rPr>
          <w:b/>
          <w:i/>
          <w:sz w:val="22"/>
          <w:szCs w:val="22"/>
        </w:rPr>
        <w:instrText xml:space="preserve"> _Ref485396160 \h  \* MERGEFORMAT </w:instrText>
      </w:r>
      <w:r w:rsidRPr="000B4B98">
        <w:rPr>
          <w:b/>
          <w:i/>
          <w:sz w:val="22"/>
          <w:szCs w:val="22"/>
        </w:rPr>
      </w:r>
      <w:r w:rsidRPr="000B4B98">
        <w:rPr>
          <w:b/>
          <w:i/>
          <w:sz w:val="22"/>
          <w:szCs w:val="22"/>
        </w:rPr>
        <w:fldChar w:fldCharType="separate"/>
      </w:r>
      <w:r w:rsidR="00EB45CD" w:rsidRPr="000B4B98">
        <w:rPr>
          <w:b/>
          <w:i/>
          <w:sz w:val="22"/>
          <w:szCs w:val="22"/>
        </w:rPr>
        <w:t>Transformación de árboles de constituyentes</w:t>
      </w:r>
      <w:r w:rsidRPr="000B4B98">
        <w:rPr>
          <w:b/>
          <w:i/>
          <w:sz w:val="22"/>
          <w:szCs w:val="22"/>
        </w:rPr>
        <w:fldChar w:fldCharType="end"/>
      </w:r>
      <w:r w:rsidRPr="000B4B98">
        <w:rPr>
          <w:b/>
          <w:i/>
          <w:sz w:val="22"/>
          <w:szCs w:val="22"/>
        </w:rPr>
        <w:t xml:space="preserve">, </w:t>
      </w:r>
      <w:r w:rsidRPr="000B4B98">
        <w:rPr>
          <w:sz w:val="22"/>
          <w:szCs w:val="22"/>
        </w:rPr>
        <w:t>el contexto es el constituyente padre de un subárbol que forma parte de la oración.</w:t>
      </w:r>
    </w:p>
    <w:p w14:paraId="5C5F0036" w14:textId="77777777" w:rsidR="001E746A" w:rsidRPr="000B4B98" w:rsidRDefault="001E746A" w:rsidP="004C6DE0">
      <w:pPr>
        <w:ind w:left="142"/>
        <w:rPr>
          <w:sz w:val="22"/>
          <w:szCs w:val="22"/>
        </w:rPr>
      </w:pPr>
    </w:p>
    <w:p w14:paraId="4397F32E" w14:textId="77777777" w:rsidR="001E746A" w:rsidRPr="000B4B98" w:rsidRDefault="001E746A" w:rsidP="004C6DE0">
      <w:pPr>
        <w:ind w:left="142"/>
        <w:rPr>
          <w:sz w:val="22"/>
          <w:szCs w:val="22"/>
        </w:rPr>
      </w:pPr>
      <w:r w:rsidRPr="000B4B98">
        <w:rPr>
          <w:sz w:val="22"/>
          <w:szCs w:val="22"/>
        </w:rPr>
        <w:t xml:space="preserve">La composición de la clase </w:t>
      </w:r>
      <w:r w:rsidRPr="000B4B98">
        <w:rPr>
          <w:i/>
          <w:sz w:val="22"/>
          <w:szCs w:val="22"/>
        </w:rPr>
        <w:t>Field&lt;A,B&gt;</w:t>
      </w:r>
      <w:r w:rsidRPr="000B4B98">
        <w:rPr>
          <w:sz w:val="22"/>
          <w:szCs w:val="22"/>
        </w:rPr>
        <w:t xml:space="preserve">, es una tupla de elementos, es decir, las categorías comentadas previamente además, del contexto y la etiqueta que indica la funcionalidad de dependencia. Por último, tenemos </w:t>
      </w:r>
      <w:r w:rsidRPr="000B4B98">
        <w:rPr>
          <w:i/>
          <w:sz w:val="22"/>
          <w:szCs w:val="22"/>
        </w:rPr>
        <w:t xml:space="preserve">Tuple&lt;A,B&gt; </w:t>
      </w:r>
      <w:r w:rsidRPr="000B4B98">
        <w:rPr>
          <w:sz w:val="22"/>
          <w:szCs w:val="22"/>
        </w:rPr>
        <w:t xml:space="preserve">creada para representar los elementos como tuplas, asemejándose en estructura al formato utilizado por </w:t>
      </w:r>
      <w:r w:rsidRPr="000B4B98">
        <w:rPr>
          <w:i/>
          <w:sz w:val="22"/>
          <w:szCs w:val="22"/>
        </w:rPr>
        <w:t>Stanford Dependencies,</w:t>
      </w:r>
      <w:r w:rsidRPr="000B4B98">
        <w:rPr>
          <w:sz w:val="22"/>
          <w:szCs w:val="22"/>
        </w:rPr>
        <w:t xml:space="preserve"> debido a que es más sencillo mantener este formato que una tabla por oración como es el caso del formato CoNLL, en el que recorrer la tabla para actualizar valores implica mayor coste</w:t>
      </w:r>
      <w:r w:rsidRPr="000B4B98">
        <w:rPr>
          <w:i/>
          <w:sz w:val="22"/>
          <w:szCs w:val="22"/>
        </w:rPr>
        <w:t xml:space="preserve">. </w:t>
      </w:r>
      <w:r w:rsidRPr="000B4B98">
        <w:rPr>
          <w:sz w:val="22"/>
          <w:szCs w:val="22"/>
        </w:rPr>
        <w:t>Se puede observar que la tupla ha sido creada para tipos genéricos, lo que ha implicado que las clases superiores que hacen uso de ella también tengan que tener esa restricción de tipos.</w:t>
      </w:r>
    </w:p>
    <w:p w14:paraId="37590434" w14:textId="77777777" w:rsidR="001E746A" w:rsidRPr="000B4B98" w:rsidRDefault="001E746A" w:rsidP="004C6DE0">
      <w:pPr>
        <w:ind w:left="142"/>
        <w:rPr>
          <w:i/>
          <w:sz w:val="22"/>
          <w:szCs w:val="22"/>
        </w:rPr>
      </w:pPr>
    </w:p>
    <w:p w14:paraId="6D030638" w14:textId="77777777" w:rsidR="001E746A" w:rsidRPr="000B4B98" w:rsidRDefault="001E746A" w:rsidP="004C6DE0">
      <w:pPr>
        <w:ind w:left="142"/>
        <w:rPr>
          <w:sz w:val="22"/>
          <w:szCs w:val="22"/>
        </w:rPr>
      </w:pPr>
      <w:r w:rsidRPr="000B4B98">
        <w:rPr>
          <w:sz w:val="22"/>
          <w:szCs w:val="22"/>
        </w:rPr>
        <w:t xml:space="preserve">Destacar dentro de </w:t>
      </w:r>
      <w:r w:rsidRPr="000B4B98">
        <w:rPr>
          <w:i/>
          <w:sz w:val="22"/>
          <w:szCs w:val="22"/>
        </w:rPr>
        <w:t>Field</w:t>
      </w:r>
      <w:r w:rsidRPr="000B4B98">
        <w:rPr>
          <w:sz w:val="22"/>
          <w:szCs w:val="22"/>
        </w:rPr>
        <w:t xml:space="preserve"> el método </w:t>
      </w:r>
      <w:r w:rsidRPr="000B4B98">
        <w:rPr>
          <w:b/>
          <w:i/>
          <w:sz w:val="22"/>
          <w:szCs w:val="22"/>
        </w:rPr>
        <w:t>createFieldRelation(String): ArrayList&lt;Field&lt;A,B&gt;&gt;</w:t>
      </w:r>
      <w:r w:rsidRPr="000B4B98">
        <w:rPr>
          <w:i/>
          <w:sz w:val="22"/>
          <w:szCs w:val="22"/>
        </w:rPr>
        <w:t xml:space="preserve">, </w:t>
      </w:r>
      <w:r w:rsidRPr="000B4B98">
        <w:rPr>
          <w:sz w:val="22"/>
          <w:szCs w:val="22"/>
        </w:rPr>
        <w:t>la instanciación de la clase de lectura, en la que se encuentran los métodos de lectura de los diferentes tipos de archivos de entrada que se usan, métodos que se comentarán un poco más adelante. La función del método es la leer el fichero y según se va leyendo línea a línea se van creando las tuplas y etiquetas correspondientes que formarán la biblioteca de éstas.</w:t>
      </w:r>
    </w:p>
    <w:p w14:paraId="28128F8D" w14:textId="77777777" w:rsidR="001155D6" w:rsidRPr="000B4B98" w:rsidRDefault="001155D6" w:rsidP="004C6DE0">
      <w:pPr>
        <w:ind w:left="142"/>
        <w:rPr>
          <w:sz w:val="22"/>
          <w:szCs w:val="22"/>
        </w:rPr>
      </w:pPr>
    </w:p>
    <w:p w14:paraId="6B19DBC7" w14:textId="77777777" w:rsidR="0018570B" w:rsidRPr="000B4B98" w:rsidRDefault="0018570B" w:rsidP="004C6DE0">
      <w:pPr>
        <w:ind w:left="142"/>
        <w:rPr>
          <w:b/>
          <w:sz w:val="22"/>
          <w:szCs w:val="22"/>
        </w:rPr>
      </w:pPr>
      <w:r w:rsidRPr="000B4B98">
        <w:rPr>
          <w:sz w:val="22"/>
          <w:szCs w:val="22"/>
        </w:rPr>
        <w:t xml:space="preserve">Una vez que se tiene el listado de etiquetas se pasa a procesar los árboles de constituyentes, proceso que se lleva a cabo en el método </w:t>
      </w:r>
      <w:r w:rsidRPr="000B4B98">
        <w:rPr>
          <w:b/>
          <w:i/>
          <w:sz w:val="22"/>
          <w:szCs w:val="22"/>
        </w:rPr>
        <w:t>transform(char, String): void.</w:t>
      </w:r>
      <w:r w:rsidRPr="000B4B98">
        <w:rPr>
          <w:b/>
          <w:sz w:val="22"/>
          <w:szCs w:val="22"/>
        </w:rPr>
        <w:t xml:space="preserve"> </w:t>
      </w:r>
    </w:p>
    <w:p w14:paraId="5A114D0A" w14:textId="77777777" w:rsidR="0018570B" w:rsidRPr="000B4B98" w:rsidRDefault="0018570B" w:rsidP="004C6DE0">
      <w:pPr>
        <w:ind w:left="142"/>
        <w:rPr>
          <w:b/>
          <w:sz w:val="22"/>
          <w:szCs w:val="22"/>
        </w:rPr>
      </w:pPr>
    </w:p>
    <w:p w14:paraId="64C55A43" w14:textId="77777777" w:rsidR="0018570B" w:rsidRPr="000B4B98" w:rsidRDefault="0018570B" w:rsidP="004C6DE0">
      <w:pPr>
        <w:ind w:left="142"/>
        <w:rPr>
          <w:sz w:val="22"/>
          <w:szCs w:val="22"/>
        </w:rPr>
      </w:pPr>
      <w:r w:rsidRPr="000B4B98">
        <w:rPr>
          <w:sz w:val="22"/>
          <w:szCs w:val="22"/>
        </w:rPr>
        <w:t xml:space="preserve">Lo primero es realizar la lectura del fichero </w:t>
      </w:r>
      <w:r w:rsidRPr="000B4B98">
        <w:rPr>
          <w:i/>
          <w:sz w:val="22"/>
          <w:szCs w:val="22"/>
        </w:rPr>
        <w:t>lisp</w:t>
      </w:r>
      <w:r w:rsidRPr="000B4B98">
        <w:rPr>
          <w:sz w:val="22"/>
          <w:szCs w:val="22"/>
        </w:rPr>
        <w:t xml:space="preserve"> que contiene los árboles, para ellos se hace uso de la clase </w:t>
      </w:r>
      <w:r w:rsidRPr="000B4B98">
        <w:rPr>
          <w:i/>
          <w:sz w:val="22"/>
          <w:szCs w:val="22"/>
        </w:rPr>
        <w:t>Read&lt;A,B&gt;</w:t>
      </w:r>
      <w:r w:rsidRPr="000B4B98">
        <w:rPr>
          <w:sz w:val="22"/>
          <w:szCs w:val="22"/>
        </w:rPr>
        <w:t xml:space="preserve">, que contiene un método equivalente al usado para la lectura del fichero de relaciones, este método es </w:t>
      </w:r>
      <w:r w:rsidRPr="000B4B98">
        <w:rPr>
          <w:b/>
          <w:i/>
          <w:sz w:val="22"/>
          <w:szCs w:val="22"/>
        </w:rPr>
        <w:t>readLisp(String): ArrayList&lt;String&gt;</w:t>
      </w:r>
      <w:r w:rsidRPr="000B4B98">
        <w:rPr>
          <w:sz w:val="22"/>
          <w:szCs w:val="22"/>
        </w:rPr>
        <w:t xml:space="preserve">, lee el fichero </w:t>
      </w:r>
      <w:r w:rsidRPr="000B4B98">
        <w:rPr>
          <w:i/>
          <w:sz w:val="22"/>
          <w:szCs w:val="22"/>
        </w:rPr>
        <w:t>lisp</w:t>
      </w:r>
      <w:r w:rsidRPr="000B4B98">
        <w:rPr>
          <w:sz w:val="22"/>
          <w:szCs w:val="22"/>
        </w:rPr>
        <w:t xml:space="preserve"> línea a línea y compone todas la líneas que </w:t>
      </w:r>
      <w:r w:rsidR="00C82CCA" w:rsidRPr="000B4B98">
        <w:rPr>
          <w:sz w:val="22"/>
          <w:szCs w:val="22"/>
        </w:rPr>
        <w:t>pertenecen</w:t>
      </w:r>
      <w:r w:rsidRPr="000B4B98">
        <w:rPr>
          <w:sz w:val="22"/>
          <w:szCs w:val="22"/>
        </w:rPr>
        <w:t xml:space="preserve"> a la misma oraci</w:t>
      </w:r>
      <w:r w:rsidR="00C82CCA" w:rsidRPr="000B4B98">
        <w:rPr>
          <w:sz w:val="22"/>
          <w:szCs w:val="22"/>
        </w:rPr>
        <w:t>ó</w:t>
      </w:r>
      <w:r w:rsidRPr="000B4B98">
        <w:rPr>
          <w:sz w:val="22"/>
          <w:szCs w:val="22"/>
        </w:rPr>
        <w:t xml:space="preserve">n en una única cadena, guardando esta cadena en </w:t>
      </w:r>
      <w:r w:rsidR="00C82CCA" w:rsidRPr="000B4B98">
        <w:rPr>
          <w:sz w:val="22"/>
          <w:szCs w:val="22"/>
        </w:rPr>
        <w:t>una lista que contendrá todas las oraciones del fichero leído.</w:t>
      </w:r>
      <w:r w:rsidRPr="000B4B98">
        <w:rPr>
          <w:sz w:val="22"/>
          <w:szCs w:val="22"/>
        </w:rPr>
        <w:t xml:space="preserve"> </w:t>
      </w:r>
    </w:p>
    <w:p w14:paraId="5487A781" w14:textId="164A638F" w:rsidR="00C82CCA" w:rsidRPr="000B4B98" w:rsidRDefault="00C82CCA" w:rsidP="004C6DE0">
      <w:pPr>
        <w:ind w:left="142"/>
        <w:rPr>
          <w:i/>
          <w:sz w:val="22"/>
          <w:szCs w:val="22"/>
        </w:rPr>
      </w:pPr>
      <w:r w:rsidRPr="000B4B98">
        <w:rPr>
          <w:sz w:val="22"/>
          <w:szCs w:val="22"/>
        </w:rPr>
        <w:t xml:space="preserve">Es necesario que las oraciones en forma de árbol en el fichero terminen siendo un </w:t>
      </w:r>
      <w:r w:rsidR="00653473" w:rsidRPr="000B4B98">
        <w:rPr>
          <w:sz w:val="22"/>
          <w:szCs w:val="22"/>
        </w:rPr>
        <w:t xml:space="preserve">elemento de la clase </w:t>
      </w:r>
      <w:r w:rsidRPr="000B4B98">
        <w:rPr>
          <w:i/>
          <w:sz w:val="22"/>
          <w:szCs w:val="22"/>
        </w:rPr>
        <w:t>String</w:t>
      </w:r>
      <w:r w:rsidRPr="000B4B98">
        <w:rPr>
          <w:sz w:val="22"/>
          <w:szCs w:val="22"/>
        </w:rPr>
        <w:t>, pues el siguiente método utilizado creará una estructura de árbol (</w:t>
      </w:r>
      <w:r w:rsidRPr="000B4B98">
        <w:rPr>
          <w:i/>
          <w:sz w:val="22"/>
          <w:szCs w:val="22"/>
        </w:rPr>
        <w:t>clases Tree y Node</w:t>
      </w:r>
      <w:r w:rsidRPr="000B4B98">
        <w:rPr>
          <w:sz w:val="22"/>
          <w:szCs w:val="22"/>
        </w:rPr>
        <w:t>) a partir de una cadena de texto, método reutilizado del trabajo de Borja Colme</w:t>
      </w:r>
      <w:r w:rsidR="003959C7" w:rsidRPr="000B4B98">
        <w:rPr>
          <w:sz w:val="22"/>
          <w:szCs w:val="22"/>
        </w:rPr>
        <w:t>n</w:t>
      </w:r>
      <w:r w:rsidRPr="000B4B98">
        <w:rPr>
          <w:sz w:val="22"/>
          <w:szCs w:val="22"/>
        </w:rPr>
        <w:t>ajero.</w:t>
      </w:r>
      <w:r w:rsidR="00507906" w:rsidRPr="000B4B98">
        <w:rPr>
          <w:sz w:val="22"/>
          <w:szCs w:val="22"/>
        </w:rPr>
        <w:t xml:space="preserve"> El método </w:t>
      </w:r>
      <w:r w:rsidR="00507906" w:rsidRPr="000B4B98">
        <w:rPr>
          <w:b/>
          <w:i/>
          <w:sz w:val="22"/>
          <w:szCs w:val="22"/>
        </w:rPr>
        <w:t>createTree</w:t>
      </w:r>
      <w:r w:rsidR="00EA0B1D" w:rsidRPr="000B4B98">
        <w:rPr>
          <w:i/>
          <w:sz w:val="22"/>
          <w:szCs w:val="22"/>
        </w:rPr>
        <w:t xml:space="preserve">, </w:t>
      </w:r>
      <w:r w:rsidR="00EA0B1D" w:rsidRPr="000B4B98">
        <w:rPr>
          <w:sz w:val="22"/>
          <w:szCs w:val="22"/>
        </w:rPr>
        <w:t>recibe una cadena de texto del árbol de constituyentes en representado mediante corchetes o paréntesis y lo transforma en un árbol (</w:t>
      </w:r>
      <w:r w:rsidR="00EA0B1D" w:rsidRPr="000B4B98">
        <w:rPr>
          <w:i/>
          <w:sz w:val="22"/>
          <w:szCs w:val="22"/>
        </w:rPr>
        <w:t>Tree</w:t>
      </w:r>
      <w:r w:rsidR="00EA0B1D" w:rsidRPr="000B4B98">
        <w:rPr>
          <w:sz w:val="22"/>
          <w:szCs w:val="22"/>
        </w:rPr>
        <w:t>) con nodos (</w:t>
      </w:r>
      <w:r w:rsidR="00EA0B1D" w:rsidRPr="000B4B98">
        <w:rPr>
          <w:i/>
          <w:sz w:val="22"/>
          <w:szCs w:val="22"/>
        </w:rPr>
        <w:t>Node).</w:t>
      </w:r>
    </w:p>
    <w:p w14:paraId="2B9CAD22" w14:textId="3EDA3293" w:rsidR="00B9063C" w:rsidRDefault="00BF653A" w:rsidP="004C6DE0">
      <w:pPr>
        <w:ind w:left="142"/>
        <w:rPr>
          <w:i/>
        </w:rPr>
      </w:pPr>
      <w:r>
        <w:rPr>
          <w:noProof/>
        </w:rPr>
        <w:lastRenderedPageBreak/>
        <w:drawing>
          <wp:anchor distT="0" distB="0" distL="114300" distR="114300" simplePos="0" relativeHeight="251663360" behindDoc="0" locked="0" layoutInCell="1" allowOverlap="1" wp14:anchorId="748FFCD3" wp14:editId="631AAF00">
            <wp:simplePos x="0" y="0"/>
            <wp:positionH relativeFrom="column">
              <wp:posOffset>565150</wp:posOffset>
            </wp:positionH>
            <wp:positionV relativeFrom="paragraph">
              <wp:posOffset>76835</wp:posOffset>
            </wp:positionV>
            <wp:extent cx="1947545" cy="1626870"/>
            <wp:effectExtent l="0" t="0" r="8255" b="0"/>
            <wp:wrapSquare wrapText="right"/>
            <wp:docPr id="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a:extLst>
                        <a:ext uri="{28A0092B-C50C-407E-A947-70E740481C1C}">
                          <a14:useLocalDpi xmlns:a14="http://schemas.microsoft.com/office/drawing/2010/main" val="0"/>
                        </a:ext>
                      </a:extLst>
                    </a:blip>
                    <a:srcRect r="328" b="66576"/>
                    <a:stretch>
                      <a:fillRect/>
                    </a:stretch>
                  </pic:blipFill>
                  <pic:spPr bwMode="auto">
                    <a:xfrm>
                      <a:off x="0" y="0"/>
                      <a:ext cx="1947545" cy="1626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8311DD" w14:textId="5219A6F5" w:rsidR="00B9063C" w:rsidRDefault="00B9063C" w:rsidP="00930174">
      <w:pPr>
        <w:rPr>
          <w:b/>
          <w:i/>
        </w:rPr>
      </w:pPr>
    </w:p>
    <w:p w14:paraId="1D7E0E30" w14:textId="70180DE4" w:rsidR="00B9063C" w:rsidRDefault="00B9063C" w:rsidP="00930174">
      <w:pPr>
        <w:rPr>
          <w:b/>
          <w:i/>
        </w:rPr>
      </w:pPr>
    </w:p>
    <w:p w14:paraId="07F2FD04" w14:textId="5EF09B36" w:rsidR="00B9063C" w:rsidRDefault="00B9063C" w:rsidP="00930174">
      <w:pPr>
        <w:rPr>
          <w:b/>
          <w:i/>
        </w:rPr>
      </w:pPr>
    </w:p>
    <w:p w14:paraId="44D5D1BE" w14:textId="2810A95B" w:rsidR="00EA0B1D" w:rsidRPr="0029353A" w:rsidDel="001B0248" w:rsidRDefault="00EA0B1D" w:rsidP="001F55FF">
      <w:pPr>
        <w:pStyle w:val="Epgrafe"/>
        <w:keepNext/>
        <w:ind w:left="113"/>
        <w:jc w:val="left"/>
        <w:outlineLvl w:val="0"/>
        <w:rPr>
          <w:del w:id="709" w:author="Rebeca de la Paz Gonzales" w:date="2017-06-25T17:02:00Z"/>
          <w:b w:val="0"/>
          <w:szCs w:val="22"/>
        </w:rPr>
      </w:pPr>
      <w:bookmarkStart w:id="710" w:name="_Toc486296424"/>
      <w:r w:rsidRPr="0029353A">
        <w:rPr>
          <w:b w:val="0"/>
          <w:szCs w:val="22"/>
        </w:rPr>
        <w:t xml:space="preserve">Figura </w:t>
      </w:r>
      <w:r w:rsidRPr="0029353A">
        <w:rPr>
          <w:b w:val="0"/>
          <w:szCs w:val="22"/>
        </w:rPr>
        <w:fldChar w:fldCharType="begin"/>
      </w:r>
      <w:r w:rsidRPr="0029353A">
        <w:rPr>
          <w:b w:val="0"/>
          <w:szCs w:val="22"/>
        </w:rPr>
        <w:instrText xml:space="preserve"> </w:instrText>
      </w:r>
      <w:r w:rsidR="00100D20" w:rsidRPr="0029353A">
        <w:rPr>
          <w:b w:val="0"/>
          <w:szCs w:val="22"/>
        </w:rPr>
        <w:instrText>SEQ</w:instrText>
      </w:r>
      <w:r w:rsidRPr="0029353A">
        <w:rPr>
          <w:b w:val="0"/>
          <w:szCs w:val="22"/>
        </w:rPr>
        <w:instrText xml:space="preserve"> Figura \* ARABIC </w:instrText>
      </w:r>
      <w:r w:rsidRPr="0029353A">
        <w:rPr>
          <w:b w:val="0"/>
          <w:szCs w:val="22"/>
        </w:rPr>
        <w:fldChar w:fldCharType="separate"/>
      </w:r>
      <w:r w:rsidR="00EB45CD" w:rsidRPr="0029353A">
        <w:rPr>
          <w:b w:val="0"/>
          <w:noProof/>
          <w:szCs w:val="22"/>
        </w:rPr>
        <w:t>25</w:t>
      </w:r>
      <w:r w:rsidRPr="0029353A">
        <w:rPr>
          <w:b w:val="0"/>
          <w:szCs w:val="22"/>
        </w:rPr>
        <w:fldChar w:fldCharType="end"/>
      </w:r>
      <w:r w:rsidRPr="0029353A">
        <w:rPr>
          <w:b w:val="0"/>
          <w:szCs w:val="22"/>
        </w:rPr>
        <w:t>. Representación mediante corchetes de un árbol de constituyentes</w:t>
      </w:r>
      <w:bookmarkEnd w:id="710"/>
    </w:p>
    <w:p w14:paraId="2A3C612B" w14:textId="77777777" w:rsidR="00930174" w:rsidRPr="0029353A" w:rsidRDefault="00930174" w:rsidP="001F55FF">
      <w:pPr>
        <w:outlineLvl w:val="0"/>
        <w:rPr>
          <w:b/>
          <w:sz w:val="22"/>
          <w:szCs w:val="22"/>
        </w:rPr>
      </w:pPr>
    </w:p>
    <w:p w14:paraId="67D264DC" w14:textId="77777777" w:rsidR="00930174" w:rsidRDefault="00930174" w:rsidP="004C6DE0">
      <w:pPr>
        <w:ind w:left="142"/>
      </w:pPr>
    </w:p>
    <w:p w14:paraId="0FE13110" w14:textId="77777777" w:rsidR="00B9063C" w:rsidRDefault="00B9063C" w:rsidP="004C6DE0">
      <w:pPr>
        <w:ind w:left="142"/>
      </w:pPr>
    </w:p>
    <w:p w14:paraId="31B3D444" w14:textId="77777777" w:rsidR="00BF653A" w:rsidRDefault="00BF653A" w:rsidP="004C6DE0">
      <w:pPr>
        <w:ind w:left="142"/>
      </w:pPr>
    </w:p>
    <w:p w14:paraId="5AE2F0CB" w14:textId="77777777" w:rsidR="00BF653A" w:rsidRDefault="00BF653A" w:rsidP="004C6DE0">
      <w:pPr>
        <w:ind w:left="142"/>
      </w:pPr>
    </w:p>
    <w:p w14:paraId="023483E4" w14:textId="77777777" w:rsidR="000B4B98" w:rsidRDefault="000B4B98" w:rsidP="004C6DE0">
      <w:pPr>
        <w:ind w:left="142"/>
        <w:rPr>
          <w:sz w:val="22"/>
          <w:szCs w:val="22"/>
        </w:rPr>
      </w:pPr>
    </w:p>
    <w:p w14:paraId="33B46160" w14:textId="77777777" w:rsidR="000B4B98" w:rsidRDefault="000B4B98" w:rsidP="004C6DE0">
      <w:pPr>
        <w:ind w:left="142"/>
        <w:rPr>
          <w:sz w:val="22"/>
          <w:szCs w:val="22"/>
        </w:rPr>
      </w:pPr>
    </w:p>
    <w:p w14:paraId="2A08656A" w14:textId="77777777" w:rsidR="000B4B98" w:rsidRDefault="000B4B98" w:rsidP="004C6DE0">
      <w:pPr>
        <w:ind w:left="142"/>
        <w:rPr>
          <w:sz w:val="22"/>
          <w:szCs w:val="22"/>
        </w:rPr>
      </w:pPr>
    </w:p>
    <w:p w14:paraId="6F828A5D" w14:textId="442FD333" w:rsidR="00EA0B1D" w:rsidRPr="000B4B98" w:rsidRDefault="00EA0B1D" w:rsidP="004C6DE0">
      <w:pPr>
        <w:ind w:left="142"/>
        <w:rPr>
          <w:sz w:val="22"/>
          <w:szCs w:val="22"/>
        </w:rPr>
      </w:pPr>
      <w:r w:rsidRPr="000B4B98">
        <w:rPr>
          <w:sz w:val="22"/>
          <w:szCs w:val="22"/>
        </w:rPr>
        <w:t>Esta representación de la oración a transformar se subdivide normalmente en dos subárboles, formados por el sujeto y predica, aunque existe un tercero que está compuesto únicamente por el signo de puntuación final de la oración, como se puede ver en el ejemplo</w:t>
      </w:r>
      <w:r w:rsidR="00B866EB" w:rsidRPr="000B4B98">
        <w:rPr>
          <w:sz w:val="22"/>
          <w:szCs w:val="22"/>
        </w:rPr>
        <w:t xml:space="preserve"> de la</w:t>
      </w:r>
      <w:r w:rsidR="00930174" w:rsidRPr="000B4B98">
        <w:rPr>
          <w:sz w:val="22"/>
          <w:szCs w:val="22"/>
        </w:rPr>
        <w:t xml:space="preserve"> </w:t>
      </w:r>
      <w:r w:rsidR="00672283" w:rsidRPr="00672283">
        <w:rPr>
          <w:b/>
          <w:sz w:val="22"/>
          <w:szCs w:val="22"/>
        </w:rPr>
        <w:fldChar w:fldCharType="begin"/>
      </w:r>
      <w:r w:rsidR="00672283" w:rsidRPr="00672283">
        <w:rPr>
          <w:b/>
          <w:sz w:val="22"/>
          <w:szCs w:val="22"/>
        </w:rPr>
        <w:instrText xml:space="preserve"> REF _Ref486266886 \h  \* MERGEFORMAT </w:instrText>
      </w:r>
      <w:r w:rsidR="00672283" w:rsidRPr="00672283">
        <w:rPr>
          <w:b/>
          <w:sz w:val="22"/>
          <w:szCs w:val="22"/>
        </w:rPr>
      </w:r>
      <w:r w:rsidR="00672283" w:rsidRPr="00672283">
        <w:rPr>
          <w:b/>
          <w:sz w:val="22"/>
          <w:szCs w:val="22"/>
        </w:rPr>
        <w:fldChar w:fldCharType="separate"/>
      </w:r>
      <w:r w:rsidR="00672283" w:rsidRPr="00672283">
        <w:rPr>
          <w:b/>
        </w:rPr>
        <w:t xml:space="preserve">Figura </w:t>
      </w:r>
      <w:r w:rsidR="00672283" w:rsidRPr="00672283">
        <w:rPr>
          <w:b/>
          <w:noProof/>
        </w:rPr>
        <w:t>12</w:t>
      </w:r>
      <w:r w:rsidR="00672283" w:rsidRPr="00672283">
        <w:rPr>
          <w:b/>
          <w:sz w:val="22"/>
          <w:szCs w:val="22"/>
        </w:rPr>
        <w:fldChar w:fldCharType="end"/>
      </w:r>
      <w:r w:rsidR="00672283" w:rsidRPr="00672283">
        <w:rPr>
          <w:sz w:val="22"/>
          <w:szCs w:val="22"/>
        </w:rPr>
        <w:t>.</w:t>
      </w:r>
    </w:p>
    <w:p w14:paraId="1C36A568" w14:textId="77777777" w:rsidR="00F53721" w:rsidRPr="000B4B98" w:rsidRDefault="00F53721" w:rsidP="004C6DE0">
      <w:pPr>
        <w:ind w:left="142"/>
        <w:rPr>
          <w:sz w:val="22"/>
          <w:szCs w:val="22"/>
        </w:rPr>
      </w:pPr>
    </w:p>
    <w:p w14:paraId="18A462C4" w14:textId="77777777" w:rsidR="00EA0B1D" w:rsidRPr="000B4B98" w:rsidRDefault="00EA0B1D" w:rsidP="0094520C">
      <w:pPr>
        <w:ind w:left="142"/>
        <w:rPr>
          <w:sz w:val="22"/>
          <w:szCs w:val="22"/>
        </w:rPr>
      </w:pPr>
      <w:r w:rsidRPr="000B4B98">
        <w:rPr>
          <w:sz w:val="22"/>
          <w:szCs w:val="22"/>
        </w:rPr>
        <w:t xml:space="preserve">Para cada uno de esos subárboles se llama al método </w:t>
      </w:r>
      <w:r w:rsidRPr="000B4B98">
        <w:rPr>
          <w:b/>
          <w:i/>
          <w:sz w:val="22"/>
          <w:szCs w:val="22"/>
        </w:rPr>
        <w:t>recursiveFunction(Node): ArrayList&lt;Relation&gt;</w:t>
      </w:r>
      <w:r w:rsidRPr="000B4B98">
        <w:rPr>
          <w:sz w:val="22"/>
          <w:szCs w:val="22"/>
        </w:rPr>
        <w:t>, mediante la cual se empezará a recorrer cada uno de ellos</w:t>
      </w:r>
      <w:r w:rsidR="00B704D0" w:rsidRPr="000B4B98">
        <w:rPr>
          <w:sz w:val="22"/>
          <w:szCs w:val="22"/>
        </w:rPr>
        <w:t xml:space="preserve">, por lo que se tendrá una doble lista de relaciones, es decir, una lista por cada nodo que hereda del constituyente principal </w:t>
      </w:r>
      <w:r w:rsidR="00B704D0" w:rsidRPr="000B4B98">
        <w:rPr>
          <w:i/>
          <w:sz w:val="22"/>
          <w:szCs w:val="22"/>
        </w:rPr>
        <w:t>S</w:t>
      </w:r>
      <w:r w:rsidR="00B704D0" w:rsidRPr="000B4B98">
        <w:rPr>
          <w:sz w:val="22"/>
          <w:szCs w:val="22"/>
        </w:rPr>
        <w:t>, las cuales se incluirán a su vez en otra, teniendo así una especie de matriz de relaciones.</w:t>
      </w:r>
    </w:p>
    <w:p w14:paraId="756DAAA7" w14:textId="1340A400" w:rsidR="00B704D0" w:rsidRPr="000B4B98" w:rsidRDefault="00B704D0" w:rsidP="0094520C">
      <w:pPr>
        <w:ind w:left="142"/>
        <w:rPr>
          <w:sz w:val="22"/>
          <w:szCs w:val="22"/>
        </w:rPr>
      </w:pPr>
    </w:p>
    <w:p w14:paraId="0B38C461" w14:textId="0C14AB4D" w:rsidR="00C82CCA" w:rsidRPr="000B4B98" w:rsidRDefault="00B704D0" w:rsidP="0094520C">
      <w:pPr>
        <w:ind w:left="142"/>
        <w:rPr>
          <w:i/>
          <w:sz w:val="22"/>
          <w:szCs w:val="22"/>
        </w:rPr>
      </w:pPr>
      <w:r w:rsidRPr="000B4B98">
        <w:rPr>
          <w:sz w:val="22"/>
          <w:szCs w:val="22"/>
        </w:rPr>
        <w:t xml:space="preserve">Cuando se empieza a recorrer cada uno de los subárboles se hace uso de varios métodos incluidos en las clases </w:t>
      </w:r>
      <w:r w:rsidR="00C82CCA" w:rsidRPr="000B4B98">
        <w:rPr>
          <w:i/>
          <w:sz w:val="22"/>
          <w:szCs w:val="22"/>
        </w:rPr>
        <w:t xml:space="preserve">ConstToDepend </w:t>
      </w:r>
      <w:r w:rsidR="00C82CCA" w:rsidRPr="000B4B98">
        <w:rPr>
          <w:sz w:val="22"/>
          <w:szCs w:val="22"/>
        </w:rPr>
        <w:t>y</w:t>
      </w:r>
      <w:r w:rsidR="00C82CCA" w:rsidRPr="000B4B98">
        <w:rPr>
          <w:i/>
          <w:sz w:val="22"/>
          <w:szCs w:val="22"/>
        </w:rPr>
        <w:t xml:space="preserve"> Relation.</w:t>
      </w:r>
    </w:p>
    <w:p w14:paraId="1BD26C85" w14:textId="087B5FAE" w:rsidR="00A342D3" w:rsidRPr="000B4B98" w:rsidRDefault="00A342D3" w:rsidP="0094520C">
      <w:pPr>
        <w:ind w:left="142"/>
        <w:rPr>
          <w:i/>
          <w:sz w:val="22"/>
          <w:szCs w:val="22"/>
        </w:rPr>
      </w:pPr>
    </w:p>
    <w:p w14:paraId="7299F564" w14:textId="3E0284F5" w:rsidR="00A342D3" w:rsidRPr="000B4B98" w:rsidRDefault="00A342D3" w:rsidP="0094520C">
      <w:pPr>
        <w:ind w:left="142"/>
        <w:rPr>
          <w:sz w:val="22"/>
          <w:szCs w:val="22"/>
        </w:rPr>
      </w:pPr>
      <w:r w:rsidRPr="000B4B98">
        <w:rPr>
          <w:sz w:val="22"/>
          <w:szCs w:val="22"/>
        </w:rPr>
        <w:t xml:space="preserve">Primero veamos un poco la estructura de la clase </w:t>
      </w:r>
      <w:r w:rsidRPr="000B4B98">
        <w:rPr>
          <w:i/>
          <w:sz w:val="22"/>
          <w:szCs w:val="22"/>
        </w:rPr>
        <w:t>Relation</w:t>
      </w:r>
      <w:r w:rsidRPr="000B4B98">
        <w:rPr>
          <w:sz w:val="22"/>
          <w:szCs w:val="22"/>
        </w:rPr>
        <w:t>, clase que sirve para la creación de relaciones.</w:t>
      </w:r>
    </w:p>
    <w:p w14:paraId="1455FE1C" w14:textId="2D8DD0C9" w:rsidR="000374FF" w:rsidRDefault="000374FF" w:rsidP="0094520C">
      <w:pPr>
        <w:keepNext/>
        <w:ind w:left="142"/>
      </w:pPr>
      <w:r>
        <w:rPr>
          <w:noProof/>
        </w:rPr>
        <w:drawing>
          <wp:anchor distT="0" distB="0" distL="114300" distR="114300" simplePos="0" relativeHeight="251662336" behindDoc="0" locked="0" layoutInCell="1" allowOverlap="1" wp14:anchorId="15727F26" wp14:editId="40A03818">
            <wp:simplePos x="0" y="0"/>
            <wp:positionH relativeFrom="column">
              <wp:posOffset>-3175</wp:posOffset>
            </wp:positionH>
            <wp:positionV relativeFrom="paragraph">
              <wp:posOffset>158750</wp:posOffset>
            </wp:positionV>
            <wp:extent cx="1170940" cy="2623185"/>
            <wp:effectExtent l="0" t="0" r="0" b="0"/>
            <wp:wrapSquare wrapText="bothSides"/>
            <wp:docPr id="25" name="Imagen 25" descr="../../../../Desktop/Captura%20de%20pantalla%202017-06-26%20a%20las%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20de%20pantalla%202017-06-26%20a%20las%20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70940" cy="2623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2B29FA" w14:textId="422C0377" w:rsidR="00E85EF3" w:rsidRDefault="00E85EF3" w:rsidP="0094520C">
      <w:pPr>
        <w:keepNext/>
        <w:ind w:left="142"/>
      </w:pPr>
    </w:p>
    <w:p w14:paraId="29AFB84F" w14:textId="670203DC" w:rsidR="00AF4FB3" w:rsidRPr="000B4B98" w:rsidRDefault="00AF4FB3" w:rsidP="00E85EF3">
      <w:pPr>
        <w:keepNext/>
        <w:ind w:left="708"/>
        <w:rPr>
          <w:sz w:val="22"/>
          <w:szCs w:val="22"/>
        </w:rPr>
      </w:pPr>
      <w:r w:rsidRPr="000B4B98">
        <w:rPr>
          <w:sz w:val="22"/>
          <w:szCs w:val="22"/>
        </w:rPr>
        <w:t xml:space="preserve">La forma de representar las relaciones está basada en el formato de dependencias de Stanford: </w:t>
      </w:r>
    </w:p>
    <w:p w14:paraId="553E798D" w14:textId="14559B44" w:rsidR="00AF4FB3" w:rsidRPr="000B4B98" w:rsidRDefault="00AF4FB3" w:rsidP="00E85EF3">
      <w:pPr>
        <w:keepNext/>
        <w:ind w:left="708"/>
        <w:rPr>
          <w:b/>
          <w:i/>
          <w:sz w:val="22"/>
          <w:szCs w:val="22"/>
        </w:rPr>
      </w:pPr>
      <w:r w:rsidRPr="000B4B98">
        <w:rPr>
          <w:b/>
          <w:i/>
          <w:sz w:val="22"/>
          <w:szCs w:val="22"/>
        </w:rPr>
        <w:t>nombre_etiqueta (principal - posición, dependiente - posición)</w:t>
      </w:r>
    </w:p>
    <w:p w14:paraId="58CA01AB" w14:textId="77777777" w:rsidR="00C267BF" w:rsidRPr="000B4B98" w:rsidRDefault="00C267BF" w:rsidP="00E85EF3">
      <w:pPr>
        <w:keepNext/>
        <w:ind w:left="708"/>
        <w:rPr>
          <w:b/>
          <w:i/>
          <w:sz w:val="22"/>
          <w:szCs w:val="22"/>
        </w:rPr>
      </w:pPr>
    </w:p>
    <w:p w14:paraId="58AEE917" w14:textId="77777777" w:rsidR="00C267BF" w:rsidRPr="000B4B98" w:rsidRDefault="00A44531" w:rsidP="00E85EF3">
      <w:pPr>
        <w:keepNext/>
        <w:ind w:left="708"/>
        <w:rPr>
          <w:i/>
          <w:sz w:val="22"/>
          <w:szCs w:val="22"/>
        </w:rPr>
      </w:pPr>
      <w:r w:rsidRPr="000B4B98">
        <w:rPr>
          <w:sz w:val="22"/>
          <w:szCs w:val="22"/>
        </w:rPr>
        <w:t xml:space="preserve">De forma equivalente con las variables de </w:t>
      </w:r>
      <w:r w:rsidRPr="000B4B98">
        <w:rPr>
          <w:i/>
          <w:sz w:val="22"/>
          <w:szCs w:val="22"/>
        </w:rPr>
        <w:t>Relation:</w:t>
      </w:r>
    </w:p>
    <w:p w14:paraId="49310DBE" w14:textId="54FA731D" w:rsidR="00B91C8D" w:rsidRPr="000B4B98" w:rsidRDefault="00A44531" w:rsidP="00E85EF3">
      <w:pPr>
        <w:keepNext/>
        <w:ind w:left="708"/>
        <w:rPr>
          <w:b/>
          <w:i/>
          <w:sz w:val="22"/>
          <w:szCs w:val="22"/>
          <w:lang w:val="en"/>
        </w:rPr>
      </w:pPr>
      <w:r w:rsidRPr="000B4B98">
        <w:rPr>
          <w:b/>
          <w:i/>
          <w:sz w:val="22"/>
          <w:szCs w:val="22"/>
          <w:lang w:val="en"/>
        </w:rPr>
        <w:t>relation (</w:t>
      </w:r>
      <w:r w:rsidR="00100D20" w:rsidRPr="000B4B98">
        <w:rPr>
          <w:b/>
          <w:i/>
          <w:sz w:val="22"/>
          <w:szCs w:val="22"/>
          <w:lang w:val="en"/>
        </w:rPr>
        <w:t>firstValue</w:t>
      </w:r>
      <w:r w:rsidRPr="000B4B98">
        <w:rPr>
          <w:b/>
          <w:i/>
          <w:sz w:val="22"/>
          <w:szCs w:val="22"/>
          <w:lang w:val="en"/>
        </w:rPr>
        <w:t>–</w:t>
      </w:r>
      <w:r w:rsidR="00414509" w:rsidRPr="000B4B98">
        <w:rPr>
          <w:b/>
          <w:i/>
          <w:sz w:val="22"/>
          <w:szCs w:val="22"/>
          <w:lang w:val="en"/>
        </w:rPr>
        <w:t>firstIndex</w:t>
      </w:r>
      <w:r w:rsidRPr="000B4B98">
        <w:rPr>
          <w:b/>
          <w:i/>
          <w:sz w:val="22"/>
          <w:szCs w:val="22"/>
          <w:lang w:val="en"/>
        </w:rPr>
        <w:t xml:space="preserve">, </w:t>
      </w:r>
      <w:r w:rsidR="00414509" w:rsidRPr="000B4B98">
        <w:rPr>
          <w:b/>
          <w:i/>
          <w:sz w:val="22"/>
          <w:szCs w:val="22"/>
          <w:lang w:val="en"/>
        </w:rPr>
        <w:t>secondValue</w:t>
      </w:r>
      <w:r w:rsidRPr="000B4B98">
        <w:rPr>
          <w:b/>
          <w:i/>
          <w:sz w:val="22"/>
          <w:szCs w:val="22"/>
          <w:lang w:val="en"/>
        </w:rPr>
        <w:t>–</w:t>
      </w:r>
      <w:r w:rsidR="00414509" w:rsidRPr="000B4B98">
        <w:rPr>
          <w:b/>
          <w:i/>
          <w:sz w:val="22"/>
          <w:szCs w:val="22"/>
          <w:lang w:val="en"/>
        </w:rPr>
        <w:t>secondIndex</w:t>
      </w:r>
      <w:r w:rsidRPr="000B4B98">
        <w:rPr>
          <w:b/>
          <w:i/>
          <w:sz w:val="22"/>
          <w:szCs w:val="22"/>
          <w:lang w:val="en"/>
        </w:rPr>
        <w:t>)</w:t>
      </w:r>
    </w:p>
    <w:p w14:paraId="79E90B8F" w14:textId="77777777" w:rsidR="00A44531" w:rsidRPr="000B4B98" w:rsidRDefault="00A44531" w:rsidP="00E85EF3">
      <w:pPr>
        <w:keepNext/>
        <w:ind w:left="708"/>
        <w:rPr>
          <w:b/>
          <w:i/>
          <w:sz w:val="22"/>
          <w:szCs w:val="22"/>
          <w:lang w:val="en"/>
        </w:rPr>
      </w:pPr>
    </w:p>
    <w:p w14:paraId="7C6D6F79" w14:textId="77777777" w:rsidR="00A44531" w:rsidRPr="000B4B98" w:rsidRDefault="00A44531" w:rsidP="00E85EF3">
      <w:pPr>
        <w:keepNext/>
        <w:ind w:left="708"/>
        <w:rPr>
          <w:sz w:val="22"/>
          <w:szCs w:val="22"/>
        </w:rPr>
      </w:pPr>
      <w:r w:rsidRPr="000B4B98">
        <w:rPr>
          <w:sz w:val="22"/>
          <w:szCs w:val="22"/>
        </w:rPr>
        <w:t xml:space="preserve">Además de incorporar otra variable </w:t>
      </w:r>
      <w:r w:rsidRPr="000B4B98">
        <w:rPr>
          <w:i/>
          <w:sz w:val="22"/>
          <w:szCs w:val="22"/>
        </w:rPr>
        <w:t>root</w:t>
      </w:r>
      <w:r w:rsidRPr="000B4B98">
        <w:rPr>
          <w:sz w:val="22"/>
          <w:szCs w:val="22"/>
        </w:rPr>
        <w:t xml:space="preserve"> que indica si el elemento </w:t>
      </w:r>
      <w:r w:rsidRPr="000B4B98">
        <w:rPr>
          <w:i/>
          <w:sz w:val="22"/>
          <w:szCs w:val="22"/>
        </w:rPr>
        <w:t>first</w:t>
      </w:r>
      <w:r w:rsidRPr="000B4B98">
        <w:rPr>
          <w:sz w:val="22"/>
          <w:szCs w:val="22"/>
        </w:rPr>
        <w:t xml:space="preserve"> </w:t>
      </w:r>
      <w:r w:rsidR="00653473" w:rsidRPr="000B4B98">
        <w:rPr>
          <w:sz w:val="22"/>
          <w:szCs w:val="22"/>
        </w:rPr>
        <w:t>(</w:t>
      </w:r>
      <w:r w:rsidR="00100D20" w:rsidRPr="000B4B98">
        <w:rPr>
          <w:i/>
          <w:sz w:val="22"/>
          <w:szCs w:val="22"/>
        </w:rPr>
        <w:t>firstValue</w:t>
      </w:r>
      <w:r w:rsidR="00653473" w:rsidRPr="000B4B98">
        <w:rPr>
          <w:i/>
          <w:sz w:val="22"/>
          <w:szCs w:val="22"/>
        </w:rPr>
        <w:t xml:space="preserve"> – </w:t>
      </w:r>
      <w:r w:rsidR="00414509" w:rsidRPr="000B4B98">
        <w:rPr>
          <w:i/>
          <w:sz w:val="22"/>
          <w:szCs w:val="22"/>
        </w:rPr>
        <w:t>firstIndex</w:t>
      </w:r>
      <w:r w:rsidR="00653473" w:rsidRPr="000B4B98">
        <w:rPr>
          <w:sz w:val="22"/>
          <w:szCs w:val="22"/>
        </w:rPr>
        <w:t xml:space="preserve">) </w:t>
      </w:r>
      <w:r w:rsidRPr="000B4B98">
        <w:rPr>
          <w:sz w:val="22"/>
          <w:szCs w:val="22"/>
        </w:rPr>
        <w:t>es un nodo raíz dentro del árbol, que se usará posteriormente para completar las relaciones.</w:t>
      </w:r>
    </w:p>
    <w:p w14:paraId="0D5A5EFC" w14:textId="77777777" w:rsidR="00A44531" w:rsidRDefault="00A44531" w:rsidP="00E85EF3">
      <w:pPr>
        <w:keepNext/>
        <w:ind w:left="708"/>
      </w:pPr>
    </w:p>
    <w:p w14:paraId="345032D8" w14:textId="77777777" w:rsidR="00F53721" w:rsidRDefault="00F53721" w:rsidP="00E85EF3">
      <w:pPr>
        <w:keepNext/>
        <w:ind w:left="708"/>
      </w:pPr>
    </w:p>
    <w:p w14:paraId="4F893F4D" w14:textId="77777777" w:rsidR="00A342D3" w:rsidRPr="00A342D3" w:rsidRDefault="001335DE" w:rsidP="001F55FF">
      <w:pPr>
        <w:pStyle w:val="Epgrafe"/>
        <w:ind w:left="2124"/>
        <w:jc w:val="left"/>
        <w:outlineLvl w:val="0"/>
      </w:pPr>
      <w:bookmarkStart w:id="711" w:name="_Toc486296425"/>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26</w:t>
      </w:r>
      <w:r>
        <w:fldChar w:fldCharType="end"/>
      </w:r>
      <w:r w:rsidR="00A44531">
        <w:t xml:space="preserve">. Clase </w:t>
      </w:r>
      <w:r w:rsidR="00A44531" w:rsidRPr="00A44531">
        <w:rPr>
          <w:i/>
        </w:rPr>
        <w:t>Relation</w:t>
      </w:r>
      <w:bookmarkEnd w:id="711"/>
    </w:p>
    <w:p w14:paraId="4D23E58A" w14:textId="77777777" w:rsidR="00B9063C" w:rsidRDefault="00B9063C" w:rsidP="004C6DE0">
      <w:pPr>
        <w:ind w:left="142"/>
      </w:pPr>
    </w:p>
    <w:p w14:paraId="084ADA8D" w14:textId="77777777" w:rsidR="007C75FF" w:rsidRDefault="007C75FF" w:rsidP="004C6DE0">
      <w:pPr>
        <w:ind w:left="142"/>
      </w:pPr>
    </w:p>
    <w:p w14:paraId="3AAF0833" w14:textId="77777777" w:rsidR="007C75FF" w:rsidRPr="000B4B98" w:rsidDel="009301DE" w:rsidRDefault="007C75FF" w:rsidP="001E746A">
      <w:pPr>
        <w:ind w:left="113"/>
        <w:rPr>
          <w:del w:id="712" w:author="Rebeca de la Paz Gonzales" w:date="2017-06-26T01:56:00Z"/>
          <w:sz w:val="22"/>
          <w:szCs w:val="22"/>
        </w:rPr>
      </w:pPr>
    </w:p>
    <w:p w14:paraId="03660307" w14:textId="4A5A71B5" w:rsidR="00A44531" w:rsidRPr="000B4B98" w:rsidDel="009301DE" w:rsidRDefault="00A44531" w:rsidP="001E746A">
      <w:pPr>
        <w:ind w:left="113"/>
        <w:rPr>
          <w:del w:id="713" w:author="Rebeca de la Paz Gonzales" w:date="2017-06-26T01:56:00Z"/>
          <w:sz w:val="22"/>
          <w:szCs w:val="22"/>
        </w:rPr>
      </w:pPr>
    </w:p>
    <w:p w14:paraId="13983AA5" w14:textId="77777777" w:rsidR="008B694A" w:rsidRPr="000B4B98" w:rsidRDefault="008B694A" w:rsidP="004C6DE0">
      <w:pPr>
        <w:ind w:left="142"/>
        <w:rPr>
          <w:sz w:val="22"/>
          <w:szCs w:val="22"/>
        </w:rPr>
      </w:pPr>
      <w:r w:rsidRPr="000B4B98">
        <w:rPr>
          <w:sz w:val="22"/>
          <w:szCs w:val="22"/>
        </w:rPr>
        <w:t xml:space="preserve">Una vez visto como se crean las relaciones pasamos a ver los métodos más importantes y que realizan la transformación de los árboles que se encuentran en la clase </w:t>
      </w:r>
      <w:r w:rsidRPr="000B4B98">
        <w:rPr>
          <w:i/>
          <w:sz w:val="22"/>
          <w:szCs w:val="22"/>
        </w:rPr>
        <w:t xml:space="preserve">ConstToDepend, </w:t>
      </w:r>
      <w:r w:rsidRPr="000B4B98">
        <w:rPr>
          <w:sz w:val="22"/>
          <w:szCs w:val="22"/>
        </w:rPr>
        <w:t>la cual tiene la siguiente estructura.</w:t>
      </w:r>
    </w:p>
    <w:p w14:paraId="520E9033" w14:textId="77777777" w:rsidR="008B694A" w:rsidRPr="000B4B98" w:rsidRDefault="008B694A" w:rsidP="004C6DE0">
      <w:pPr>
        <w:ind w:left="142"/>
        <w:rPr>
          <w:sz w:val="22"/>
          <w:szCs w:val="22"/>
        </w:rPr>
      </w:pPr>
    </w:p>
    <w:p w14:paraId="13BEE094" w14:textId="77777777" w:rsidR="007524DC" w:rsidRPr="000B4B98" w:rsidRDefault="007524DC" w:rsidP="004C6DE0">
      <w:pPr>
        <w:ind w:left="142"/>
        <w:rPr>
          <w:sz w:val="22"/>
          <w:szCs w:val="22"/>
        </w:rPr>
      </w:pPr>
      <w:r w:rsidRPr="000B4B98">
        <w:rPr>
          <w:sz w:val="22"/>
          <w:szCs w:val="22"/>
        </w:rPr>
        <w:t xml:space="preserve">Como se puede ver se hace uso de las clases explicadas anteriormente </w:t>
      </w:r>
      <w:r w:rsidRPr="000B4B98">
        <w:rPr>
          <w:i/>
          <w:sz w:val="22"/>
          <w:szCs w:val="22"/>
        </w:rPr>
        <w:t xml:space="preserve">FieldRelation </w:t>
      </w:r>
      <w:r w:rsidRPr="000B4B98">
        <w:rPr>
          <w:sz w:val="22"/>
          <w:szCs w:val="22"/>
        </w:rPr>
        <w:t>y</w:t>
      </w:r>
      <w:r w:rsidRPr="000B4B98">
        <w:rPr>
          <w:i/>
          <w:sz w:val="22"/>
          <w:szCs w:val="22"/>
        </w:rPr>
        <w:t xml:space="preserve"> Relation</w:t>
      </w:r>
      <w:r w:rsidRPr="000B4B98">
        <w:rPr>
          <w:sz w:val="22"/>
          <w:szCs w:val="22"/>
        </w:rPr>
        <w:t xml:space="preserve">, pues sin ellas no sería posible crear todas las relaciones que implican la transformación. Además, se utilizan las clases utilizadas del trabajo de Borja Colmenarejo, </w:t>
      </w:r>
      <w:r w:rsidRPr="000B4B98">
        <w:rPr>
          <w:i/>
          <w:sz w:val="22"/>
          <w:szCs w:val="22"/>
        </w:rPr>
        <w:t xml:space="preserve">Tree </w:t>
      </w:r>
      <w:r w:rsidRPr="000B4B98">
        <w:rPr>
          <w:sz w:val="22"/>
          <w:szCs w:val="22"/>
        </w:rPr>
        <w:t xml:space="preserve">y </w:t>
      </w:r>
      <w:r w:rsidRPr="000B4B98">
        <w:rPr>
          <w:i/>
          <w:sz w:val="22"/>
          <w:szCs w:val="22"/>
        </w:rPr>
        <w:t xml:space="preserve">Node, </w:t>
      </w:r>
      <w:r w:rsidRPr="000B4B98">
        <w:rPr>
          <w:sz w:val="22"/>
          <w:szCs w:val="22"/>
        </w:rPr>
        <w:t>que permitirán recorrer los árboles de constituyentes, haciendo el recorrido en profundidad por los nodos que lo componen.</w:t>
      </w:r>
    </w:p>
    <w:p w14:paraId="2FF87E1C" w14:textId="77777777" w:rsidR="00EF7C37" w:rsidRPr="000B4B98" w:rsidRDefault="00EF7C37" w:rsidP="0054630A">
      <w:pPr>
        <w:ind w:left="142"/>
        <w:rPr>
          <w:sz w:val="22"/>
          <w:szCs w:val="22"/>
        </w:rPr>
      </w:pPr>
      <w:r w:rsidRPr="000B4B98">
        <w:rPr>
          <w:sz w:val="22"/>
          <w:szCs w:val="22"/>
        </w:rPr>
        <w:lastRenderedPageBreak/>
        <w:t>También se aprecia la existencia de una relación con una clase enumerada</w:t>
      </w:r>
      <w:r w:rsidR="00430870" w:rsidRPr="000B4B98">
        <w:rPr>
          <w:sz w:val="22"/>
          <w:szCs w:val="22"/>
        </w:rPr>
        <w:t xml:space="preserve"> llamada </w:t>
      </w:r>
      <w:r w:rsidR="00430870" w:rsidRPr="000B4B98">
        <w:rPr>
          <w:i/>
          <w:sz w:val="22"/>
          <w:szCs w:val="22"/>
        </w:rPr>
        <w:t>CopulativeVerbs</w:t>
      </w:r>
      <w:r w:rsidR="00430870" w:rsidRPr="000B4B98">
        <w:rPr>
          <w:sz w:val="22"/>
          <w:szCs w:val="22"/>
        </w:rPr>
        <w:t xml:space="preserve">, que contiene todas las formas verbales </w:t>
      </w:r>
      <w:r w:rsidR="00DE38CF" w:rsidRPr="000B4B98">
        <w:rPr>
          <w:sz w:val="22"/>
          <w:szCs w:val="22"/>
        </w:rPr>
        <w:t xml:space="preserve">existentes en el treebank para los verbos copulativos ser, estar y parecer. Esta clase enumerada es necesaria para identificar si la oración es copulativa y si se debe buscar un </w:t>
      </w:r>
      <w:r w:rsidR="00DE38CF" w:rsidRPr="000B4B98">
        <w:rPr>
          <w:i/>
          <w:sz w:val="22"/>
          <w:szCs w:val="22"/>
        </w:rPr>
        <w:t xml:space="preserve">“root” </w:t>
      </w:r>
      <w:r w:rsidR="00DE38CF" w:rsidRPr="000B4B98">
        <w:rPr>
          <w:sz w:val="22"/>
          <w:szCs w:val="22"/>
        </w:rPr>
        <w:t>de categoría no verbal.</w:t>
      </w:r>
    </w:p>
    <w:p w14:paraId="6B0AD4B5" w14:textId="77777777" w:rsidR="00DE38CF" w:rsidRDefault="00DE38CF" w:rsidP="001E746A">
      <w:pPr>
        <w:ind w:left="113"/>
      </w:pPr>
    </w:p>
    <w:p w14:paraId="198F0A1C" w14:textId="72BA91EA" w:rsidR="00DE38CF" w:rsidRPr="00430870" w:rsidDel="00C21E29" w:rsidRDefault="00105784">
      <w:pPr>
        <w:rPr>
          <w:del w:id="714" w:author="Rebeca de la Paz Gonzales" w:date="2017-06-26T01:56:00Z"/>
        </w:rPr>
        <w:pPrChange w:id="715" w:author="Rebeca de la Paz Gonzales" w:date="2017-06-26T01:56:00Z">
          <w:pPr>
            <w:ind w:left="113"/>
          </w:pPr>
        </w:pPrChange>
      </w:pPr>
      <w:r>
        <w:rPr>
          <w:noProof/>
        </w:rPr>
        <w:drawing>
          <wp:inline distT="0" distB="0" distL="0" distR="0" wp14:anchorId="645BF610" wp14:editId="3B92E102">
            <wp:extent cx="5721149" cy="3795942"/>
            <wp:effectExtent l="0" t="0" r="0" b="0"/>
            <wp:docPr id="28" name="Imagen 28" descr="../../../../Desktop/Captura%20de%20pantalla%202017-06-26%20a%20las%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a%20de%20pantalla%202017-06-26%20a%20las%20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78" b="1913"/>
                    <a:stretch/>
                  </pic:blipFill>
                  <pic:spPr bwMode="auto">
                    <a:xfrm>
                      <a:off x="0" y="0"/>
                      <a:ext cx="5721149" cy="3795942"/>
                    </a:xfrm>
                    <a:prstGeom prst="rect">
                      <a:avLst/>
                    </a:prstGeom>
                    <a:noFill/>
                    <a:ln>
                      <a:noFill/>
                    </a:ln>
                    <a:extLst>
                      <a:ext uri="{53640926-AAD7-44D8-BBD7-CCE9431645EC}">
                        <a14:shadowObscured xmlns:a14="http://schemas.microsoft.com/office/drawing/2010/main"/>
                      </a:ext>
                    </a:extLst>
                  </pic:spPr>
                </pic:pic>
              </a:graphicData>
            </a:graphic>
          </wp:inline>
        </w:drawing>
      </w:r>
    </w:p>
    <w:p w14:paraId="1F838C72" w14:textId="3D705DB6" w:rsidR="008B694A" w:rsidRDefault="008B694A" w:rsidP="008B694A">
      <w:pPr>
        <w:keepNext/>
        <w:ind w:left="113"/>
      </w:pPr>
    </w:p>
    <w:p w14:paraId="14AFB4B4" w14:textId="77777777" w:rsidR="008B694A" w:rsidRPr="00DE38CF" w:rsidDel="009301DE" w:rsidRDefault="008B694A" w:rsidP="001F55FF">
      <w:pPr>
        <w:pStyle w:val="Epgrafe"/>
        <w:outlineLvl w:val="0"/>
        <w:rPr>
          <w:del w:id="716" w:author="Rebeca de la Paz Gonzales" w:date="2017-06-26T01:55:00Z"/>
          <w:i/>
        </w:rPr>
      </w:pPr>
      <w:bookmarkStart w:id="717" w:name="_Toc486296426"/>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27</w:t>
      </w:r>
      <w:r>
        <w:fldChar w:fldCharType="end"/>
      </w:r>
      <w:r w:rsidR="00DE38CF">
        <w:t xml:space="preserve">. Diagrama de clases enfocado en la clase </w:t>
      </w:r>
      <w:r w:rsidR="00DE38CF">
        <w:rPr>
          <w:i/>
        </w:rPr>
        <w:t>ConstToDepend</w:t>
      </w:r>
      <w:bookmarkEnd w:id="717"/>
    </w:p>
    <w:p w14:paraId="33B41537" w14:textId="77777777" w:rsidR="00A44531" w:rsidRDefault="00A44531" w:rsidP="001F55FF">
      <w:pPr>
        <w:pStyle w:val="Epgrafe"/>
        <w:outlineLvl w:val="0"/>
        <w:pPrChange w:id="718" w:author="Rebeca de la Paz Gonzales" w:date="2017-06-26T01:55:00Z">
          <w:pPr>
            <w:ind w:left="113"/>
          </w:pPr>
        </w:pPrChange>
      </w:pPr>
    </w:p>
    <w:p w14:paraId="6A6F5371" w14:textId="77777777" w:rsidR="0029353A" w:rsidRDefault="0029353A">
      <w:pPr>
        <w:jc w:val="left"/>
        <w:rPr>
          <w:sz w:val="22"/>
          <w:szCs w:val="22"/>
        </w:rPr>
      </w:pPr>
      <w:r>
        <w:rPr>
          <w:sz w:val="22"/>
          <w:szCs w:val="22"/>
        </w:rPr>
        <w:br w:type="page"/>
      </w:r>
    </w:p>
    <w:p w14:paraId="463FAED6" w14:textId="6240C917" w:rsidR="00536B88" w:rsidRPr="000B4B98" w:rsidRDefault="00DE38CF" w:rsidP="0054630A">
      <w:pPr>
        <w:keepNext/>
        <w:ind w:left="113"/>
        <w:rPr>
          <w:sz w:val="22"/>
          <w:szCs w:val="22"/>
        </w:rPr>
      </w:pPr>
      <w:r w:rsidRPr="000B4B98">
        <w:rPr>
          <w:sz w:val="22"/>
          <w:szCs w:val="22"/>
        </w:rPr>
        <w:lastRenderedPageBreak/>
        <w:t>En la transformación de</w:t>
      </w:r>
      <w:r w:rsidR="00E73477" w:rsidRPr="000B4B98">
        <w:rPr>
          <w:sz w:val="22"/>
          <w:szCs w:val="22"/>
        </w:rPr>
        <w:t xml:space="preserve"> cada uno de los árboles </w:t>
      </w:r>
      <w:r w:rsidRPr="000B4B98">
        <w:rPr>
          <w:sz w:val="22"/>
          <w:szCs w:val="22"/>
        </w:rPr>
        <w:t xml:space="preserve">leídos en la clase principal </w:t>
      </w:r>
      <w:r w:rsidRPr="000B4B98">
        <w:rPr>
          <w:i/>
          <w:sz w:val="22"/>
          <w:szCs w:val="22"/>
        </w:rPr>
        <w:t xml:space="preserve">Main, </w:t>
      </w:r>
      <w:r w:rsidR="00E73477" w:rsidRPr="000B4B98">
        <w:rPr>
          <w:sz w:val="22"/>
          <w:szCs w:val="22"/>
        </w:rPr>
        <w:t xml:space="preserve">se utiliza un método recursivo creado en la clase </w:t>
      </w:r>
      <w:r w:rsidR="00E73477" w:rsidRPr="000B4B98">
        <w:rPr>
          <w:i/>
          <w:sz w:val="22"/>
          <w:szCs w:val="22"/>
        </w:rPr>
        <w:t>ConstToDepend</w:t>
      </w:r>
      <w:r w:rsidR="00E73477" w:rsidRPr="000B4B98">
        <w:rPr>
          <w:sz w:val="22"/>
          <w:szCs w:val="22"/>
        </w:rPr>
        <w:t xml:space="preserve">, </w:t>
      </w:r>
      <w:r w:rsidR="00536B88" w:rsidRPr="000B4B98">
        <w:rPr>
          <w:sz w:val="22"/>
          <w:szCs w:val="22"/>
        </w:rPr>
        <w:t>que tiene como finalidad</w:t>
      </w:r>
      <w:r w:rsidR="00E73477" w:rsidRPr="000B4B98">
        <w:rPr>
          <w:sz w:val="22"/>
          <w:szCs w:val="22"/>
        </w:rPr>
        <w:t xml:space="preserve"> recorrer el árbol en profundidad hasta llegar a algún nodo terminal, en ese caso se pasa a crear la</w:t>
      </w:r>
      <w:r w:rsidR="000374FF" w:rsidRPr="000B4B98">
        <w:rPr>
          <w:sz w:val="22"/>
          <w:szCs w:val="22"/>
        </w:rPr>
        <w:t xml:space="preserve"> </w:t>
      </w:r>
      <w:r w:rsidR="00E73477" w:rsidRPr="000B4B98">
        <w:rPr>
          <w:sz w:val="22"/>
          <w:szCs w:val="22"/>
        </w:rPr>
        <w:t>relación, mientras que en caso contrario</w:t>
      </w:r>
      <w:r w:rsidR="00A342D3" w:rsidRPr="000B4B98">
        <w:rPr>
          <w:sz w:val="22"/>
          <w:szCs w:val="22"/>
        </w:rPr>
        <w:t xml:space="preserve"> se continúa recorriendo el árbol mediante la llamada al mismo método desde el nodo no terminal en el que se encuentra. </w:t>
      </w:r>
    </w:p>
    <w:p w14:paraId="0B5D2E48" w14:textId="77777777" w:rsidR="0054630A" w:rsidRPr="000B4B98" w:rsidRDefault="0054630A" w:rsidP="0054630A">
      <w:pPr>
        <w:keepNext/>
        <w:ind w:left="113"/>
        <w:rPr>
          <w:sz w:val="22"/>
          <w:szCs w:val="22"/>
        </w:rPr>
      </w:pPr>
    </w:p>
    <w:p w14:paraId="27736065" w14:textId="77777777" w:rsidR="0054630A" w:rsidDel="009301DE" w:rsidRDefault="0054630A">
      <w:pPr>
        <w:ind w:left="142"/>
        <w:rPr>
          <w:del w:id="719" w:author="Rebeca de la Paz Gonzales" w:date="2017-06-26T01:55:00Z"/>
        </w:rPr>
        <w:pPrChange w:id="720" w:author="Rebeca de la Paz Gonzales" w:date="2017-06-26T01:55:00Z">
          <w:pPr>
            <w:ind w:left="113"/>
          </w:pPr>
        </w:pPrChange>
      </w:pPr>
    </w:p>
    <w:p w14:paraId="24503158" w14:textId="77777777" w:rsidR="00536B88" w:rsidRDefault="00B32A16" w:rsidP="0054630A">
      <w:pPr>
        <w:keepNext/>
        <w:ind w:left="113"/>
        <w:jc w:val="center"/>
      </w:pPr>
      <w:r w:rsidRPr="000432C4">
        <w:rPr>
          <w:noProof/>
        </w:rPr>
        <w:drawing>
          <wp:inline distT="0" distB="0" distL="0" distR="0" wp14:anchorId="6E3F3279" wp14:editId="6B8621AF">
            <wp:extent cx="4246585" cy="3002775"/>
            <wp:effectExtent l="0" t="0" r="0" b="0"/>
            <wp:docPr id="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51611" cy="3006329"/>
                    </a:xfrm>
                    <a:prstGeom prst="rect">
                      <a:avLst/>
                    </a:prstGeom>
                    <a:noFill/>
                    <a:ln>
                      <a:noFill/>
                    </a:ln>
                  </pic:spPr>
                </pic:pic>
              </a:graphicData>
            </a:graphic>
          </wp:inline>
        </w:drawing>
      </w:r>
    </w:p>
    <w:p w14:paraId="3381C31A" w14:textId="77777777" w:rsidR="00536B88" w:rsidRDefault="00536B88" w:rsidP="001F55FF">
      <w:pPr>
        <w:pStyle w:val="Epgrafe"/>
        <w:outlineLvl w:val="0"/>
      </w:pPr>
      <w:bookmarkStart w:id="721" w:name="_Toc486296427"/>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28</w:t>
      </w:r>
      <w:r>
        <w:fldChar w:fldCharType="end"/>
      </w:r>
      <w:r w:rsidR="009A550E">
        <w:t xml:space="preserve">. Código del método </w:t>
      </w:r>
      <w:r w:rsidR="009A550E" w:rsidRPr="009A550E">
        <w:rPr>
          <w:i/>
        </w:rPr>
        <w:t>recursiveFunction(Node): ArrayList&lt;Relation&gt;</w:t>
      </w:r>
      <w:bookmarkEnd w:id="721"/>
    </w:p>
    <w:p w14:paraId="142696E3" w14:textId="77777777" w:rsidR="00536B88" w:rsidRPr="000B4B98" w:rsidRDefault="00536B88" w:rsidP="004C6DE0">
      <w:pPr>
        <w:ind w:left="142"/>
        <w:rPr>
          <w:sz w:val="22"/>
          <w:szCs w:val="22"/>
        </w:rPr>
      </w:pPr>
      <w:r w:rsidRPr="000B4B98">
        <w:rPr>
          <w:sz w:val="22"/>
          <w:szCs w:val="22"/>
        </w:rPr>
        <w:t>Este método devuelve una lista con todas las relaciones creadas dentro de un árbol, por lo que después de llamar al método asociado a esa acción, la relación resultante se añade a la lista. De esta forma, a medida que se pasa por un subárbol del árbol principal que forma la oración, se obtiene un pequeño listado de relaciones que se van acumulando en el árbol estrictamente superior al que pertenezcan, completando de forma recursiva la frase, es decir, creando todas las relaciones posibles para cada una de las palabras que la componen.</w:t>
      </w:r>
    </w:p>
    <w:p w14:paraId="27773F29" w14:textId="77777777" w:rsidR="00536B88" w:rsidRPr="000B4B98" w:rsidRDefault="00536B88" w:rsidP="004C6DE0">
      <w:pPr>
        <w:ind w:left="142"/>
        <w:rPr>
          <w:sz w:val="22"/>
          <w:szCs w:val="22"/>
        </w:rPr>
      </w:pPr>
    </w:p>
    <w:p w14:paraId="24BEC051" w14:textId="77777777" w:rsidR="00E73477" w:rsidRPr="000B4B98" w:rsidRDefault="00A342D3" w:rsidP="004C6DE0">
      <w:pPr>
        <w:ind w:left="142"/>
        <w:rPr>
          <w:sz w:val="22"/>
          <w:szCs w:val="22"/>
        </w:rPr>
      </w:pPr>
      <w:r w:rsidRPr="000B4B98">
        <w:rPr>
          <w:sz w:val="22"/>
          <w:szCs w:val="22"/>
        </w:rPr>
        <w:t>Hay una particularidad en los casos que implican clausulas subordinadas, pues se llama a otro mé</w:t>
      </w:r>
      <w:r w:rsidR="0030216B" w:rsidRPr="000B4B98">
        <w:rPr>
          <w:sz w:val="22"/>
          <w:szCs w:val="22"/>
        </w:rPr>
        <w:t xml:space="preserve">todo recursivo, que realiza </w:t>
      </w:r>
      <w:r w:rsidRPr="000B4B98">
        <w:rPr>
          <w:sz w:val="22"/>
          <w:szCs w:val="22"/>
        </w:rPr>
        <w:t xml:space="preserve">comprobaciones </w:t>
      </w:r>
      <w:r w:rsidR="0030216B" w:rsidRPr="000B4B98">
        <w:rPr>
          <w:sz w:val="22"/>
          <w:szCs w:val="22"/>
        </w:rPr>
        <w:t xml:space="preserve">similares </w:t>
      </w:r>
      <w:r w:rsidRPr="000B4B98">
        <w:rPr>
          <w:sz w:val="22"/>
          <w:szCs w:val="22"/>
        </w:rPr>
        <w:t>dentro de una cláusula subordinada.</w:t>
      </w:r>
    </w:p>
    <w:p w14:paraId="44E4B4A6" w14:textId="77777777" w:rsidR="00E73477" w:rsidRPr="000B4B98" w:rsidRDefault="00E73477" w:rsidP="004C6DE0">
      <w:pPr>
        <w:ind w:left="142"/>
        <w:rPr>
          <w:i/>
          <w:sz w:val="22"/>
          <w:szCs w:val="22"/>
        </w:rPr>
      </w:pPr>
    </w:p>
    <w:p w14:paraId="14F31A40" w14:textId="77777777" w:rsidR="00E73477" w:rsidRPr="000B4B98" w:rsidRDefault="00A342D3" w:rsidP="004C6DE0">
      <w:pPr>
        <w:ind w:left="142"/>
        <w:rPr>
          <w:sz w:val="22"/>
          <w:szCs w:val="22"/>
        </w:rPr>
      </w:pPr>
      <w:r w:rsidRPr="000B4B98">
        <w:rPr>
          <w:sz w:val="22"/>
          <w:szCs w:val="22"/>
        </w:rPr>
        <w:t xml:space="preserve">Cada vez que se pasa por un nodo no terminal se almacena en la pila de contextos el mismo, el contexto consiste en tomar el nombre del nodo padre del árbol a recorrer, como se comentó anteriormente. </w:t>
      </w:r>
    </w:p>
    <w:p w14:paraId="4D42C9D6" w14:textId="77777777" w:rsidR="00A342D3" w:rsidRPr="000B4B98" w:rsidRDefault="00A342D3" w:rsidP="004C6DE0">
      <w:pPr>
        <w:ind w:left="142"/>
        <w:rPr>
          <w:sz w:val="22"/>
          <w:szCs w:val="22"/>
        </w:rPr>
      </w:pPr>
    </w:p>
    <w:p w14:paraId="1646069D" w14:textId="77777777" w:rsidR="00A342D3" w:rsidRPr="000B4B98" w:rsidRDefault="00A342D3" w:rsidP="004C6DE0">
      <w:pPr>
        <w:ind w:left="142"/>
        <w:rPr>
          <w:sz w:val="22"/>
          <w:szCs w:val="22"/>
        </w:rPr>
      </w:pPr>
      <w:r w:rsidRPr="000B4B98">
        <w:rPr>
          <w:sz w:val="22"/>
          <w:szCs w:val="22"/>
        </w:rPr>
        <w:t xml:space="preserve">Una vez que se ha llegado al final del árbol y habiendo creado ya </w:t>
      </w:r>
      <w:r w:rsidR="00A87618" w:rsidRPr="000B4B98">
        <w:rPr>
          <w:sz w:val="22"/>
          <w:szCs w:val="22"/>
        </w:rPr>
        <w:t>toda la relación existente dentro de éste se pasa</w:t>
      </w:r>
      <w:r w:rsidRPr="000B4B98">
        <w:rPr>
          <w:sz w:val="22"/>
          <w:szCs w:val="22"/>
        </w:rPr>
        <w:t xml:space="preserve"> a completar las relaciones, esto quiere decir que las relaciones hasta el momento solo tienen el primer término asociado, por lo que hay que completar la segunda parte con el nodo </w:t>
      </w:r>
      <w:r w:rsidRPr="000B4B98">
        <w:rPr>
          <w:i/>
          <w:sz w:val="22"/>
          <w:szCs w:val="22"/>
        </w:rPr>
        <w:t xml:space="preserve">“root” </w:t>
      </w:r>
      <w:r w:rsidRPr="000B4B98">
        <w:rPr>
          <w:sz w:val="22"/>
          <w:szCs w:val="22"/>
        </w:rPr>
        <w:t>del árbol.</w:t>
      </w:r>
    </w:p>
    <w:p w14:paraId="17786FC8" w14:textId="77777777" w:rsidR="00A87618" w:rsidRPr="000B4B98" w:rsidRDefault="00A87618" w:rsidP="004C6DE0">
      <w:pPr>
        <w:ind w:left="142"/>
        <w:rPr>
          <w:sz w:val="22"/>
          <w:szCs w:val="22"/>
        </w:rPr>
      </w:pPr>
    </w:p>
    <w:p w14:paraId="02650EB9" w14:textId="77777777" w:rsidR="00D74691" w:rsidRDefault="00D74691" w:rsidP="004C6DE0">
      <w:pPr>
        <w:ind w:left="142"/>
        <w:rPr>
          <w:b/>
          <w:i/>
          <w:sz w:val="22"/>
          <w:szCs w:val="22"/>
        </w:rPr>
      </w:pPr>
      <w:r w:rsidRPr="000B4B98">
        <w:rPr>
          <w:sz w:val="22"/>
          <w:szCs w:val="22"/>
        </w:rPr>
        <w:t xml:space="preserve">Dentro del método </w:t>
      </w:r>
      <w:r w:rsidRPr="000B4B98">
        <w:rPr>
          <w:b/>
          <w:i/>
          <w:sz w:val="22"/>
          <w:szCs w:val="22"/>
        </w:rPr>
        <w:t>recur</w:t>
      </w:r>
      <w:r w:rsidR="009A550E" w:rsidRPr="000B4B98">
        <w:rPr>
          <w:b/>
          <w:i/>
          <w:sz w:val="22"/>
          <w:szCs w:val="22"/>
        </w:rPr>
        <w:t>s</w:t>
      </w:r>
      <w:r w:rsidRPr="000B4B98">
        <w:rPr>
          <w:b/>
          <w:i/>
          <w:sz w:val="22"/>
          <w:szCs w:val="22"/>
        </w:rPr>
        <w:t>iveFunction(</w:t>
      </w:r>
      <w:r w:rsidR="009A550E" w:rsidRPr="000B4B98">
        <w:rPr>
          <w:b/>
          <w:i/>
          <w:sz w:val="22"/>
          <w:szCs w:val="22"/>
        </w:rPr>
        <w:t>Node)</w:t>
      </w:r>
      <w:r w:rsidRPr="000B4B98">
        <w:rPr>
          <w:b/>
          <w:i/>
          <w:sz w:val="22"/>
          <w:szCs w:val="22"/>
        </w:rPr>
        <w:t xml:space="preserve">: </w:t>
      </w:r>
      <w:r w:rsidR="009A550E" w:rsidRPr="000B4B98">
        <w:rPr>
          <w:b/>
          <w:i/>
          <w:sz w:val="22"/>
          <w:szCs w:val="22"/>
        </w:rPr>
        <w:t xml:space="preserve">ArrayList&lt;Relation&gt; </w:t>
      </w:r>
      <w:r w:rsidRPr="000B4B98">
        <w:rPr>
          <w:sz w:val="22"/>
          <w:szCs w:val="22"/>
        </w:rPr>
        <w:t xml:space="preserve">se aprecia la llamada a otros dos métodos de los que se explicará su funcionamiento, uno de ello es </w:t>
      </w:r>
      <w:r w:rsidRPr="000B4B98">
        <w:rPr>
          <w:b/>
          <w:i/>
          <w:sz w:val="22"/>
          <w:szCs w:val="22"/>
        </w:rPr>
        <w:t>createRelation(Node):Relation</w:t>
      </w:r>
      <w:r w:rsidRPr="000B4B98">
        <w:rPr>
          <w:b/>
          <w:sz w:val="22"/>
          <w:szCs w:val="22"/>
        </w:rPr>
        <w:t xml:space="preserve"> </w:t>
      </w:r>
      <w:r w:rsidRPr="000B4B98">
        <w:rPr>
          <w:sz w:val="22"/>
          <w:szCs w:val="22"/>
        </w:rPr>
        <w:t xml:space="preserve"> y el otro </w:t>
      </w:r>
      <w:r w:rsidRPr="000B4B98">
        <w:rPr>
          <w:b/>
          <w:i/>
          <w:sz w:val="22"/>
          <w:szCs w:val="22"/>
        </w:rPr>
        <w:t>completeRelation(ArrayList&lt;Relation&gt;): void</w:t>
      </w:r>
    </w:p>
    <w:p w14:paraId="1F274D34" w14:textId="77777777" w:rsidR="000B4B98" w:rsidRPr="000B4B98" w:rsidRDefault="000B4B98" w:rsidP="004C6DE0">
      <w:pPr>
        <w:ind w:left="142"/>
        <w:rPr>
          <w:b/>
          <w:i/>
          <w:sz w:val="22"/>
          <w:szCs w:val="22"/>
        </w:rPr>
      </w:pPr>
    </w:p>
    <w:p w14:paraId="390434B3" w14:textId="77777777" w:rsidR="00003587" w:rsidRPr="000B4B98" w:rsidRDefault="00003587" w:rsidP="009A550E">
      <w:pPr>
        <w:rPr>
          <w:noProof/>
          <w:sz w:val="22"/>
          <w:szCs w:val="22"/>
        </w:rPr>
      </w:pPr>
    </w:p>
    <w:p w14:paraId="58800871" w14:textId="596008C3" w:rsidR="009A550E" w:rsidRDefault="00003587" w:rsidP="00930174">
      <w:pPr>
        <w:jc w:val="center"/>
        <w:rPr>
          <w:noProof/>
        </w:rPr>
      </w:pPr>
      <w:r>
        <w:rPr>
          <w:noProof/>
        </w:rPr>
        <w:lastRenderedPageBreak/>
        <w:drawing>
          <wp:inline distT="0" distB="0" distL="0" distR="0" wp14:anchorId="465C79C8" wp14:editId="73674AB9">
            <wp:extent cx="5755631" cy="4690089"/>
            <wp:effectExtent l="0" t="0" r="10795" b="9525"/>
            <wp:docPr id="24" name="Imagen 24" descr="../Pictures/Imagen%2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Imagen%201.pd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7889" cy="4700077"/>
                    </a:xfrm>
                    <a:prstGeom prst="rect">
                      <a:avLst/>
                    </a:prstGeom>
                    <a:noFill/>
                    <a:ln>
                      <a:noFill/>
                    </a:ln>
                  </pic:spPr>
                </pic:pic>
              </a:graphicData>
            </a:graphic>
          </wp:inline>
        </w:drawing>
      </w:r>
    </w:p>
    <w:p w14:paraId="42D0BC81" w14:textId="77777777" w:rsidR="00D74691" w:rsidRDefault="009A550E" w:rsidP="001F55FF">
      <w:pPr>
        <w:pStyle w:val="Epgrafe"/>
        <w:outlineLvl w:val="0"/>
        <w:rPr>
          <w:i/>
        </w:rPr>
      </w:pPr>
      <w:bookmarkStart w:id="722" w:name="_Toc486296428"/>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29</w:t>
      </w:r>
      <w:r>
        <w:fldChar w:fldCharType="end"/>
      </w:r>
      <w:r>
        <w:t xml:space="preserve">. Código del método </w:t>
      </w:r>
      <w:r>
        <w:rPr>
          <w:i/>
        </w:rPr>
        <w:t>createRelation(Node): Relation</w:t>
      </w:r>
      <w:bookmarkEnd w:id="722"/>
    </w:p>
    <w:p w14:paraId="5CDC7874" w14:textId="77777777" w:rsidR="009A550E" w:rsidRPr="00855890" w:rsidRDefault="009A550E" w:rsidP="004C6DE0">
      <w:pPr>
        <w:ind w:left="142"/>
        <w:rPr>
          <w:sz w:val="22"/>
          <w:szCs w:val="22"/>
        </w:rPr>
      </w:pPr>
      <w:r w:rsidRPr="00855890">
        <w:rPr>
          <w:sz w:val="22"/>
          <w:szCs w:val="22"/>
        </w:rPr>
        <w:t>De este primer método se obtiene la relación incompleta para un nodo terminal dado, se recibe este como argumento de la función y sobre él se realizan diferentes comprobaciones:</w:t>
      </w:r>
    </w:p>
    <w:p w14:paraId="1105E0F2" w14:textId="3E7C78A7" w:rsidR="009A550E" w:rsidRPr="00855890" w:rsidRDefault="009A550E" w:rsidP="00B866EB">
      <w:pPr>
        <w:numPr>
          <w:ilvl w:val="0"/>
          <w:numId w:val="24"/>
        </w:numPr>
        <w:rPr>
          <w:sz w:val="22"/>
          <w:szCs w:val="22"/>
        </w:rPr>
      </w:pPr>
      <w:r w:rsidRPr="00855890">
        <w:rPr>
          <w:sz w:val="22"/>
          <w:szCs w:val="22"/>
        </w:rPr>
        <w:t>Si la categoría del nodo es un adjetivo o un sustantivo que complementa a los verbos copulativos, en caso de haber encontrado antes uno de ellos</w:t>
      </w:r>
      <w:r w:rsidR="00511619" w:rsidRPr="00855890">
        <w:rPr>
          <w:sz w:val="22"/>
          <w:szCs w:val="22"/>
        </w:rPr>
        <w:t>, en este caso este nodo es “</w:t>
      </w:r>
      <w:r w:rsidR="00511619" w:rsidRPr="00855890">
        <w:rPr>
          <w:i/>
          <w:sz w:val="22"/>
          <w:szCs w:val="22"/>
        </w:rPr>
        <w:t>root”</w:t>
      </w:r>
      <w:r w:rsidR="00511619" w:rsidRPr="00855890">
        <w:rPr>
          <w:sz w:val="22"/>
          <w:szCs w:val="22"/>
        </w:rPr>
        <w:t xml:space="preserve">. </w:t>
      </w:r>
      <w:r w:rsidRPr="00855890">
        <w:rPr>
          <w:sz w:val="22"/>
          <w:szCs w:val="22"/>
        </w:rPr>
        <w:t xml:space="preserve"> </w:t>
      </w:r>
      <w:r w:rsidR="00511619" w:rsidRPr="00855890">
        <w:rPr>
          <w:sz w:val="22"/>
          <w:szCs w:val="22"/>
        </w:rPr>
        <w:t xml:space="preserve">El flag </w:t>
      </w:r>
      <w:r w:rsidR="00A60D46" w:rsidRPr="00855890">
        <w:rPr>
          <w:i/>
          <w:sz w:val="22"/>
          <w:szCs w:val="22"/>
        </w:rPr>
        <w:t>copulativeVerb</w:t>
      </w:r>
      <w:r w:rsidR="00511619" w:rsidRPr="00855890">
        <w:rPr>
          <w:sz w:val="22"/>
          <w:szCs w:val="22"/>
        </w:rPr>
        <w:t xml:space="preserve"> indica si el verbo encontrado puede es copulativo o no.</w:t>
      </w:r>
    </w:p>
    <w:p w14:paraId="29935F7C" w14:textId="77777777" w:rsidR="00511619" w:rsidRPr="00855890" w:rsidRDefault="00511619" w:rsidP="00B866EB">
      <w:pPr>
        <w:numPr>
          <w:ilvl w:val="0"/>
          <w:numId w:val="24"/>
        </w:numPr>
        <w:rPr>
          <w:sz w:val="22"/>
          <w:szCs w:val="22"/>
        </w:rPr>
      </w:pPr>
      <w:r w:rsidRPr="00855890">
        <w:rPr>
          <w:sz w:val="22"/>
          <w:szCs w:val="22"/>
        </w:rPr>
        <w:t xml:space="preserve">Se comprueban diferentes casos en los que ciertas categorías hacen que sean </w:t>
      </w:r>
      <w:r w:rsidRPr="00855890">
        <w:rPr>
          <w:i/>
          <w:sz w:val="22"/>
          <w:szCs w:val="22"/>
        </w:rPr>
        <w:t>“root”</w:t>
      </w:r>
      <w:r w:rsidRPr="00855890">
        <w:rPr>
          <w:sz w:val="22"/>
          <w:szCs w:val="22"/>
        </w:rPr>
        <w:t xml:space="preserve"> del árbol al que perecen, por ejemplo, en un sintagma nominal es el sustantivo el </w:t>
      </w:r>
      <w:r w:rsidRPr="00855890">
        <w:rPr>
          <w:i/>
          <w:sz w:val="22"/>
          <w:szCs w:val="22"/>
        </w:rPr>
        <w:t>“root”</w:t>
      </w:r>
      <w:r w:rsidRPr="00855890">
        <w:rPr>
          <w:sz w:val="22"/>
          <w:szCs w:val="22"/>
        </w:rPr>
        <w:t xml:space="preserve"> de éste.</w:t>
      </w:r>
    </w:p>
    <w:p w14:paraId="15C2DB09" w14:textId="77777777" w:rsidR="00511619" w:rsidRPr="00855890" w:rsidRDefault="00511619" w:rsidP="00B866EB">
      <w:pPr>
        <w:numPr>
          <w:ilvl w:val="0"/>
          <w:numId w:val="24"/>
        </w:numPr>
        <w:rPr>
          <w:sz w:val="22"/>
          <w:szCs w:val="22"/>
        </w:rPr>
      </w:pPr>
      <w:r w:rsidRPr="00855890">
        <w:rPr>
          <w:sz w:val="22"/>
          <w:szCs w:val="22"/>
        </w:rPr>
        <w:t xml:space="preserve">Si nos encontramos en un nodo que implica un verbo, es indicador de que estamos en el predicado, por lo que se pasa a crear una relación del verbo como </w:t>
      </w:r>
      <w:r w:rsidR="004720DB" w:rsidRPr="00855890">
        <w:rPr>
          <w:i/>
          <w:sz w:val="22"/>
          <w:szCs w:val="22"/>
        </w:rPr>
        <w:t>“</w:t>
      </w:r>
      <w:r w:rsidRPr="00855890">
        <w:rPr>
          <w:i/>
          <w:sz w:val="22"/>
          <w:szCs w:val="22"/>
        </w:rPr>
        <w:t>root</w:t>
      </w:r>
      <w:r w:rsidR="004720DB" w:rsidRPr="00855890">
        <w:rPr>
          <w:i/>
          <w:sz w:val="22"/>
          <w:szCs w:val="22"/>
        </w:rPr>
        <w:t>”</w:t>
      </w:r>
      <w:r w:rsidRPr="00855890">
        <w:rPr>
          <w:sz w:val="22"/>
          <w:szCs w:val="22"/>
        </w:rPr>
        <w:t xml:space="preserve"> de la frase, exceptuando que sea copulativo, caso en el que no tendrá la propiedad de nodo raíz, haciendo que sea una relación normal.</w:t>
      </w:r>
    </w:p>
    <w:p w14:paraId="6F59AA94" w14:textId="77777777" w:rsidR="00511619" w:rsidRPr="00855890" w:rsidRDefault="00511619" w:rsidP="004C6DE0">
      <w:pPr>
        <w:ind w:left="142"/>
        <w:rPr>
          <w:sz w:val="22"/>
          <w:szCs w:val="22"/>
        </w:rPr>
      </w:pPr>
    </w:p>
    <w:p w14:paraId="5DF1E673" w14:textId="77777777" w:rsidR="00511619" w:rsidRPr="00855890" w:rsidRDefault="00511619" w:rsidP="004C6DE0">
      <w:pPr>
        <w:ind w:left="142"/>
        <w:rPr>
          <w:sz w:val="22"/>
          <w:szCs w:val="22"/>
        </w:rPr>
      </w:pPr>
      <w:r w:rsidRPr="00855890">
        <w:rPr>
          <w:sz w:val="22"/>
          <w:szCs w:val="22"/>
        </w:rPr>
        <w:t>Una vez procesado el nodo se devuelve la relación que se ha podido crear de éste, si es nodo raíz de la oración, es decir, el verbo principal la relación está completa de la siguiente forma:</w:t>
      </w:r>
    </w:p>
    <w:p w14:paraId="2422BF31" w14:textId="77777777" w:rsidR="00511619" w:rsidRPr="00855890" w:rsidRDefault="00511619" w:rsidP="004C6DE0">
      <w:pPr>
        <w:ind w:left="142"/>
        <w:rPr>
          <w:b/>
          <w:i/>
          <w:sz w:val="22"/>
          <w:szCs w:val="22"/>
        </w:rPr>
      </w:pPr>
      <w:r w:rsidRPr="00855890">
        <w:rPr>
          <w:sz w:val="22"/>
          <w:szCs w:val="22"/>
        </w:rPr>
        <w:tab/>
      </w:r>
      <w:r w:rsidRPr="00855890">
        <w:rPr>
          <w:b/>
          <w:i/>
          <w:sz w:val="22"/>
          <w:szCs w:val="22"/>
        </w:rPr>
        <w:t>root (verbo - posición_verbo, ROOT - 0)</w:t>
      </w:r>
    </w:p>
    <w:p w14:paraId="640D867A" w14:textId="77777777" w:rsidR="00511619" w:rsidRPr="00855890" w:rsidRDefault="00511619" w:rsidP="004C6DE0">
      <w:pPr>
        <w:ind w:left="142"/>
        <w:rPr>
          <w:sz w:val="22"/>
          <w:szCs w:val="22"/>
        </w:rPr>
      </w:pPr>
      <w:r w:rsidRPr="00855890">
        <w:rPr>
          <w:sz w:val="22"/>
          <w:szCs w:val="22"/>
        </w:rPr>
        <w:t xml:space="preserve"> </w:t>
      </w:r>
    </w:p>
    <w:p w14:paraId="1B9B284F" w14:textId="6C751941" w:rsidR="009A550E" w:rsidRPr="00855890" w:rsidRDefault="00511619" w:rsidP="00930174">
      <w:pPr>
        <w:ind w:left="142"/>
        <w:rPr>
          <w:sz w:val="22"/>
          <w:szCs w:val="22"/>
        </w:rPr>
      </w:pPr>
      <w:r w:rsidRPr="00855890">
        <w:rPr>
          <w:sz w:val="22"/>
          <w:szCs w:val="22"/>
        </w:rPr>
        <w:t xml:space="preserve"> El segundo elemento de la relación en realidad no existe en la frase, solo hace de indicador de que este término es nodo padre del árbol y del que dependerán los demás.</w:t>
      </w:r>
    </w:p>
    <w:p w14:paraId="2A660C7B" w14:textId="77777777" w:rsidR="00D74691" w:rsidRDefault="00D74691" w:rsidP="00B866EB">
      <w:pPr>
        <w:rPr>
          <w:b/>
          <w:i/>
        </w:rPr>
      </w:pPr>
    </w:p>
    <w:p w14:paraId="27F9A3DA" w14:textId="77777777" w:rsidR="009A550E" w:rsidRDefault="00B32A16" w:rsidP="00930174">
      <w:pPr>
        <w:keepNext/>
        <w:ind w:left="113"/>
        <w:jc w:val="center"/>
      </w:pPr>
      <w:r w:rsidRPr="000432C4">
        <w:rPr>
          <w:noProof/>
        </w:rPr>
        <w:lastRenderedPageBreak/>
        <w:drawing>
          <wp:inline distT="0" distB="0" distL="0" distR="0" wp14:anchorId="2CD60319" wp14:editId="727C9129">
            <wp:extent cx="5314980" cy="2065256"/>
            <wp:effectExtent l="0" t="0" r="0" b="0"/>
            <wp:docPr id="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46633" cy="2077555"/>
                    </a:xfrm>
                    <a:prstGeom prst="rect">
                      <a:avLst/>
                    </a:prstGeom>
                    <a:noFill/>
                    <a:ln>
                      <a:noFill/>
                    </a:ln>
                  </pic:spPr>
                </pic:pic>
              </a:graphicData>
            </a:graphic>
          </wp:inline>
        </w:drawing>
      </w:r>
    </w:p>
    <w:p w14:paraId="2F0F9B84" w14:textId="77777777" w:rsidR="00D74691" w:rsidRDefault="009A550E" w:rsidP="001F55FF">
      <w:pPr>
        <w:pStyle w:val="Epgrafe"/>
        <w:outlineLvl w:val="0"/>
        <w:rPr>
          <w:i/>
        </w:rPr>
      </w:pPr>
      <w:bookmarkStart w:id="723" w:name="_Toc486296429"/>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30</w:t>
      </w:r>
      <w:r>
        <w:fldChar w:fldCharType="end"/>
      </w:r>
      <w:r>
        <w:t xml:space="preserve">. Código del método </w:t>
      </w:r>
      <w:r>
        <w:rPr>
          <w:i/>
        </w:rPr>
        <w:t>completeRelation(ArrayList&lt;Relation&gt;): void</w:t>
      </w:r>
      <w:bookmarkEnd w:id="723"/>
    </w:p>
    <w:p w14:paraId="04CDEF13" w14:textId="77777777" w:rsidR="00511619" w:rsidRPr="00855890" w:rsidRDefault="00511619" w:rsidP="004C6DE0">
      <w:pPr>
        <w:ind w:left="142"/>
        <w:rPr>
          <w:sz w:val="22"/>
          <w:szCs w:val="22"/>
        </w:rPr>
      </w:pPr>
      <w:r w:rsidRPr="00855890">
        <w:rPr>
          <w:sz w:val="22"/>
          <w:szCs w:val="22"/>
        </w:rPr>
        <w:t xml:space="preserve">Ahora pasamos ver como se completan las relaciones dentro de un árbol mediante </w:t>
      </w:r>
      <w:r w:rsidRPr="00855890">
        <w:rPr>
          <w:b/>
          <w:i/>
          <w:sz w:val="22"/>
          <w:szCs w:val="22"/>
        </w:rPr>
        <w:t>completeRelation(ArrayList&lt;Relation&gt;): void</w:t>
      </w:r>
      <w:r w:rsidR="000F04ED" w:rsidRPr="00855890">
        <w:rPr>
          <w:b/>
          <w:i/>
          <w:sz w:val="22"/>
          <w:szCs w:val="22"/>
        </w:rPr>
        <w:t>.</w:t>
      </w:r>
      <w:r w:rsidR="000F04ED" w:rsidRPr="00855890">
        <w:rPr>
          <w:b/>
          <w:sz w:val="22"/>
          <w:szCs w:val="22"/>
        </w:rPr>
        <w:t xml:space="preserve"> </w:t>
      </w:r>
      <w:r w:rsidR="000F04ED" w:rsidRPr="00855890">
        <w:rPr>
          <w:sz w:val="22"/>
          <w:szCs w:val="22"/>
        </w:rPr>
        <w:t xml:space="preserve">Se obtiene el </w:t>
      </w:r>
      <w:r w:rsidR="000F04ED" w:rsidRPr="00855890">
        <w:rPr>
          <w:i/>
          <w:sz w:val="22"/>
          <w:szCs w:val="22"/>
        </w:rPr>
        <w:t xml:space="preserve">“root” </w:t>
      </w:r>
      <w:r w:rsidR="000F04ED" w:rsidRPr="00855890">
        <w:rPr>
          <w:sz w:val="22"/>
          <w:szCs w:val="22"/>
        </w:rPr>
        <w:t>definido previamente, si lo ha habido, dentro del árbol/subárbol. Una vez que se tiene se recorre el listado con todas las relaciones existentes hasta el momento y se asigna en su segundo elemento el nodo padre, exceptuando el propio, pues este dependerá de otro nodo raíz del nivel superior. Cuando se tienen los dos elementos se puede buscar la etiqueta que le corresponde a ese par dependiendo del contexto, por lo que es necesario obtener el último que se ha introducido en la pila, con estos tres elementos se busca la etiqueta y se le asigna, actualizando el valor de la relación en el propio listado de relaciones ya existente.</w:t>
      </w:r>
    </w:p>
    <w:p w14:paraId="01C7530E" w14:textId="77777777" w:rsidR="00E30241" w:rsidRPr="00855890" w:rsidRDefault="00E30241" w:rsidP="004C6DE0">
      <w:pPr>
        <w:keepNext/>
        <w:ind w:left="142"/>
        <w:rPr>
          <w:b/>
          <w:i/>
          <w:sz w:val="22"/>
          <w:szCs w:val="22"/>
        </w:rPr>
      </w:pPr>
      <w:r w:rsidRPr="00855890">
        <w:rPr>
          <w:sz w:val="22"/>
          <w:szCs w:val="22"/>
        </w:rPr>
        <w:t xml:space="preserve">Siguiendo el código del método </w:t>
      </w:r>
      <w:r w:rsidRPr="00855890">
        <w:rPr>
          <w:b/>
          <w:i/>
          <w:sz w:val="22"/>
          <w:szCs w:val="22"/>
        </w:rPr>
        <w:t>transform</w:t>
      </w:r>
      <w:r w:rsidRPr="00855890">
        <w:rPr>
          <w:sz w:val="22"/>
          <w:szCs w:val="22"/>
        </w:rPr>
        <w:t xml:space="preserve"> de la clase </w:t>
      </w:r>
      <w:r w:rsidRPr="00855890">
        <w:rPr>
          <w:i/>
          <w:sz w:val="22"/>
          <w:szCs w:val="22"/>
        </w:rPr>
        <w:t>Main</w:t>
      </w:r>
      <w:r w:rsidRPr="00855890">
        <w:rPr>
          <w:sz w:val="22"/>
          <w:szCs w:val="22"/>
        </w:rPr>
        <w:t xml:space="preserve">, una vez que se ha terminado con la llamada a la función recursiva se pasa a otro método </w:t>
      </w:r>
      <w:r w:rsidRPr="00855890">
        <w:rPr>
          <w:b/>
          <w:i/>
          <w:sz w:val="22"/>
          <w:szCs w:val="22"/>
        </w:rPr>
        <w:t>finalCompleteRelation(ArrayList&lt;ArrayList&lt;Relation&gt;&gt;): ArrayList&lt;Relation&gt;.</w:t>
      </w:r>
    </w:p>
    <w:p w14:paraId="56C9F7AF" w14:textId="77777777" w:rsidR="00E30241" w:rsidRPr="00855890" w:rsidRDefault="00E30241" w:rsidP="004C6DE0">
      <w:pPr>
        <w:keepNext/>
        <w:ind w:left="142"/>
        <w:rPr>
          <w:b/>
          <w:i/>
          <w:sz w:val="22"/>
          <w:szCs w:val="22"/>
        </w:rPr>
      </w:pPr>
    </w:p>
    <w:p w14:paraId="1D2FC5E0" w14:textId="77777777" w:rsidR="00E30241" w:rsidRPr="00855890" w:rsidRDefault="00E30241" w:rsidP="004C6DE0">
      <w:pPr>
        <w:keepNext/>
        <w:ind w:left="142"/>
        <w:rPr>
          <w:sz w:val="22"/>
          <w:szCs w:val="22"/>
        </w:rPr>
      </w:pPr>
      <w:r w:rsidRPr="00855890">
        <w:rPr>
          <w:sz w:val="22"/>
          <w:szCs w:val="22"/>
        </w:rPr>
        <w:t xml:space="preserve">Este método recibe una lista doble de elementos de relaciones, una por cada uno de los árboles principales existes, el sujeto </w:t>
      </w:r>
      <w:r w:rsidRPr="00855890">
        <w:rPr>
          <w:i/>
          <w:sz w:val="22"/>
          <w:szCs w:val="22"/>
        </w:rPr>
        <w:t>NPSUBJ</w:t>
      </w:r>
      <w:r w:rsidRPr="00855890">
        <w:rPr>
          <w:sz w:val="22"/>
          <w:szCs w:val="22"/>
        </w:rPr>
        <w:t xml:space="preserve">, si se tiene, y </w:t>
      </w:r>
      <w:r w:rsidRPr="00855890">
        <w:rPr>
          <w:i/>
          <w:sz w:val="22"/>
          <w:szCs w:val="22"/>
        </w:rPr>
        <w:t>VPTENED</w:t>
      </w:r>
      <w:r w:rsidRPr="00855890">
        <w:rPr>
          <w:sz w:val="22"/>
          <w:szCs w:val="22"/>
        </w:rPr>
        <w:t xml:space="preserve">. Cada uno de ellos tiene asociado un listado con todas las relaciones existentes en sus nodos inferiores. Lo ocurre aquí es que se completa en caso de tener sujeto el nodo padre que se ha obtenido de ese árbol con el nodo raíz de toda la oración, y en el caso del predicado ocurre lo mismo, pues los árboles de dependencias pueden tener más de un elemento dependiendo del </w:t>
      </w:r>
      <w:r w:rsidRPr="00855890">
        <w:rPr>
          <w:i/>
          <w:sz w:val="22"/>
          <w:szCs w:val="22"/>
        </w:rPr>
        <w:t>“root”</w:t>
      </w:r>
      <w:r>
        <w:t xml:space="preserve"> </w:t>
      </w:r>
      <w:r w:rsidRPr="00855890">
        <w:rPr>
          <w:sz w:val="22"/>
          <w:szCs w:val="22"/>
        </w:rPr>
        <w:t>principal de la oración. A medida que se completan las relaciones se compone una lista unidimensional con las relaciones.</w:t>
      </w:r>
    </w:p>
    <w:p w14:paraId="4CC6EFED" w14:textId="77777777" w:rsidR="00E30241" w:rsidRPr="00855890" w:rsidRDefault="00E30241" w:rsidP="004C6DE0">
      <w:pPr>
        <w:keepNext/>
        <w:ind w:left="142"/>
        <w:rPr>
          <w:sz w:val="22"/>
          <w:szCs w:val="22"/>
        </w:rPr>
      </w:pPr>
    </w:p>
    <w:p w14:paraId="06EF30DE" w14:textId="77777777" w:rsidR="00E30241" w:rsidRPr="00855890" w:rsidRDefault="00E30241" w:rsidP="004C6DE0">
      <w:pPr>
        <w:keepNext/>
        <w:ind w:left="142"/>
        <w:rPr>
          <w:sz w:val="22"/>
          <w:szCs w:val="22"/>
        </w:rPr>
      </w:pPr>
      <w:r w:rsidRPr="00855890">
        <w:rPr>
          <w:sz w:val="22"/>
          <w:szCs w:val="22"/>
        </w:rPr>
        <w:t xml:space="preserve">Ahora está el árbol completo con todas sus relaciones </w:t>
      </w:r>
      <w:r w:rsidR="00AE70B2" w:rsidRPr="00855890">
        <w:rPr>
          <w:sz w:val="22"/>
          <w:szCs w:val="22"/>
        </w:rPr>
        <w:t xml:space="preserve">creadas y conectadas dos a dos, por lo que se puede pasar a escribir las relaciones en el documento de salida correspondiente, que como se comentó antes, el tipo de documento que se genera viene dado por el flag </w:t>
      </w:r>
      <w:r w:rsidR="00AE70B2" w:rsidRPr="00855890">
        <w:rPr>
          <w:i/>
          <w:sz w:val="22"/>
          <w:szCs w:val="22"/>
        </w:rPr>
        <w:t>output</w:t>
      </w:r>
      <w:r w:rsidR="00AE70B2" w:rsidRPr="00855890">
        <w:rPr>
          <w:sz w:val="22"/>
          <w:szCs w:val="22"/>
        </w:rPr>
        <w:t>.</w:t>
      </w:r>
    </w:p>
    <w:p w14:paraId="213258FE" w14:textId="77777777" w:rsidR="00AE70B2" w:rsidRPr="00855890" w:rsidRDefault="00AE70B2" w:rsidP="004C6DE0">
      <w:pPr>
        <w:keepNext/>
        <w:ind w:left="142"/>
        <w:rPr>
          <w:sz w:val="22"/>
          <w:szCs w:val="22"/>
        </w:rPr>
      </w:pPr>
    </w:p>
    <w:p w14:paraId="238CBF6C" w14:textId="201F26F0" w:rsidR="00C42766" w:rsidRPr="00855890" w:rsidRDefault="00AE70B2" w:rsidP="004C6DE0">
      <w:pPr>
        <w:keepNext/>
        <w:ind w:left="142"/>
        <w:rPr>
          <w:sz w:val="22"/>
          <w:szCs w:val="22"/>
        </w:rPr>
      </w:pPr>
      <w:r w:rsidRPr="00855890">
        <w:rPr>
          <w:sz w:val="22"/>
          <w:szCs w:val="22"/>
        </w:rPr>
        <w:t>Todo este proceso explicado para una oración se repite hasta que se ha completado el treebank de constituyentes que se tenía como fuente de entrada, dando lugar a un treebank de dependencias en formato Stanford, Co</w:t>
      </w:r>
      <w:r w:rsidR="004720DB" w:rsidRPr="00855890">
        <w:rPr>
          <w:sz w:val="22"/>
          <w:szCs w:val="22"/>
        </w:rPr>
        <w:t>N</w:t>
      </w:r>
      <w:r w:rsidRPr="00855890">
        <w:rPr>
          <w:sz w:val="22"/>
          <w:szCs w:val="22"/>
        </w:rPr>
        <w:t>LL o ambos. Pero, antes de pasar a la siguiente frase es necesario resetear todos los elementos que se han utilizado en el procesado de la oración, para que así no queden restos que puedan afectar a la transformación de la siguiente oración, esto se lleva a cabo mediante el método</w:t>
      </w:r>
      <w:r w:rsidRPr="00855890">
        <w:rPr>
          <w:b/>
          <w:i/>
          <w:sz w:val="22"/>
          <w:szCs w:val="22"/>
        </w:rPr>
        <w:t xml:space="preserve"> clea</w:t>
      </w:r>
      <w:r w:rsidR="00111DDB" w:rsidRPr="00855890">
        <w:rPr>
          <w:b/>
          <w:i/>
          <w:sz w:val="22"/>
          <w:szCs w:val="22"/>
        </w:rPr>
        <w:t>r()</w:t>
      </w:r>
      <w:r w:rsidR="00111DDB" w:rsidRPr="00855890">
        <w:rPr>
          <w:sz w:val="22"/>
          <w:szCs w:val="22"/>
        </w:rPr>
        <w:t xml:space="preserve">, que elimina las dependencias que existen de la frase actual, vacía las estructuras </w:t>
      </w:r>
      <w:r w:rsidR="00111DDB" w:rsidRPr="00855890">
        <w:rPr>
          <w:i/>
          <w:sz w:val="22"/>
          <w:szCs w:val="22"/>
        </w:rPr>
        <w:t>ArrayList</w:t>
      </w:r>
      <w:r w:rsidR="00111DDB" w:rsidRPr="00855890">
        <w:rPr>
          <w:sz w:val="22"/>
          <w:szCs w:val="22"/>
        </w:rPr>
        <w:t xml:space="preserve"> y el árbol que se ha creado a partir de la oración en cadena de texto.</w:t>
      </w:r>
    </w:p>
    <w:p w14:paraId="662586AC" w14:textId="77777777" w:rsidR="00C42766" w:rsidRPr="00855890" w:rsidRDefault="00C42766">
      <w:pPr>
        <w:jc w:val="left"/>
        <w:rPr>
          <w:sz w:val="22"/>
          <w:szCs w:val="22"/>
        </w:rPr>
      </w:pPr>
      <w:r w:rsidRPr="00855890">
        <w:rPr>
          <w:sz w:val="22"/>
          <w:szCs w:val="22"/>
        </w:rPr>
        <w:br w:type="page"/>
      </w:r>
    </w:p>
    <w:p w14:paraId="69986015" w14:textId="69E70834" w:rsidR="007C3D8F" w:rsidRPr="00B639BF" w:rsidRDefault="00734C9C" w:rsidP="001F55FF">
      <w:pPr>
        <w:pStyle w:val="Ttulo1"/>
      </w:pPr>
      <w:del w:id="724" w:author="Rebeca de la Paz Gonzales" w:date="2017-06-25T17:05:00Z">
        <w:r w:rsidDel="00DF0FB8">
          <w:lastRenderedPageBreak/>
          <w:delText>Calidad de software</w:delText>
        </w:r>
      </w:del>
      <w:bookmarkStart w:id="725" w:name="_Toc486369608"/>
      <w:ins w:id="726" w:author="Rebeca de la Paz Gonzales" w:date="2017-06-25T17:05:00Z">
        <w:r w:rsidR="00DF0FB8">
          <w:t>Pruebas</w:t>
        </w:r>
      </w:ins>
      <w:bookmarkEnd w:id="725"/>
    </w:p>
    <w:p w14:paraId="15AAFB45" w14:textId="77777777" w:rsidR="00101372" w:rsidRDefault="00101372" w:rsidP="006D3C16">
      <w:pPr>
        <w:ind w:left="142"/>
      </w:pPr>
    </w:p>
    <w:p w14:paraId="5B764049" w14:textId="18E3326F" w:rsidR="00101372" w:rsidRPr="00855890" w:rsidRDefault="00101372" w:rsidP="006D3C16">
      <w:pPr>
        <w:ind w:left="142"/>
        <w:rPr>
          <w:ins w:id="727" w:author="Rebeca de la Paz Gonzales" w:date="2017-06-25T17:05:00Z"/>
          <w:sz w:val="22"/>
          <w:szCs w:val="22"/>
        </w:rPr>
      </w:pPr>
      <w:del w:id="728" w:author="Rebeca de la Paz Gonzales" w:date="2017-06-25T22:42:00Z">
        <w:r w:rsidRPr="00855890" w:rsidDel="00DB1C6E">
          <w:rPr>
            <w:sz w:val="22"/>
            <w:szCs w:val="22"/>
          </w:rPr>
          <w:delText xml:space="preserve">En este apartado se mostrarán diferentes “pruebas” sobre el </w:delText>
        </w:r>
      </w:del>
      <w:ins w:id="729" w:author="Rebeca de la Paz Gonzales" w:date="2017-06-25T22:42:00Z">
        <w:r w:rsidR="00DB1C6E" w:rsidRPr="00855890">
          <w:rPr>
            <w:sz w:val="22"/>
            <w:szCs w:val="22"/>
          </w:rPr>
          <w:t>A</w:t>
        </w:r>
        <w:r w:rsidR="00C102A6" w:rsidRPr="00855890">
          <w:rPr>
            <w:sz w:val="22"/>
            <w:szCs w:val="22"/>
          </w:rPr>
          <w:t xml:space="preserve"> </w:t>
        </w:r>
        <w:r w:rsidR="00DB1C6E" w:rsidRPr="00855890">
          <w:rPr>
            <w:sz w:val="22"/>
            <w:szCs w:val="22"/>
          </w:rPr>
          <w:t xml:space="preserve">continuación, </w:t>
        </w:r>
        <w:r w:rsidR="00C102A6" w:rsidRPr="00855890">
          <w:rPr>
            <w:sz w:val="22"/>
            <w:szCs w:val="22"/>
          </w:rPr>
          <w:t>se hablará de las pruebas realizadas con el código implementado.</w:t>
        </w:r>
      </w:ins>
    </w:p>
    <w:p w14:paraId="764FBA73" w14:textId="4FC5D919" w:rsidR="00DF0FB8" w:rsidRDefault="00DF0FB8" w:rsidP="001F55FF">
      <w:pPr>
        <w:pStyle w:val="Ttulo2"/>
        <w:rPr>
          <w:ins w:id="730" w:author="Rebeca de la Paz Gonzales" w:date="2017-06-25T22:43:00Z"/>
        </w:rPr>
      </w:pPr>
      <w:bookmarkStart w:id="731" w:name="_Toc486369609"/>
      <w:moveToRangeStart w:id="732" w:author="Rebeca de la Paz Gonzales" w:date="2017-06-25T17:05:00Z" w:name="move486173683"/>
      <w:moveTo w:id="733" w:author="Rebeca de la Paz Gonzales" w:date="2017-06-25T17:05:00Z">
        <w:r>
          <w:t xml:space="preserve">Pruebas </w:t>
        </w:r>
        <w:del w:id="734" w:author="Rebeca de la Paz Gonzales" w:date="2017-06-25T22:53:00Z">
          <w:r w:rsidDel="00421A90">
            <w:delText>JUnit</w:delText>
          </w:r>
        </w:del>
      </w:moveTo>
      <w:ins w:id="735" w:author="Rebeca de la Paz Gonzales" w:date="2017-06-25T22:53:00Z">
        <w:r w:rsidR="00421A90">
          <w:t>de caja negra</w:t>
        </w:r>
      </w:ins>
      <w:bookmarkEnd w:id="731"/>
    </w:p>
    <w:p w14:paraId="2660EA0D" w14:textId="79E20806" w:rsidR="005D3BD5" w:rsidRPr="00130AC8" w:rsidRDefault="00421A90">
      <w:pPr>
        <w:ind w:left="113"/>
        <w:rPr>
          <w:ins w:id="736" w:author="Rebeca de la Paz Gonzales" w:date="2017-06-25T22:56:00Z"/>
        </w:rPr>
        <w:pPrChange w:id="737" w:author="Rebeca de la Paz Gonzales" w:date="2017-06-26T00:21:00Z">
          <w:pPr>
            <w:pStyle w:val="Ttulo2"/>
          </w:pPr>
        </w:pPrChange>
      </w:pPr>
      <w:ins w:id="738" w:author="Rebeca de la Paz Gonzales" w:date="2017-06-25T22:53:00Z">
        <w:r w:rsidRPr="00855890">
          <w:rPr>
            <w:sz w:val="22"/>
            <w:szCs w:val="22"/>
          </w:rPr>
          <w:t xml:space="preserve">Para estas pruebas se hace uso del </w:t>
        </w:r>
        <w:r w:rsidRPr="00855890">
          <w:rPr>
            <w:i/>
            <w:sz w:val="22"/>
            <w:szCs w:val="22"/>
            <w:rPrChange w:id="739" w:author="Rebeca de la Paz Gonzales" w:date="2017-06-25T23:04:00Z">
              <w:rPr>
                <w:b w:val="0"/>
                <w:bCs w:val="0"/>
                <w:i w:val="0"/>
                <w:iCs w:val="0"/>
              </w:rPr>
            </w:rPrChange>
          </w:rPr>
          <w:t>plugin</w:t>
        </w:r>
        <w:r w:rsidRPr="00855890">
          <w:rPr>
            <w:sz w:val="22"/>
            <w:szCs w:val="22"/>
          </w:rPr>
          <w:t xml:space="preserve"> de Eclipse, </w:t>
        </w:r>
        <w:r w:rsidRPr="00855890">
          <w:rPr>
            <w:i/>
            <w:sz w:val="22"/>
            <w:szCs w:val="22"/>
            <w:rPrChange w:id="740" w:author="Rebeca de la Paz Gonzales" w:date="2017-06-25T23:04:00Z">
              <w:rPr>
                <w:b w:val="0"/>
                <w:bCs w:val="0"/>
                <w:i w:val="0"/>
                <w:iCs w:val="0"/>
              </w:rPr>
            </w:rPrChange>
          </w:rPr>
          <w:t>JUnit</w:t>
        </w:r>
        <w:r w:rsidRPr="00855890">
          <w:rPr>
            <w:sz w:val="22"/>
            <w:szCs w:val="22"/>
          </w:rPr>
          <w:t>, con las cuales</w:t>
        </w:r>
      </w:ins>
      <w:ins w:id="741" w:author="Rebeca de la Paz Gonzales" w:date="2017-06-25T22:54:00Z">
        <w:r w:rsidRPr="00855890">
          <w:rPr>
            <w:sz w:val="22"/>
            <w:szCs w:val="22"/>
          </w:rPr>
          <w:t xml:space="preserve"> </w:t>
        </w:r>
      </w:ins>
      <w:ins w:id="742" w:author="Rebeca de la Paz Gonzales" w:date="2017-06-25T23:08:00Z">
        <w:r w:rsidR="003B5690" w:rsidRPr="00855890">
          <w:rPr>
            <w:sz w:val="22"/>
            <w:szCs w:val="22"/>
          </w:rPr>
          <w:t xml:space="preserve">se probarán algunas clases, </w:t>
        </w:r>
      </w:ins>
      <w:ins w:id="743" w:author="Rebeca de la Paz Gonzales" w:date="2017-06-25T23:09:00Z">
        <w:r w:rsidR="003B5690" w:rsidRPr="00855890">
          <w:rPr>
            <w:sz w:val="22"/>
            <w:szCs w:val="22"/>
          </w:rPr>
          <w:t>aquellas en las que los métodos implementados son más sencillos</w:t>
        </w:r>
      </w:ins>
      <w:ins w:id="744" w:author="Rebeca de la Paz Gonzales" w:date="2017-06-25T22:54:00Z">
        <w:r w:rsidRPr="00855890">
          <w:rPr>
            <w:sz w:val="22"/>
            <w:szCs w:val="22"/>
          </w:rPr>
          <w:t>.</w:t>
        </w:r>
      </w:ins>
      <w:ins w:id="745" w:author="Rebeca de la Paz Gonzales" w:date="2017-06-25T23:09:00Z">
        <w:r w:rsidR="003B5690" w:rsidRPr="00855890">
          <w:rPr>
            <w:sz w:val="22"/>
            <w:szCs w:val="22"/>
          </w:rPr>
          <w:t xml:space="preserve"> Las clases más complicadas tendrán su validación en el apartado</w:t>
        </w:r>
      </w:ins>
      <w:r w:rsidR="00130AC8">
        <w:rPr>
          <w:b/>
          <w:i/>
          <w:sz w:val="22"/>
          <w:szCs w:val="22"/>
        </w:rPr>
        <w:t xml:space="preserve"> </w:t>
      </w:r>
      <w:r w:rsidR="00130AC8" w:rsidRPr="00130AC8">
        <w:rPr>
          <w:b/>
          <w:i/>
          <w:sz w:val="22"/>
          <w:szCs w:val="22"/>
        </w:rPr>
        <w:fldChar w:fldCharType="begin"/>
      </w:r>
      <w:r w:rsidR="00130AC8" w:rsidRPr="00130AC8">
        <w:rPr>
          <w:b/>
          <w:i/>
          <w:sz w:val="22"/>
          <w:szCs w:val="22"/>
        </w:rPr>
        <w:instrText xml:space="preserve"> REF _Ref486373879 \h  \* MERGEFORMAT </w:instrText>
      </w:r>
      <w:r w:rsidR="00130AC8" w:rsidRPr="00130AC8">
        <w:rPr>
          <w:b/>
          <w:i/>
          <w:sz w:val="22"/>
          <w:szCs w:val="22"/>
        </w:rPr>
      </w:r>
      <w:r w:rsidR="00130AC8" w:rsidRPr="00130AC8">
        <w:rPr>
          <w:b/>
          <w:i/>
          <w:sz w:val="22"/>
          <w:szCs w:val="22"/>
        </w:rPr>
        <w:fldChar w:fldCharType="separate"/>
      </w:r>
      <w:moveTo w:id="746" w:author="Rebeca de la Paz Gonzales" w:date="2017-06-25T17:05:00Z">
        <w:r w:rsidR="00130AC8" w:rsidRPr="00130AC8">
          <w:rPr>
            <w:b/>
            <w:i/>
            <w:sz w:val="22"/>
            <w:szCs w:val="22"/>
          </w:rPr>
          <w:t xml:space="preserve">Pruebas </w:t>
        </w:r>
      </w:moveTo>
      <w:ins w:id="747" w:author="Rebeca de la Paz Gonzales" w:date="2017-06-25T17:06:00Z">
        <w:r w:rsidR="00130AC8" w:rsidRPr="00130AC8">
          <w:rPr>
            <w:b/>
            <w:i/>
            <w:sz w:val="22"/>
            <w:szCs w:val="22"/>
          </w:rPr>
          <w:t>de integración</w:t>
        </w:r>
      </w:ins>
      <w:r w:rsidR="00130AC8" w:rsidRPr="00130AC8">
        <w:rPr>
          <w:b/>
          <w:i/>
          <w:sz w:val="22"/>
          <w:szCs w:val="22"/>
        </w:rPr>
        <w:fldChar w:fldCharType="end"/>
      </w:r>
      <w:r w:rsidR="00130AC8">
        <w:rPr>
          <w:b/>
          <w:i/>
          <w:sz w:val="22"/>
          <w:szCs w:val="22"/>
        </w:rPr>
        <w:t>.</w:t>
      </w:r>
    </w:p>
    <w:p w14:paraId="7349DF26" w14:textId="46265A0B" w:rsidR="00A468EB" w:rsidRDefault="00A468EB" w:rsidP="00A468EB">
      <w:pPr>
        <w:pStyle w:val="Descripcin"/>
        <w:keepNext/>
      </w:pPr>
    </w:p>
    <w:tbl>
      <w:tblPr>
        <w:tblStyle w:val="Tablanormal1"/>
        <w:tblW w:w="9898" w:type="dxa"/>
        <w:tblInd w:w="-427" w:type="dxa"/>
        <w:tblLook w:val="04A0" w:firstRow="1" w:lastRow="0" w:firstColumn="1" w:lastColumn="0" w:noHBand="0" w:noVBand="1"/>
      </w:tblPr>
      <w:tblGrid>
        <w:gridCol w:w="2606"/>
        <w:gridCol w:w="2077"/>
        <w:gridCol w:w="5215"/>
      </w:tblGrid>
      <w:tr w:rsidR="00A468EB" w14:paraId="08EB6629" w14:textId="77777777" w:rsidTr="00A468EB">
        <w:trPr>
          <w:cnfStyle w:val="100000000000" w:firstRow="1" w:lastRow="0" w:firstColumn="0" w:lastColumn="0" w:oddVBand="0" w:evenVBand="0" w:oddHBand="0" w:evenHBand="0" w:firstRowFirstColumn="0" w:firstRowLastColumn="0" w:lastRowFirstColumn="0" w:lastRowLastColumn="0"/>
          <w:trHeight w:val="177"/>
          <w:ins w:id="748" w:author="Rebeca de la Paz Gonzales" w:date="2017-06-25T23: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4129A0AF" w14:textId="5D2F4F90" w:rsidR="00A468EB" w:rsidRDefault="00A468EB" w:rsidP="00A468EB">
            <w:pPr>
              <w:jc w:val="left"/>
            </w:pPr>
            <w:r>
              <w:t>CLASE</w:t>
            </w:r>
          </w:p>
        </w:tc>
        <w:tc>
          <w:tcPr>
            <w:tcW w:w="2077" w:type="dxa"/>
            <w:vAlign w:val="center"/>
          </w:tcPr>
          <w:p w14:paraId="6053A48B" w14:textId="27A9E6EA" w:rsidR="00A468EB" w:rsidRDefault="00A468EB" w:rsidP="00A468EB">
            <w:pPr>
              <w:jc w:val="left"/>
              <w:cnfStyle w:val="100000000000" w:firstRow="1" w:lastRow="0" w:firstColumn="0" w:lastColumn="0" w:oddVBand="0" w:evenVBand="0" w:oddHBand="0" w:evenHBand="0" w:firstRowFirstColumn="0" w:firstRowLastColumn="0" w:lastRowFirstColumn="0" w:lastRowLastColumn="0"/>
              <w:rPr>
                <w:ins w:id="749" w:author="Rebeca de la Paz Gonzales" w:date="2017-06-25T23:14:00Z"/>
              </w:rPr>
            </w:pPr>
            <w:ins w:id="750" w:author="Rebeca de la Paz Gonzales" w:date="2017-06-25T23:15:00Z">
              <w:r>
                <w:t>MÉTODO</w:t>
              </w:r>
            </w:ins>
          </w:p>
        </w:tc>
        <w:tc>
          <w:tcPr>
            <w:tcW w:w="5215" w:type="dxa"/>
            <w:vAlign w:val="center"/>
          </w:tcPr>
          <w:p w14:paraId="03DC5452" w14:textId="615B97B0" w:rsidR="00A468EB" w:rsidRDefault="00A468EB" w:rsidP="00A468EB">
            <w:pPr>
              <w:jc w:val="left"/>
              <w:cnfStyle w:val="100000000000" w:firstRow="1" w:lastRow="0" w:firstColumn="0" w:lastColumn="0" w:oddVBand="0" w:evenVBand="0" w:oddHBand="0" w:evenHBand="0" w:firstRowFirstColumn="0" w:firstRowLastColumn="0" w:lastRowFirstColumn="0" w:lastRowLastColumn="0"/>
              <w:rPr>
                <w:ins w:id="751" w:author="Rebeca de la Paz Gonzales" w:date="2017-06-25T23:14:00Z"/>
              </w:rPr>
            </w:pPr>
            <w:ins w:id="752" w:author="Rebeca de la Paz Gonzales" w:date="2017-06-25T23:15:00Z">
              <w:r>
                <w:t>DESCRIPCIÓN</w:t>
              </w:r>
            </w:ins>
          </w:p>
        </w:tc>
      </w:tr>
      <w:tr w:rsidR="00A468EB" w14:paraId="645D87B6" w14:textId="77777777" w:rsidTr="00A468EB">
        <w:trPr>
          <w:cnfStyle w:val="000000100000" w:firstRow="0" w:lastRow="0" w:firstColumn="0" w:lastColumn="0" w:oddVBand="0" w:evenVBand="0" w:oddHBand="1" w:evenHBand="0" w:firstRowFirstColumn="0" w:firstRowLastColumn="0" w:lastRowFirstColumn="0" w:lastRowLastColumn="0"/>
          <w:trHeight w:val="319"/>
          <w:ins w:id="753" w:author="Rebeca de la Paz Gonzales" w:date="2017-06-25T23: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7EFBDBAF" w14:textId="67BEEFBA" w:rsidR="00A468EB" w:rsidRDefault="00A468EB" w:rsidP="00A468EB">
            <w:pPr>
              <w:jc w:val="left"/>
            </w:pPr>
            <w:r>
              <w:t>RelationTest</w:t>
            </w:r>
          </w:p>
        </w:tc>
        <w:tc>
          <w:tcPr>
            <w:tcW w:w="2077" w:type="dxa"/>
            <w:vAlign w:val="center"/>
          </w:tcPr>
          <w:p w14:paraId="49BAE7F2" w14:textId="750626AC"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754" w:author="Rebeca de la Paz Gonzales" w:date="2017-06-25T23:14:00Z"/>
              </w:rPr>
            </w:pPr>
            <w:ins w:id="755" w:author="Rebeca de la Paz Gonzales" w:date="2017-06-25T23:15:00Z">
              <w:r>
                <w:t>equals</w:t>
              </w:r>
            </w:ins>
          </w:p>
        </w:tc>
        <w:tc>
          <w:tcPr>
            <w:tcW w:w="5215" w:type="dxa"/>
            <w:vAlign w:val="center"/>
          </w:tcPr>
          <w:p w14:paraId="2260F978" w14:textId="744D6DA0"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756" w:author="Rebeca de la Paz Gonzales" w:date="2017-06-25T23:14:00Z"/>
              </w:rPr>
            </w:pPr>
            <w:ins w:id="757" w:author="Rebeca de la Paz Gonzales" w:date="2017-06-25T23:16:00Z">
              <w:r>
                <w:t>Comprueba los elementos de dos relaciones para</w:t>
              </w:r>
            </w:ins>
            <w:ins w:id="758" w:author="Rebeca de la Paz Gonzales" w:date="2017-06-25T23:17:00Z">
              <w:r>
                <w:t xml:space="preserve"> ver si son iguales</w:t>
              </w:r>
            </w:ins>
          </w:p>
        </w:tc>
      </w:tr>
      <w:tr w:rsidR="00A468EB" w14:paraId="2571E3CA" w14:textId="77777777" w:rsidTr="00A468EB">
        <w:trPr>
          <w:trHeight w:val="307"/>
          <w:ins w:id="759" w:author="Rebeca de la Paz Gonzales" w:date="2017-06-25T23: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0A04B7CA" w14:textId="04A23913" w:rsidR="00A468EB" w:rsidRDefault="00A468EB" w:rsidP="00A468EB">
            <w:pPr>
              <w:jc w:val="left"/>
            </w:pPr>
            <w:r>
              <w:t>RelationTest</w:t>
            </w:r>
          </w:p>
        </w:tc>
        <w:tc>
          <w:tcPr>
            <w:tcW w:w="2077" w:type="dxa"/>
            <w:vAlign w:val="center"/>
          </w:tcPr>
          <w:p w14:paraId="732C4614" w14:textId="1F27CA34"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760" w:author="Rebeca de la Paz Gonzales" w:date="2017-06-25T23:14:00Z"/>
              </w:rPr>
            </w:pPr>
            <w:ins w:id="761" w:author="Rebeca de la Paz Gonzales" w:date="2017-06-25T23:15:00Z">
              <w:r>
                <w:t>isSecondEmpty</w:t>
              </w:r>
            </w:ins>
          </w:p>
        </w:tc>
        <w:tc>
          <w:tcPr>
            <w:tcW w:w="5215" w:type="dxa"/>
            <w:vAlign w:val="center"/>
          </w:tcPr>
          <w:p w14:paraId="04895BDD" w14:textId="520E6B7E"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762" w:author="Rebeca de la Paz Gonzales" w:date="2017-06-25T23:14:00Z"/>
              </w:rPr>
            </w:pPr>
            <w:ins w:id="763" w:author="Rebeca de la Paz Gonzales" w:date="2017-06-25T23:17:00Z">
              <w:r>
                <w:t>Comprueba que el segundo elemento de la relación se encuentra vacío.</w:t>
              </w:r>
            </w:ins>
          </w:p>
        </w:tc>
      </w:tr>
      <w:tr w:rsidR="00A468EB" w14:paraId="5C3921F2" w14:textId="77777777" w:rsidTr="00A468EB">
        <w:trPr>
          <w:cnfStyle w:val="000000100000" w:firstRow="0" w:lastRow="0" w:firstColumn="0" w:lastColumn="0" w:oddVBand="0" w:evenVBand="0" w:oddHBand="1" w:evenHBand="0" w:firstRowFirstColumn="0" w:firstRowLastColumn="0" w:lastRowFirstColumn="0" w:lastRowLastColumn="0"/>
          <w:trHeight w:val="138"/>
          <w:ins w:id="764" w:author="Rebeca de la Paz Gonzales" w:date="2017-06-25T23:16: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57BD9F32" w14:textId="5C79EB4D" w:rsidR="00A468EB" w:rsidRDefault="00A468EB" w:rsidP="00A468EB">
            <w:pPr>
              <w:jc w:val="left"/>
            </w:pPr>
            <w:r>
              <w:t>RelationTest</w:t>
            </w:r>
          </w:p>
        </w:tc>
        <w:tc>
          <w:tcPr>
            <w:tcW w:w="2077" w:type="dxa"/>
            <w:vAlign w:val="center"/>
          </w:tcPr>
          <w:p w14:paraId="0FAC6A3D" w14:textId="720B671E"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765" w:author="Rebeca de la Paz Gonzales" w:date="2017-06-25T23:16:00Z"/>
              </w:rPr>
            </w:pPr>
            <w:ins w:id="766" w:author="Rebeca de la Paz Gonzales" w:date="2017-06-25T23:16:00Z">
              <w:r>
                <w:t>replace</w:t>
              </w:r>
            </w:ins>
          </w:p>
        </w:tc>
        <w:tc>
          <w:tcPr>
            <w:tcW w:w="5215" w:type="dxa"/>
            <w:vAlign w:val="center"/>
          </w:tcPr>
          <w:p w14:paraId="647458E2" w14:textId="08E44243"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767" w:author="Rebeca de la Paz Gonzales" w:date="2017-06-25T23:16:00Z"/>
              </w:rPr>
            </w:pPr>
            <w:ins w:id="768" w:author="Rebeca de la Paz Gonzales" w:date="2017-06-25T23:20:00Z">
              <w:r>
                <w:t>Comprueba que se r</w:t>
              </w:r>
            </w:ins>
            <w:ins w:id="769" w:author="Rebeca de la Paz Gonzales" w:date="2017-06-25T23:17:00Z">
              <w:r>
                <w:t>eemplaza</w:t>
              </w:r>
            </w:ins>
            <w:ins w:id="770" w:author="Rebeca de la Paz Gonzales" w:date="2017-06-25T23:20:00Z">
              <w:r>
                <w:t>n</w:t>
              </w:r>
            </w:ins>
            <w:ins w:id="771" w:author="Rebeca de la Paz Gonzales" w:date="2017-06-25T23:17:00Z">
              <w:r>
                <w:t xml:space="preserve"> los valores de los elementos de una relaci</w:t>
              </w:r>
            </w:ins>
            <w:ins w:id="772" w:author="Rebeca de la Paz Gonzales" w:date="2017-06-25T23:18:00Z">
              <w:r>
                <w:t>ón</w:t>
              </w:r>
            </w:ins>
            <w:ins w:id="773" w:author="Rebeca de la Paz Gonzales" w:date="2017-06-25T23:20:00Z">
              <w:r>
                <w:t xml:space="preserve"> correctamente</w:t>
              </w:r>
            </w:ins>
            <w:ins w:id="774" w:author="Rebeca de la Paz Gonzales" w:date="2017-06-25T23:18:00Z">
              <w:r>
                <w:t>.</w:t>
              </w:r>
            </w:ins>
          </w:p>
        </w:tc>
      </w:tr>
      <w:tr w:rsidR="00A468EB" w14:paraId="0A31B8BA" w14:textId="77777777" w:rsidTr="00A468EB">
        <w:trPr>
          <w:trHeight w:val="344"/>
          <w:ins w:id="775" w:author="Rebeca de la Paz Gonzales" w:date="2017-06-25T23:19: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62AB5994" w14:textId="64352950" w:rsidR="00A468EB" w:rsidRDefault="00A468EB" w:rsidP="00A468EB">
            <w:pPr>
              <w:jc w:val="left"/>
            </w:pPr>
            <w:r>
              <w:t>TupleTest</w:t>
            </w:r>
          </w:p>
        </w:tc>
        <w:tc>
          <w:tcPr>
            <w:tcW w:w="2077" w:type="dxa"/>
            <w:vAlign w:val="center"/>
          </w:tcPr>
          <w:p w14:paraId="325D89DF" w14:textId="20911C6E"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776" w:author="Rebeca de la Paz Gonzales" w:date="2017-06-25T23:19:00Z"/>
              </w:rPr>
            </w:pPr>
            <w:ins w:id="777" w:author="Rebeca de la Paz Gonzales" w:date="2017-06-25T23:19:00Z">
              <w:r>
                <w:t>equals</w:t>
              </w:r>
            </w:ins>
          </w:p>
        </w:tc>
        <w:tc>
          <w:tcPr>
            <w:tcW w:w="5215" w:type="dxa"/>
            <w:vAlign w:val="center"/>
          </w:tcPr>
          <w:p w14:paraId="497F05F4" w14:textId="2EF09C0D"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778" w:author="Rebeca de la Paz Gonzales" w:date="2017-06-25T23:19:00Z"/>
              </w:rPr>
            </w:pPr>
            <w:ins w:id="779" w:author="Rebeca de la Paz Gonzales" w:date="2017-06-25T23:19:00Z">
              <w:r>
                <w:t xml:space="preserve">Comprueba los elementos de dos </w:t>
              </w:r>
            </w:ins>
            <w:ins w:id="780" w:author="Rebeca de la Paz Gonzales" w:date="2017-06-25T23:20:00Z">
              <w:r>
                <w:t>tuplas</w:t>
              </w:r>
            </w:ins>
            <w:ins w:id="781" w:author="Rebeca de la Paz Gonzales" w:date="2017-06-25T23:19:00Z">
              <w:r>
                <w:t xml:space="preserve"> para ver si son iguales</w:t>
              </w:r>
            </w:ins>
          </w:p>
        </w:tc>
      </w:tr>
      <w:tr w:rsidR="00A468EB" w14:paraId="6263B02B" w14:textId="77777777" w:rsidTr="00A468EB">
        <w:trPr>
          <w:cnfStyle w:val="000000100000" w:firstRow="0" w:lastRow="0" w:firstColumn="0" w:lastColumn="0" w:oddVBand="0" w:evenVBand="0" w:oddHBand="1" w:evenHBand="0" w:firstRowFirstColumn="0" w:firstRowLastColumn="0" w:lastRowFirstColumn="0" w:lastRowLastColumn="0"/>
          <w:trHeight w:val="338"/>
          <w:ins w:id="782" w:author="Rebeca de la Paz Gonzales" w:date="2017-06-25T23:5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0ECBA828" w14:textId="667EBE39" w:rsidR="00A468EB" w:rsidRDefault="00A468EB" w:rsidP="00A468EB">
            <w:pPr>
              <w:jc w:val="left"/>
            </w:pPr>
            <w:r>
              <w:t>FieldTest</w:t>
            </w:r>
          </w:p>
        </w:tc>
        <w:tc>
          <w:tcPr>
            <w:tcW w:w="2077" w:type="dxa"/>
            <w:vAlign w:val="center"/>
          </w:tcPr>
          <w:p w14:paraId="264D4C63" w14:textId="62987E78"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783" w:author="Rebeca de la Paz Gonzales" w:date="2017-06-25T23:54:00Z"/>
              </w:rPr>
            </w:pPr>
            <w:ins w:id="784" w:author="Rebeca de la Paz Gonzales" w:date="2017-06-25T23:54:00Z">
              <w:r>
                <w:t>fieldTest</w:t>
              </w:r>
            </w:ins>
          </w:p>
        </w:tc>
        <w:tc>
          <w:tcPr>
            <w:tcW w:w="5215" w:type="dxa"/>
            <w:vAlign w:val="center"/>
          </w:tcPr>
          <w:p w14:paraId="7E782656" w14:textId="4A0371F5"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785" w:author="Rebeca de la Paz Gonzales" w:date="2017-06-25T23:54:00Z"/>
              </w:rPr>
            </w:pPr>
            <w:ins w:id="786" w:author="Rebeca de la Paz Gonzales" w:date="2017-06-25T23:54:00Z">
              <w:r>
                <w:t>Comprueba el funcionamiento general de la clase.</w:t>
              </w:r>
            </w:ins>
          </w:p>
        </w:tc>
      </w:tr>
      <w:tr w:rsidR="00A468EB" w14:paraId="6C3043F3" w14:textId="77777777" w:rsidTr="00A468EB">
        <w:trPr>
          <w:trHeight w:val="254"/>
          <w:ins w:id="787" w:author="Rebeca de la Paz Gonzales" w:date="2017-06-26T00: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2953A637" w14:textId="27547A95" w:rsidR="00A468EB" w:rsidRDefault="00A468EB" w:rsidP="00A468EB">
            <w:pPr>
              <w:jc w:val="left"/>
            </w:pPr>
            <w:r>
              <w:t>FielsRealtionTest</w:t>
            </w:r>
          </w:p>
        </w:tc>
        <w:tc>
          <w:tcPr>
            <w:tcW w:w="2077" w:type="dxa"/>
            <w:vAlign w:val="center"/>
          </w:tcPr>
          <w:p w14:paraId="5B608B68" w14:textId="35FEBE47"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788" w:author="Rebeca de la Paz Gonzales" w:date="2017-06-26T00:14:00Z"/>
              </w:rPr>
            </w:pPr>
            <w:ins w:id="789" w:author="Rebeca de la Paz Gonzales" w:date="2017-06-26T00:14:00Z">
              <w:r>
                <w:t>createRelation</w:t>
              </w:r>
            </w:ins>
          </w:p>
        </w:tc>
        <w:tc>
          <w:tcPr>
            <w:tcW w:w="5215" w:type="dxa"/>
            <w:vAlign w:val="center"/>
          </w:tcPr>
          <w:p w14:paraId="21D10EC4" w14:textId="77777777"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790" w:author="Rebeca de la Paz Gonzales" w:date="2017-06-26T00:14:00Z"/>
              </w:rPr>
            </w:pPr>
            <w:ins w:id="791" w:author="Rebeca de la Paz Gonzales" w:date="2017-06-26T00:14:00Z">
              <w:r>
                <w:t>Comprueba que se obtiene un listado de etiquetas a partir del fichero.</w:t>
              </w:r>
            </w:ins>
          </w:p>
        </w:tc>
      </w:tr>
      <w:tr w:rsidR="00A468EB" w14:paraId="72D7C08B" w14:textId="77777777" w:rsidTr="00A468EB">
        <w:trPr>
          <w:cnfStyle w:val="000000100000" w:firstRow="0" w:lastRow="0" w:firstColumn="0" w:lastColumn="0" w:oddVBand="0" w:evenVBand="0" w:oddHBand="1" w:evenHBand="0" w:firstRowFirstColumn="0" w:firstRowLastColumn="0" w:lastRowFirstColumn="0" w:lastRowLastColumn="0"/>
          <w:trHeight w:val="394"/>
          <w:ins w:id="792" w:author="Rebeca de la Paz Gonzales" w:date="2017-06-26T00: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78E88685" w14:textId="73161565" w:rsidR="00A468EB" w:rsidRDefault="00A468EB" w:rsidP="00A468EB">
            <w:pPr>
              <w:jc w:val="left"/>
            </w:pPr>
            <w:r>
              <w:t>FielsRealtionTest</w:t>
            </w:r>
          </w:p>
        </w:tc>
        <w:tc>
          <w:tcPr>
            <w:tcW w:w="2077" w:type="dxa"/>
            <w:vAlign w:val="center"/>
          </w:tcPr>
          <w:p w14:paraId="12ABBDD0" w14:textId="091C4933"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793" w:author="Rebeca de la Paz Gonzales" w:date="2017-06-26T00:14:00Z"/>
              </w:rPr>
            </w:pPr>
            <w:ins w:id="794" w:author="Rebeca de la Paz Gonzales" w:date="2017-06-26T00:14:00Z">
              <w:r>
                <w:t>findField</w:t>
              </w:r>
            </w:ins>
          </w:p>
        </w:tc>
        <w:tc>
          <w:tcPr>
            <w:tcW w:w="5215" w:type="dxa"/>
            <w:vAlign w:val="center"/>
          </w:tcPr>
          <w:p w14:paraId="619D83D7" w14:textId="77777777"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795" w:author="Rebeca de la Paz Gonzales" w:date="2017-06-26T00:14:00Z"/>
              </w:rPr>
            </w:pPr>
            <w:ins w:id="796" w:author="Rebeca de la Paz Gonzales" w:date="2017-06-26T00:14:00Z">
              <w:r>
                <w:t>Comprueba si se encuentra una etiqueta asociada a dos elementos en un contexto determinado.</w:t>
              </w:r>
            </w:ins>
          </w:p>
        </w:tc>
      </w:tr>
      <w:tr w:rsidR="00A468EB" w14:paraId="36C02812" w14:textId="77777777" w:rsidTr="00A468EB">
        <w:trPr>
          <w:trHeight w:val="254"/>
          <w:ins w:id="797" w:author="Rebeca de la Paz Gonzales" w:date="2017-06-26T00: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259659E7" w14:textId="313FBBCD" w:rsidR="00A468EB" w:rsidRDefault="00A468EB" w:rsidP="00A468EB">
            <w:pPr>
              <w:jc w:val="left"/>
            </w:pPr>
            <w:r>
              <w:t>FielsRealtionTest</w:t>
            </w:r>
          </w:p>
        </w:tc>
        <w:tc>
          <w:tcPr>
            <w:tcW w:w="2077" w:type="dxa"/>
            <w:vAlign w:val="center"/>
          </w:tcPr>
          <w:p w14:paraId="5A0294D9" w14:textId="0B7D9B40"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798" w:author="Rebeca de la Paz Gonzales" w:date="2017-06-26T00:14:00Z"/>
              </w:rPr>
            </w:pPr>
            <w:ins w:id="799" w:author="Rebeca de la Paz Gonzales" w:date="2017-06-26T00:14:00Z">
              <w:r>
                <w:t>getFieldRelation</w:t>
              </w:r>
            </w:ins>
          </w:p>
        </w:tc>
        <w:tc>
          <w:tcPr>
            <w:tcW w:w="5215" w:type="dxa"/>
            <w:vAlign w:val="center"/>
          </w:tcPr>
          <w:p w14:paraId="30152884" w14:textId="77777777"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800" w:author="Rebeca de la Paz Gonzales" w:date="2017-06-26T00:14:00Z"/>
              </w:rPr>
            </w:pPr>
            <w:ins w:id="801" w:author="Rebeca de la Paz Gonzales" w:date="2017-06-26T00:14:00Z">
              <w:r>
                <w:t xml:space="preserve">Obtiene el listado de etiquetas que se usará posteriormente en la clase </w:t>
              </w:r>
              <w:r>
                <w:rPr>
                  <w:i/>
                </w:rPr>
                <w:t>ReadFileTest.</w:t>
              </w:r>
            </w:ins>
          </w:p>
        </w:tc>
      </w:tr>
      <w:tr w:rsidR="00A468EB" w14:paraId="77AB9078" w14:textId="77777777" w:rsidTr="00A468EB">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0201993F" w14:textId="751487E7" w:rsidR="00A468EB" w:rsidRDefault="00A468EB" w:rsidP="00A468EB">
            <w:pPr>
              <w:jc w:val="left"/>
            </w:pPr>
            <w:r>
              <w:t>ReadTest</w:t>
            </w:r>
          </w:p>
        </w:tc>
        <w:tc>
          <w:tcPr>
            <w:tcW w:w="2077" w:type="dxa"/>
            <w:vAlign w:val="center"/>
          </w:tcPr>
          <w:p w14:paraId="53894A15" w14:textId="1403B2AF" w:rsidR="00A468EB" w:rsidRDefault="00A468EB" w:rsidP="00A468EB">
            <w:pPr>
              <w:jc w:val="left"/>
              <w:cnfStyle w:val="000000100000" w:firstRow="0" w:lastRow="0" w:firstColumn="0" w:lastColumn="0" w:oddVBand="0" w:evenVBand="0" w:oddHBand="1" w:evenHBand="0" w:firstRowFirstColumn="0" w:firstRowLastColumn="0" w:lastRowFirstColumn="0" w:lastRowLastColumn="0"/>
            </w:pPr>
            <w:ins w:id="802" w:author="Rebeca de la Paz Gonzales" w:date="2017-06-26T01:53:00Z">
              <w:r>
                <w:t>readLisp</w:t>
              </w:r>
            </w:ins>
          </w:p>
        </w:tc>
        <w:tc>
          <w:tcPr>
            <w:tcW w:w="5215" w:type="dxa"/>
            <w:vAlign w:val="center"/>
          </w:tcPr>
          <w:p w14:paraId="54EBDDDF" w14:textId="264AF522" w:rsidR="00A468EB" w:rsidRDefault="00A468EB" w:rsidP="00A468EB">
            <w:pPr>
              <w:jc w:val="left"/>
              <w:cnfStyle w:val="000000100000" w:firstRow="0" w:lastRow="0" w:firstColumn="0" w:lastColumn="0" w:oddVBand="0" w:evenVBand="0" w:oddHBand="1" w:evenHBand="0" w:firstRowFirstColumn="0" w:firstRowLastColumn="0" w:lastRowFirstColumn="0" w:lastRowLastColumn="0"/>
            </w:pPr>
            <w:ins w:id="803" w:author="Rebeca de la Paz Gonzales" w:date="2017-06-26T01:53:00Z">
              <w:r>
                <w:t xml:space="preserve">Comprueba que la lectura de un fichero con extensión </w:t>
              </w:r>
              <w:r w:rsidRPr="000716F5">
                <w:t>lisp,</w:t>
              </w:r>
              <w:r>
                <w:t xml:space="preserve"> que contiene un treebank de constituyentes, da lugar a un listado de oraciones.</w:t>
              </w:r>
            </w:ins>
          </w:p>
        </w:tc>
      </w:tr>
      <w:tr w:rsidR="00A468EB" w14:paraId="50CDD5C1" w14:textId="77777777" w:rsidTr="00A468EB">
        <w:trPr>
          <w:trHeight w:val="254"/>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205E8A10" w14:textId="2FAEA05B" w:rsidR="00A468EB" w:rsidRDefault="00A468EB" w:rsidP="00A468EB">
            <w:pPr>
              <w:jc w:val="left"/>
            </w:pPr>
            <w:r>
              <w:t>ReadTest</w:t>
            </w:r>
          </w:p>
        </w:tc>
        <w:tc>
          <w:tcPr>
            <w:tcW w:w="2077" w:type="dxa"/>
            <w:vAlign w:val="center"/>
          </w:tcPr>
          <w:p w14:paraId="497927D3" w14:textId="1260C4E8" w:rsidR="00A468EB" w:rsidRDefault="00A468EB" w:rsidP="00A468EB">
            <w:pPr>
              <w:jc w:val="left"/>
              <w:cnfStyle w:val="000000000000" w:firstRow="0" w:lastRow="0" w:firstColumn="0" w:lastColumn="0" w:oddVBand="0" w:evenVBand="0" w:oddHBand="0" w:evenHBand="0" w:firstRowFirstColumn="0" w:firstRowLastColumn="0" w:lastRowFirstColumn="0" w:lastRowLastColumn="0"/>
            </w:pPr>
            <w:ins w:id="804" w:author="Rebeca de la Paz Gonzales" w:date="2017-06-26T01:53:00Z">
              <w:r>
                <w:t>readExcel</w:t>
              </w:r>
            </w:ins>
          </w:p>
        </w:tc>
        <w:tc>
          <w:tcPr>
            <w:tcW w:w="5215" w:type="dxa"/>
            <w:vAlign w:val="center"/>
          </w:tcPr>
          <w:p w14:paraId="47F9AF7B" w14:textId="4C043EB3" w:rsidR="00A468EB" w:rsidRDefault="00A468EB" w:rsidP="00A468EB">
            <w:pPr>
              <w:jc w:val="left"/>
              <w:cnfStyle w:val="000000000000" w:firstRow="0" w:lastRow="0" w:firstColumn="0" w:lastColumn="0" w:oddVBand="0" w:evenVBand="0" w:oddHBand="0" w:evenHBand="0" w:firstRowFirstColumn="0" w:firstRowLastColumn="0" w:lastRowFirstColumn="0" w:lastRowLastColumn="0"/>
            </w:pPr>
            <w:ins w:id="805" w:author="Rebeca de la Paz Gonzales" w:date="2017-06-26T01:53:00Z">
              <w:r>
                <w:t xml:space="preserve">Comprueba que la lectura de un fichero Excel, con las relaciones y etiquetas asociadas a estas, da lugar a un listado de etiquetas. Se hace uso de la clase </w:t>
              </w:r>
              <w:r w:rsidRPr="000716F5">
                <w:rPr>
                  <w:i/>
                </w:rPr>
                <w:t>FieldRelationTest</w:t>
              </w:r>
              <w:r w:rsidRPr="000716F5">
                <w:t>.</w:t>
              </w:r>
            </w:ins>
          </w:p>
        </w:tc>
      </w:tr>
    </w:tbl>
    <w:p w14:paraId="136200B2" w14:textId="2E7F7DC0" w:rsidR="00A468EB" w:rsidRDefault="00A468EB" w:rsidP="00A468EB">
      <w:pPr>
        <w:pStyle w:val="Epgrafe"/>
      </w:pPr>
      <w:bookmarkStart w:id="806" w:name="_Toc486370305"/>
      <w:bookmarkStart w:id="807" w:name="_Ref486195543"/>
      <w:r>
        <w:t xml:space="preserve">Tabla </w:t>
      </w:r>
      <w:r w:rsidR="00910FD2">
        <w:fldChar w:fldCharType="begin"/>
      </w:r>
      <w:r w:rsidR="00910FD2">
        <w:instrText xml:space="preserve"> SEQ Tabla \* ARABIC </w:instrText>
      </w:r>
      <w:r w:rsidR="00910FD2">
        <w:fldChar w:fldCharType="separate"/>
      </w:r>
      <w:r w:rsidR="0029353A">
        <w:rPr>
          <w:noProof/>
        </w:rPr>
        <w:t>2</w:t>
      </w:r>
      <w:r w:rsidR="00910FD2">
        <w:rPr>
          <w:noProof/>
        </w:rPr>
        <w:fldChar w:fldCharType="end"/>
      </w:r>
      <w:r>
        <w:t>. Tabla resumen de las pruebas de caja negra</w:t>
      </w:r>
      <w:bookmarkEnd w:id="806"/>
    </w:p>
    <w:p w14:paraId="6BB0C117" w14:textId="6FA6AEDB" w:rsidR="00DF0FB8" w:rsidRPr="00A60D46" w:rsidRDefault="00DF0FB8" w:rsidP="001F55FF">
      <w:pPr>
        <w:pStyle w:val="Ttulo2"/>
      </w:pPr>
      <w:bookmarkStart w:id="808" w:name="_Toc486369610"/>
      <w:bookmarkStart w:id="809" w:name="_Ref486373879"/>
      <w:moveTo w:id="810" w:author="Rebeca de la Paz Gonzales" w:date="2017-06-25T17:05:00Z">
        <w:r>
          <w:t xml:space="preserve">Pruebas </w:t>
        </w:r>
        <w:del w:id="811" w:author="Rebeca de la Paz Gonzales" w:date="2017-06-25T17:06:00Z">
          <w:r w:rsidDel="006360F7">
            <w:delText>….</w:delText>
          </w:r>
        </w:del>
      </w:moveTo>
      <w:ins w:id="812" w:author="Rebeca de la Paz Gonzales" w:date="2017-06-25T17:06:00Z">
        <w:r w:rsidR="006360F7">
          <w:t>de integración</w:t>
        </w:r>
      </w:ins>
      <w:bookmarkEnd w:id="807"/>
      <w:bookmarkEnd w:id="808"/>
      <w:bookmarkEnd w:id="809"/>
    </w:p>
    <w:moveToRangeEnd w:id="732"/>
    <w:p w14:paraId="763F5293" w14:textId="77777777" w:rsidR="00DF0FB8" w:rsidRPr="00C46753" w:rsidDel="00E204D9" w:rsidRDefault="00DF0FB8">
      <w:pPr>
        <w:rPr>
          <w:del w:id="813" w:author="Rebeca de la Paz Gonzales" w:date="2017-06-25T17:06:00Z"/>
          <w:sz w:val="22"/>
          <w:szCs w:val="22"/>
        </w:rPr>
        <w:pPrChange w:id="814" w:author="Rebeca de la Paz Gonzales" w:date="2017-06-26T00:24:00Z">
          <w:pPr>
            <w:ind w:left="142"/>
          </w:pPr>
        </w:pPrChange>
      </w:pPr>
    </w:p>
    <w:p w14:paraId="51EEAC26" w14:textId="6DF9898E" w:rsidR="00EA35E7" w:rsidRPr="00C46753" w:rsidRDefault="00494E0F">
      <w:pPr>
        <w:ind w:left="113"/>
        <w:rPr>
          <w:ins w:id="815" w:author="Rebeca de la Paz Gonzales" w:date="2017-06-26T00:59:00Z"/>
          <w:b/>
          <w:sz w:val="22"/>
          <w:szCs w:val="22"/>
        </w:rPr>
        <w:pPrChange w:id="816" w:author="Rebeca de la Paz Gonzales" w:date="2017-06-26T01:54:00Z">
          <w:pPr>
            <w:ind w:left="142"/>
          </w:pPr>
        </w:pPrChange>
      </w:pPr>
      <w:ins w:id="817" w:author="Rebeca de la Paz Gonzales" w:date="2017-06-26T00:40:00Z">
        <w:r w:rsidRPr="00C46753">
          <w:rPr>
            <w:sz w:val="22"/>
            <w:szCs w:val="22"/>
          </w:rPr>
          <w:t>Dentro de las pruebas de integración s</w:t>
        </w:r>
      </w:ins>
      <w:ins w:id="818" w:author="Rebeca de la Paz Gonzales" w:date="2017-06-26T00:56:00Z">
        <w:r w:rsidR="00EA35E7" w:rsidRPr="00C46753">
          <w:rPr>
            <w:sz w:val="22"/>
            <w:szCs w:val="22"/>
          </w:rPr>
          <w:t>e encuentra el funcionamiento principal del có</w:t>
        </w:r>
      </w:ins>
      <w:ins w:id="819" w:author="Rebeca de la Paz Gonzales" w:date="2017-06-26T00:57:00Z">
        <w:r w:rsidR="00EA35E7" w:rsidRPr="00C46753">
          <w:rPr>
            <w:sz w:val="22"/>
            <w:szCs w:val="22"/>
          </w:rPr>
          <w:t xml:space="preserve">digo implementado para ellos se ejecuta la clase principal </w:t>
        </w:r>
        <w:r w:rsidR="00EA35E7" w:rsidRPr="00C46753">
          <w:rPr>
            <w:i/>
            <w:sz w:val="22"/>
            <w:szCs w:val="22"/>
          </w:rPr>
          <w:t>Main</w:t>
        </w:r>
        <w:r w:rsidR="00EA35E7" w:rsidRPr="00C46753">
          <w:rPr>
            <w:sz w:val="22"/>
            <w:szCs w:val="22"/>
          </w:rPr>
          <w:t>, con la siguiente línea de ejecución:</w:t>
        </w:r>
      </w:ins>
      <w:ins w:id="820" w:author="Rebeca de la Paz Gonzales" w:date="2017-06-26T01:54:00Z">
        <w:r w:rsidR="00404EF7" w:rsidRPr="00C46753">
          <w:rPr>
            <w:sz w:val="22"/>
            <w:szCs w:val="22"/>
          </w:rPr>
          <w:t xml:space="preserve"> </w:t>
        </w:r>
        <w:r w:rsidR="00404EF7" w:rsidRPr="00C46753">
          <w:rPr>
            <w:sz w:val="22"/>
            <w:szCs w:val="22"/>
          </w:rPr>
          <w:tab/>
        </w:r>
      </w:ins>
      <w:ins w:id="821" w:author="Rebeca de la Paz Gonzales" w:date="2017-06-26T00:59:00Z">
        <w:r w:rsidR="00EA35E7" w:rsidRPr="00C46753">
          <w:rPr>
            <w:sz w:val="22"/>
            <w:szCs w:val="22"/>
          </w:rPr>
          <w:t>-</w:t>
        </w:r>
      </w:ins>
      <w:ins w:id="822" w:author="Rebeca de la Paz Gonzales" w:date="2017-06-26T00:58:00Z">
        <w:r w:rsidR="00EA35E7" w:rsidRPr="00C46753">
          <w:rPr>
            <w:b/>
            <w:sz w:val="22"/>
            <w:szCs w:val="22"/>
            <w:rPrChange w:id="823" w:author="Rebeca de la Paz Gonzales" w:date="2017-06-26T00:59:00Z">
              <w:rPr/>
            </w:rPrChange>
          </w:rPr>
          <w:t>r ‘fichero_relaciones</w:t>
        </w:r>
      </w:ins>
      <w:ins w:id="824" w:author="Rebeca de la Paz Gonzales" w:date="2017-06-26T00:59:00Z">
        <w:r w:rsidR="00EA35E7" w:rsidRPr="00C46753">
          <w:rPr>
            <w:b/>
            <w:sz w:val="22"/>
            <w:szCs w:val="22"/>
          </w:rPr>
          <w:t>’</w:t>
        </w:r>
      </w:ins>
      <w:ins w:id="825" w:author="Rebeca de la Paz Gonzales" w:date="2017-06-26T00:58:00Z">
        <w:r w:rsidR="00EA35E7" w:rsidRPr="00C46753">
          <w:rPr>
            <w:b/>
            <w:sz w:val="22"/>
            <w:szCs w:val="22"/>
            <w:rPrChange w:id="826" w:author="Rebeca de la Paz Gonzales" w:date="2017-06-26T00:59:00Z">
              <w:rPr/>
            </w:rPrChange>
          </w:rPr>
          <w:t xml:space="preserve"> </w:t>
        </w:r>
      </w:ins>
      <w:ins w:id="827" w:author="Rebeca de la Paz Gonzales" w:date="2017-06-26T00:59:00Z">
        <w:r w:rsidR="00EA35E7" w:rsidRPr="00C46753">
          <w:rPr>
            <w:b/>
            <w:sz w:val="22"/>
            <w:szCs w:val="22"/>
            <w:rPrChange w:id="828" w:author="Rebeca de la Paz Gonzales" w:date="2017-06-26T00:59:00Z">
              <w:rPr/>
            </w:rPrChange>
          </w:rPr>
          <w:t>-t</w:t>
        </w:r>
      </w:ins>
      <w:ins w:id="829" w:author="Rebeca de la Paz Gonzales" w:date="2017-06-26T00:58:00Z">
        <w:r w:rsidR="00EA35E7" w:rsidRPr="00C46753">
          <w:rPr>
            <w:b/>
            <w:sz w:val="22"/>
            <w:szCs w:val="22"/>
            <w:rPrChange w:id="830" w:author="Rebeca de la Paz Gonzales" w:date="2017-06-26T00:59:00Z">
              <w:rPr/>
            </w:rPrChange>
          </w:rPr>
          <w:t xml:space="preserve"> ‘treebank_con</w:t>
        </w:r>
      </w:ins>
      <w:r w:rsidR="00B21EB6">
        <w:rPr>
          <w:b/>
          <w:sz w:val="22"/>
          <w:szCs w:val="22"/>
        </w:rPr>
        <w:t>s</w:t>
      </w:r>
      <w:ins w:id="831" w:author="Rebeca de la Paz Gonzales" w:date="2017-06-26T00:58:00Z">
        <w:r w:rsidR="00EA35E7" w:rsidRPr="00C46753">
          <w:rPr>
            <w:b/>
            <w:sz w:val="22"/>
            <w:szCs w:val="22"/>
            <w:rPrChange w:id="832" w:author="Rebeca de la Paz Gonzales" w:date="2017-06-26T00:59:00Z">
              <w:rPr/>
            </w:rPrChange>
          </w:rPr>
          <w:t>tituyentes’ -formato_salida</w:t>
        </w:r>
      </w:ins>
    </w:p>
    <w:p w14:paraId="12F32E22" w14:textId="77777777" w:rsidR="00EA35E7" w:rsidRPr="00C46753" w:rsidRDefault="00EA35E7">
      <w:pPr>
        <w:pStyle w:val="Prrafodelista"/>
        <w:ind w:left="1053"/>
        <w:rPr>
          <w:ins w:id="833" w:author="Rebeca de la Paz Gonzales" w:date="2017-06-26T00:59:00Z"/>
          <w:b/>
          <w:sz w:val="22"/>
          <w:szCs w:val="22"/>
        </w:rPr>
        <w:pPrChange w:id="834" w:author="Rebeca de la Paz Gonzales" w:date="2017-06-26T00:59:00Z">
          <w:pPr>
            <w:ind w:left="142"/>
          </w:pPr>
        </w:pPrChange>
      </w:pPr>
    </w:p>
    <w:p w14:paraId="0442D507" w14:textId="58B6E6A0" w:rsidR="00EA35E7" w:rsidRPr="00C46753" w:rsidRDefault="009E2C18">
      <w:pPr>
        <w:pStyle w:val="Prrafodelista"/>
        <w:ind w:left="113"/>
        <w:rPr>
          <w:ins w:id="835" w:author="Rebeca de la Paz Gonzales" w:date="2017-06-26T01:02:00Z"/>
          <w:sz w:val="22"/>
          <w:szCs w:val="22"/>
        </w:rPr>
        <w:pPrChange w:id="836" w:author="Rebeca de la Paz Gonzales" w:date="2017-06-26T01:00:00Z">
          <w:pPr>
            <w:ind w:left="142"/>
          </w:pPr>
        </w:pPrChange>
      </w:pPr>
      <w:ins w:id="837" w:author="Rebeca de la Paz Gonzales" w:date="2017-06-26T01:00:00Z">
        <w:r w:rsidRPr="00C46753">
          <w:rPr>
            <w:sz w:val="22"/>
            <w:szCs w:val="22"/>
          </w:rPr>
          <w:t>El fichero de relaciones consiste en un archivo Excel, el treebank de constituyentes en documento de extensi</w:t>
        </w:r>
      </w:ins>
      <w:ins w:id="838" w:author="Rebeca de la Paz Gonzales" w:date="2017-06-26T01:01:00Z">
        <w:r w:rsidRPr="00C46753">
          <w:rPr>
            <w:sz w:val="22"/>
            <w:szCs w:val="22"/>
          </w:rPr>
          <w:t>ón lisp y por último el formato de salida del treebank de dependencias, el cual puede ser Stanford (</w:t>
        </w:r>
        <w:r w:rsidRPr="00C46753">
          <w:rPr>
            <w:i/>
            <w:sz w:val="22"/>
            <w:szCs w:val="22"/>
          </w:rPr>
          <w:t xml:space="preserve">opción –s), </w:t>
        </w:r>
      </w:ins>
      <w:ins w:id="839" w:author="Rebeca de la Paz Gonzales" w:date="2017-06-26T01:02:00Z">
        <w:r w:rsidRPr="00C46753">
          <w:rPr>
            <w:sz w:val="22"/>
            <w:szCs w:val="22"/>
          </w:rPr>
          <w:t xml:space="preserve">CoNLL </w:t>
        </w:r>
        <w:r w:rsidRPr="00C46753">
          <w:rPr>
            <w:i/>
            <w:sz w:val="22"/>
            <w:szCs w:val="22"/>
            <w:rPrChange w:id="840" w:author="Rebeca de la Paz Gonzales" w:date="2017-06-26T01:02:00Z">
              <w:rPr/>
            </w:rPrChange>
          </w:rPr>
          <w:t>(</w:t>
        </w:r>
        <w:r w:rsidRPr="00C46753">
          <w:rPr>
            <w:i/>
            <w:sz w:val="22"/>
            <w:szCs w:val="22"/>
          </w:rPr>
          <w:t>opción –c)</w:t>
        </w:r>
        <w:r w:rsidRPr="00C46753">
          <w:rPr>
            <w:sz w:val="22"/>
            <w:szCs w:val="22"/>
          </w:rPr>
          <w:t xml:space="preserve"> o ambos formatos </w:t>
        </w:r>
        <w:r w:rsidRPr="00C46753">
          <w:rPr>
            <w:i/>
            <w:sz w:val="22"/>
            <w:szCs w:val="22"/>
            <w:rPrChange w:id="841" w:author="Rebeca de la Paz Gonzales" w:date="2017-06-26T01:02:00Z">
              <w:rPr/>
            </w:rPrChange>
          </w:rPr>
          <w:t>(opción –b)</w:t>
        </w:r>
      </w:ins>
      <w:ins w:id="842" w:author="Rebeca de la Paz Gonzales" w:date="2017-06-26T01:00:00Z">
        <w:r w:rsidRPr="00C46753">
          <w:rPr>
            <w:sz w:val="22"/>
            <w:szCs w:val="22"/>
          </w:rPr>
          <w:t>.</w:t>
        </w:r>
      </w:ins>
    </w:p>
    <w:p w14:paraId="2C23C137" w14:textId="77777777" w:rsidR="00444185" w:rsidRPr="00C46753" w:rsidRDefault="00444185">
      <w:pPr>
        <w:rPr>
          <w:ins w:id="843" w:author="Rebeca de la Paz Gonzales" w:date="2017-06-26T00:36:00Z"/>
          <w:sz w:val="22"/>
          <w:szCs w:val="22"/>
        </w:rPr>
        <w:pPrChange w:id="844" w:author="Rebeca de la Paz Gonzales" w:date="2017-06-26T01:03:00Z">
          <w:pPr>
            <w:ind w:left="142"/>
          </w:pPr>
        </w:pPrChange>
      </w:pPr>
    </w:p>
    <w:p w14:paraId="4A8A2C7E" w14:textId="493CF6F0" w:rsidR="00C20FA9" w:rsidRPr="00C46753" w:rsidRDefault="008E77F6">
      <w:pPr>
        <w:ind w:left="113"/>
        <w:rPr>
          <w:ins w:id="845" w:author="Rebeca de la Paz Gonzales" w:date="2017-06-26T01:05:00Z"/>
          <w:sz w:val="22"/>
          <w:szCs w:val="22"/>
        </w:rPr>
        <w:pPrChange w:id="846" w:author="Rebeca de la Paz Gonzales" w:date="2017-06-26T00:36:00Z">
          <w:pPr>
            <w:ind w:left="142"/>
          </w:pPr>
        </w:pPrChange>
      </w:pPr>
      <w:ins w:id="847" w:author="Rebeca de la Paz Gonzales" w:date="2017-06-26T01:03:00Z">
        <w:r w:rsidRPr="00C46753">
          <w:rPr>
            <w:sz w:val="22"/>
            <w:szCs w:val="22"/>
          </w:rPr>
          <w:t>Debido a que el desarrollo del código ha sido incremental, las pruebas de integraci</w:t>
        </w:r>
      </w:ins>
      <w:ins w:id="848" w:author="Rebeca de la Paz Gonzales" w:date="2017-06-26T01:04:00Z">
        <w:r w:rsidRPr="00C46753">
          <w:rPr>
            <w:sz w:val="22"/>
            <w:szCs w:val="22"/>
          </w:rPr>
          <w:t>ón, es decir, la comparación del treebank generado</w:t>
        </w:r>
      </w:ins>
      <w:ins w:id="849" w:author="Rebeca de la Paz Gonzales" w:date="2017-06-26T01:05:00Z">
        <w:r w:rsidRPr="00C46753">
          <w:rPr>
            <w:sz w:val="22"/>
            <w:szCs w:val="22"/>
          </w:rPr>
          <w:t>,</w:t>
        </w:r>
      </w:ins>
      <w:ins w:id="850" w:author="Rebeca de la Paz Gonzales" w:date="2017-06-26T01:04:00Z">
        <w:r w:rsidRPr="00C46753">
          <w:rPr>
            <w:sz w:val="22"/>
            <w:szCs w:val="22"/>
          </w:rPr>
          <w:t xml:space="preserve"> </w:t>
        </w:r>
      </w:ins>
      <w:r w:rsidR="00FF474A">
        <w:rPr>
          <w:sz w:val="22"/>
          <w:szCs w:val="22"/>
        </w:rPr>
        <w:t xml:space="preserve">se ha comprado en cada cambio </w:t>
      </w:r>
      <w:ins w:id="851" w:author="Rebeca de la Paz Gonzales" w:date="2017-06-26T01:04:00Z">
        <w:r w:rsidRPr="00C46753">
          <w:rPr>
            <w:sz w:val="22"/>
            <w:szCs w:val="22"/>
          </w:rPr>
          <w:t>con la correspondencia del treeb</w:t>
        </w:r>
      </w:ins>
      <w:ins w:id="852" w:author="Rebeca de la Paz Gonzales" w:date="2017-06-26T01:05:00Z">
        <w:r w:rsidRPr="00C46753">
          <w:rPr>
            <w:sz w:val="22"/>
            <w:szCs w:val="22"/>
          </w:rPr>
          <w:t>a</w:t>
        </w:r>
      </w:ins>
      <w:ins w:id="853" w:author="Rebeca de la Paz Gonzales" w:date="2017-06-26T01:04:00Z">
        <w:r w:rsidRPr="00C46753">
          <w:rPr>
            <w:sz w:val="22"/>
            <w:szCs w:val="22"/>
          </w:rPr>
          <w:t>nk de</w:t>
        </w:r>
      </w:ins>
      <w:ins w:id="854" w:author="Rebeca de la Paz Gonzales" w:date="2017-06-26T01:05:00Z">
        <w:r w:rsidRPr="00C46753">
          <w:rPr>
            <w:sz w:val="22"/>
            <w:szCs w:val="22"/>
          </w:rPr>
          <w:t xml:space="preserve"> constituyentes en dependencias</w:t>
        </w:r>
      </w:ins>
      <w:r w:rsidR="00FF474A">
        <w:rPr>
          <w:sz w:val="22"/>
          <w:szCs w:val="22"/>
        </w:rPr>
        <w:t>, el cual ha sido</w:t>
      </w:r>
      <w:r w:rsidR="002A7E82">
        <w:rPr>
          <w:sz w:val="22"/>
          <w:szCs w:val="22"/>
        </w:rPr>
        <w:t xml:space="preserve"> </w:t>
      </w:r>
      <w:ins w:id="855" w:author="Rebeca de la Paz Gonzales" w:date="2017-06-26T01:05:00Z">
        <w:r w:rsidRPr="00C46753">
          <w:rPr>
            <w:sz w:val="22"/>
            <w:szCs w:val="22"/>
          </w:rPr>
          <w:t>creado por el departamento de lingüística de la Universidad Autónoma de Madrid.</w:t>
        </w:r>
      </w:ins>
    </w:p>
    <w:p w14:paraId="06FCC9C3" w14:textId="77777777" w:rsidR="008E77F6" w:rsidRPr="00C46753" w:rsidRDefault="008E77F6">
      <w:pPr>
        <w:ind w:left="113"/>
        <w:rPr>
          <w:ins w:id="856" w:author="Rebeca de la Paz Gonzales" w:date="2017-06-26T01:08:00Z"/>
          <w:sz w:val="22"/>
          <w:szCs w:val="22"/>
        </w:rPr>
        <w:pPrChange w:id="857" w:author="Rebeca de la Paz Gonzales" w:date="2017-06-26T00:36:00Z">
          <w:pPr>
            <w:ind w:left="142"/>
          </w:pPr>
        </w:pPrChange>
      </w:pPr>
    </w:p>
    <w:p w14:paraId="230A67F4" w14:textId="42870D1F" w:rsidR="009E0C00" w:rsidRPr="00C46753" w:rsidRDefault="009E0C00">
      <w:pPr>
        <w:ind w:left="113"/>
        <w:rPr>
          <w:ins w:id="858" w:author="Rebeca de la Paz Gonzales" w:date="2017-06-26T01:16:00Z"/>
          <w:i/>
          <w:sz w:val="22"/>
          <w:szCs w:val="22"/>
        </w:rPr>
        <w:pPrChange w:id="859" w:author="Rebeca de la Paz Gonzales" w:date="2017-06-26T00:36:00Z">
          <w:pPr>
            <w:ind w:left="142"/>
          </w:pPr>
        </w:pPrChange>
      </w:pPr>
      <w:ins w:id="860" w:author="Rebeca de la Paz Gonzales" w:date="2017-06-26T01:08:00Z">
        <w:r w:rsidRPr="00C46753">
          <w:rPr>
            <w:sz w:val="22"/>
            <w:szCs w:val="22"/>
          </w:rPr>
          <w:t>La clase que contiene todos los m</w:t>
        </w:r>
      </w:ins>
      <w:ins w:id="861" w:author="Rebeca de la Paz Gonzales" w:date="2017-06-26T01:09:00Z">
        <w:r w:rsidRPr="00C46753">
          <w:rPr>
            <w:sz w:val="22"/>
            <w:szCs w:val="22"/>
          </w:rPr>
          <w:t xml:space="preserve">étodos encargados de las correspondientes transformaciones es </w:t>
        </w:r>
        <w:r w:rsidRPr="00C46753">
          <w:rPr>
            <w:i/>
            <w:sz w:val="22"/>
            <w:szCs w:val="22"/>
          </w:rPr>
          <w:t>ConstToDepend</w:t>
        </w:r>
      </w:ins>
      <w:ins w:id="862" w:author="Rebeca de la Paz Gonzales" w:date="2017-06-26T01:10:00Z">
        <w:r w:rsidR="002020F0" w:rsidRPr="00C46753">
          <w:rPr>
            <w:sz w:val="22"/>
            <w:szCs w:val="22"/>
          </w:rPr>
          <w:t>, los m</w:t>
        </w:r>
      </w:ins>
      <w:ins w:id="863" w:author="Rebeca de la Paz Gonzales" w:date="2017-06-26T01:14:00Z">
        <w:r w:rsidR="002020F0" w:rsidRPr="00C46753">
          <w:rPr>
            <w:sz w:val="22"/>
            <w:szCs w:val="22"/>
          </w:rPr>
          <w:t xml:space="preserve">étodos encargados de recorrer el árbol de constituyentes, de crear las relaciones de los elementos, de completar estas </w:t>
        </w:r>
      </w:ins>
      <w:ins w:id="864" w:author="Rebeca de la Paz Gonzales" w:date="2017-06-26T01:15:00Z">
        <w:r w:rsidR="002020F0" w:rsidRPr="00C46753">
          <w:rPr>
            <w:sz w:val="22"/>
            <w:szCs w:val="22"/>
          </w:rPr>
          <w:t>relaciones</w:t>
        </w:r>
      </w:ins>
      <w:ins w:id="865" w:author="Rebeca de la Paz Gonzales" w:date="2017-06-26T01:14:00Z">
        <w:r w:rsidR="002020F0" w:rsidRPr="00C46753">
          <w:rPr>
            <w:sz w:val="22"/>
            <w:szCs w:val="22"/>
          </w:rPr>
          <w:t xml:space="preserve"> </w:t>
        </w:r>
      </w:ins>
      <w:ins w:id="866" w:author="Rebeca de la Paz Gonzales" w:date="2017-06-26T01:15:00Z">
        <w:r w:rsidR="002020F0" w:rsidRPr="00C46753">
          <w:rPr>
            <w:sz w:val="22"/>
            <w:szCs w:val="22"/>
          </w:rPr>
          <w:t xml:space="preserve">asignándoles su nodo </w:t>
        </w:r>
        <w:r w:rsidR="002020F0" w:rsidRPr="00C46753">
          <w:rPr>
            <w:i/>
            <w:sz w:val="22"/>
            <w:szCs w:val="22"/>
            <w:rPrChange w:id="867" w:author="Rebeca de la Paz Gonzales" w:date="2017-06-26T01:15:00Z">
              <w:rPr/>
            </w:rPrChange>
          </w:rPr>
          <w:t>“root”</w:t>
        </w:r>
        <w:r w:rsidR="002020F0" w:rsidRPr="00C46753">
          <w:rPr>
            <w:sz w:val="22"/>
            <w:szCs w:val="22"/>
          </w:rPr>
          <w:t xml:space="preserve"> y asignar las etiquetas correspondientes a las </w:t>
        </w:r>
      </w:ins>
      <w:ins w:id="868" w:author="Rebeca de la Paz Gonzales" w:date="2017-06-26T01:16:00Z">
        <w:r w:rsidR="002020F0" w:rsidRPr="00C46753">
          <w:rPr>
            <w:sz w:val="22"/>
            <w:szCs w:val="22"/>
          </w:rPr>
          <w:t>relaciones</w:t>
        </w:r>
      </w:ins>
      <w:ins w:id="869" w:author="Rebeca de la Paz Gonzales" w:date="2017-06-26T01:15:00Z">
        <w:r w:rsidR="002020F0" w:rsidRPr="00C46753">
          <w:rPr>
            <w:sz w:val="22"/>
            <w:szCs w:val="22"/>
          </w:rPr>
          <w:t xml:space="preserve"> en</w:t>
        </w:r>
      </w:ins>
      <w:ins w:id="870" w:author="Rebeca de la Paz Gonzales" w:date="2017-06-26T01:16:00Z">
        <w:r w:rsidR="002020F0" w:rsidRPr="00C46753">
          <w:rPr>
            <w:sz w:val="22"/>
            <w:szCs w:val="22"/>
          </w:rPr>
          <w:t xml:space="preserve"> un contexto determinado haciendo uso de la clase </w:t>
        </w:r>
        <w:r w:rsidR="002020F0" w:rsidRPr="00C46753">
          <w:rPr>
            <w:i/>
            <w:sz w:val="22"/>
            <w:szCs w:val="22"/>
          </w:rPr>
          <w:t>FieldRelation.</w:t>
        </w:r>
      </w:ins>
    </w:p>
    <w:p w14:paraId="04EE3C2C" w14:textId="77777777" w:rsidR="002020F0" w:rsidRPr="00C46753" w:rsidRDefault="002020F0">
      <w:pPr>
        <w:ind w:left="113"/>
        <w:rPr>
          <w:ins w:id="871" w:author="Rebeca de la Paz Gonzales" w:date="2017-06-26T01:17:00Z"/>
          <w:i/>
          <w:sz w:val="22"/>
          <w:szCs w:val="22"/>
        </w:rPr>
        <w:pPrChange w:id="872" w:author="Rebeca de la Paz Gonzales" w:date="2017-06-26T00:36:00Z">
          <w:pPr>
            <w:ind w:left="142"/>
          </w:pPr>
        </w:pPrChange>
      </w:pPr>
    </w:p>
    <w:p w14:paraId="759DD773" w14:textId="2461B362" w:rsidR="00AD420C" w:rsidRPr="00C46753" w:rsidRDefault="002020F0">
      <w:pPr>
        <w:ind w:left="113"/>
        <w:rPr>
          <w:ins w:id="873" w:author="Rebeca de la Paz Gonzales" w:date="2017-06-26T01:27:00Z"/>
          <w:sz w:val="22"/>
          <w:szCs w:val="22"/>
        </w:rPr>
        <w:pPrChange w:id="874" w:author="Rebeca de la Paz Gonzales" w:date="2017-06-26T00:36:00Z">
          <w:pPr>
            <w:ind w:left="142"/>
          </w:pPr>
        </w:pPrChange>
      </w:pPr>
      <w:ins w:id="875" w:author="Rebeca de la Paz Gonzales" w:date="2017-06-26T01:17:00Z">
        <w:r w:rsidRPr="00C46753">
          <w:rPr>
            <w:sz w:val="22"/>
            <w:szCs w:val="22"/>
          </w:rPr>
          <w:lastRenderedPageBreak/>
          <w:t>El desarrollo empezó con oraciones sencillas que no contenían verbos copulativos, oraciones subordinadas u otros elementos m</w:t>
        </w:r>
      </w:ins>
      <w:ins w:id="876" w:author="Rebeca de la Paz Gonzales" w:date="2017-06-26T01:18:00Z">
        <w:r w:rsidRPr="00C46753">
          <w:rPr>
            <w:sz w:val="22"/>
            <w:szCs w:val="22"/>
          </w:rPr>
          <w:t>ás complejos comentados en apartados anteriores, despu</w:t>
        </w:r>
      </w:ins>
      <w:ins w:id="877" w:author="Rebeca de la Paz Gonzales" w:date="2017-06-26T01:19:00Z">
        <w:r w:rsidRPr="00C46753">
          <w:rPr>
            <w:sz w:val="22"/>
            <w:szCs w:val="22"/>
          </w:rPr>
          <w:t>és se fueron añadiendo oraciones con mayor complejidad, haciendo que los m</w:t>
        </w:r>
      </w:ins>
      <w:ins w:id="878" w:author="Rebeca de la Paz Gonzales" w:date="2017-06-26T01:20:00Z">
        <w:r w:rsidRPr="00C46753">
          <w:rPr>
            <w:sz w:val="22"/>
            <w:szCs w:val="22"/>
          </w:rPr>
          <w:t>étodos tuvieran que poder tratar todos los casos que se iban incluyendo.</w:t>
        </w:r>
      </w:ins>
      <w:r w:rsidR="00D858FC" w:rsidRPr="00C46753">
        <w:rPr>
          <w:sz w:val="22"/>
          <w:szCs w:val="22"/>
        </w:rPr>
        <w:t xml:space="preserve"> </w:t>
      </w:r>
      <w:ins w:id="879" w:author="Rebeca de la Paz Gonzales" w:date="2017-06-26T01:22:00Z">
        <w:r w:rsidRPr="00C46753">
          <w:rPr>
            <w:sz w:val="22"/>
            <w:szCs w:val="22"/>
          </w:rPr>
          <w:t xml:space="preserve">Según se trataban los distintos tipos de oraciones </w:t>
        </w:r>
      </w:ins>
      <w:ins w:id="880" w:author="Rebeca de la Paz Gonzales" w:date="2017-06-26T01:25:00Z">
        <w:r w:rsidR="00AD420C" w:rsidRPr="00C46753">
          <w:rPr>
            <w:sz w:val="22"/>
            <w:szCs w:val="22"/>
          </w:rPr>
          <w:t>iban apareciendo particularidades de algunos constituyentes que era necesario trata</w:t>
        </w:r>
      </w:ins>
      <w:ins w:id="881" w:author="Rebeca de la Paz Gonzales" w:date="2017-06-26T01:26:00Z">
        <w:r w:rsidR="00AD420C" w:rsidRPr="00C46753">
          <w:rPr>
            <w:sz w:val="22"/>
            <w:szCs w:val="22"/>
          </w:rPr>
          <w:t>r</w:t>
        </w:r>
      </w:ins>
      <w:ins w:id="882" w:author="Rebeca de la Paz Gonzales" w:date="2017-06-26T01:25:00Z">
        <w:r w:rsidR="00AD420C" w:rsidRPr="00C46753">
          <w:rPr>
            <w:sz w:val="22"/>
            <w:szCs w:val="22"/>
          </w:rPr>
          <w:t xml:space="preserve">, </w:t>
        </w:r>
      </w:ins>
      <w:ins w:id="883" w:author="Rebeca de la Paz Gonzales" w:date="2017-06-26T01:26:00Z">
        <w:r w:rsidR="00AD420C" w:rsidRPr="00C46753">
          <w:rPr>
            <w:sz w:val="22"/>
            <w:szCs w:val="22"/>
          </w:rPr>
          <w:t>haciendo que se ampliase</w:t>
        </w:r>
      </w:ins>
      <w:ins w:id="884" w:author="Rebeca de la Paz Gonzales" w:date="2017-06-26T01:22:00Z">
        <w:r w:rsidR="00762A39" w:rsidRPr="00C46753">
          <w:rPr>
            <w:sz w:val="22"/>
            <w:szCs w:val="22"/>
          </w:rPr>
          <w:t xml:space="preserve"> el c</w:t>
        </w:r>
      </w:ins>
      <w:ins w:id="885" w:author="Rebeca de la Paz Gonzales" w:date="2017-06-26T01:23:00Z">
        <w:r w:rsidR="00762A39" w:rsidRPr="00C46753">
          <w:rPr>
            <w:sz w:val="22"/>
            <w:szCs w:val="22"/>
          </w:rPr>
          <w:t>ódigo</w:t>
        </w:r>
      </w:ins>
      <w:ins w:id="886" w:author="Rebeca de la Paz Gonzales" w:date="2017-06-26T01:26:00Z">
        <w:r w:rsidR="00AD420C" w:rsidRPr="00C46753">
          <w:rPr>
            <w:sz w:val="22"/>
            <w:szCs w:val="22"/>
          </w:rPr>
          <w:t>.</w:t>
        </w:r>
      </w:ins>
    </w:p>
    <w:p w14:paraId="381AB514" w14:textId="77777777" w:rsidR="00AD420C" w:rsidRPr="00C46753" w:rsidRDefault="00AD420C">
      <w:pPr>
        <w:ind w:left="113"/>
        <w:rPr>
          <w:ins w:id="887" w:author="Rebeca de la Paz Gonzales" w:date="2017-06-26T01:27:00Z"/>
          <w:sz w:val="22"/>
          <w:szCs w:val="22"/>
        </w:rPr>
        <w:pPrChange w:id="888" w:author="Rebeca de la Paz Gonzales" w:date="2017-06-26T00:36:00Z">
          <w:pPr>
            <w:ind w:left="142"/>
          </w:pPr>
        </w:pPrChange>
      </w:pPr>
    </w:p>
    <w:p w14:paraId="48B3DAA7" w14:textId="460F763A" w:rsidR="00D04CD7" w:rsidRPr="00C46753" w:rsidRDefault="00AD420C">
      <w:pPr>
        <w:ind w:left="113"/>
        <w:rPr>
          <w:ins w:id="889" w:author="Rebeca de la Paz Gonzales" w:date="2017-06-26T01:33:00Z"/>
          <w:sz w:val="22"/>
          <w:szCs w:val="22"/>
        </w:rPr>
        <w:pPrChange w:id="890" w:author="Rebeca de la Paz Gonzales" w:date="2017-06-26T00:36:00Z">
          <w:pPr>
            <w:ind w:left="142"/>
          </w:pPr>
        </w:pPrChange>
      </w:pPr>
      <w:ins w:id="891" w:author="Rebeca de la Paz Gonzales" w:date="2017-06-26T01:27:00Z">
        <w:r w:rsidRPr="00C46753">
          <w:rPr>
            <w:sz w:val="22"/>
            <w:szCs w:val="22"/>
          </w:rPr>
          <w:t xml:space="preserve">Por cada uno de los cambios implementados era necesario realizar la ejecución del </w:t>
        </w:r>
      </w:ins>
      <w:ins w:id="892" w:author="Rebeca de la Paz Gonzales" w:date="2017-06-26T01:24:00Z">
        <w:r w:rsidRPr="00C46753">
          <w:rPr>
            <w:sz w:val="22"/>
            <w:szCs w:val="22"/>
          </w:rPr>
          <w:t>c</w:t>
        </w:r>
      </w:ins>
      <w:ins w:id="893" w:author="Rebeca de la Paz Gonzales" w:date="2017-06-26T01:27:00Z">
        <w:r w:rsidRPr="00C46753">
          <w:rPr>
            <w:sz w:val="22"/>
            <w:szCs w:val="22"/>
          </w:rPr>
          <w:t>ódigo, generando por cada una de ellas una nueva versi</w:t>
        </w:r>
      </w:ins>
      <w:ins w:id="894" w:author="Rebeca de la Paz Gonzales" w:date="2017-06-26T01:28:00Z">
        <w:r w:rsidRPr="00C46753">
          <w:rPr>
            <w:sz w:val="22"/>
            <w:szCs w:val="22"/>
          </w:rPr>
          <w:t>ón del treebank de dependencias, el cual era necesario comparar con el proporcionado por el departamento de lingüística.</w:t>
        </w:r>
        <w:r w:rsidR="00330987" w:rsidRPr="00C46753">
          <w:rPr>
            <w:sz w:val="22"/>
            <w:szCs w:val="22"/>
          </w:rPr>
          <w:t xml:space="preserve"> En estas comparaciones se </w:t>
        </w:r>
      </w:ins>
      <w:ins w:id="895" w:author="Rebeca de la Paz Gonzales" w:date="2017-06-26T01:29:00Z">
        <w:r w:rsidR="00330987" w:rsidRPr="00C46753">
          <w:rPr>
            <w:sz w:val="22"/>
            <w:szCs w:val="22"/>
          </w:rPr>
          <w:t>encontraban</w:t>
        </w:r>
      </w:ins>
      <w:ins w:id="896" w:author="Rebeca de la Paz Gonzales" w:date="2017-06-26T01:28:00Z">
        <w:r w:rsidR="00330987" w:rsidRPr="00C46753">
          <w:rPr>
            <w:sz w:val="22"/>
            <w:szCs w:val="22"/>
          </w:rPr>
          <w:t xml:space="preserve"> fal</w:t>
        </w:r>
      </w:ins>
      <w:ins w:id="897" w:author="Rebeca de la Paz Gonzales" w:date="2017-06-26T01:29:00Z">
        <w:r w:rsidR="00330987" w:rsidRPr="00C46753">
          <w:rPr>
            <w:sz w:val="22"/>
            <w:szCs w:val="22"/>
          </w:rPr>
          <w:t>los en el tratamiento de algunos constituyentes que podían llegar tener algunos casos especiales</w:t>
        </w:r>
      </w:ins>
      <w:ins w:id="898" w:author="Rebeca de la Paz Gonzales" w:date="2017-06-26T01:30:00Z">
        <w:r w:rsidR="00330987" w:rsidRPr="00C46753">
          <w:rPr>
            <w:sz w:val="22"/>
            <w:szCs w:val="22"/>
          </w:rPr>
          <w:t>, algunos de los cuales no pudieron llegar a solventarse como se explica en el apartado</w:t>
        </w:r>
        <w:r w:rsidR="00330987" w:rsidRPr="00C46753">
          <w:rPr>
            <w:b/>
            <w:i/>
            <w:sz w:val="22"/>
            <w:szCs w:val="22"/>
            <w:rPrChange w:id="899" w:author="Rebeca de la Paz Gonzales" w:date="2017-06-26T01:31:00Z">
              <w:rPr/>
            </w:rPrChange>
          </w:rPr>
          <w:t xml:space="preserve"> </w:t>
        </w:r>
      </w:ins>
      <w:ins w:id="900" w:author="Rebeca de la Paz Gonzales" w:date="2017-06-26T01:31:00Z">
        <w:r w:rsidR="00330987" w:rsidRPr="00C46753">
          <w:rPr>
            <w:b/>
            <w:i/>
            <w:sz w:val="22"/>
            <w:szCs w:val="22"/>
            <w:rPrChange w:id="901" w:author="Rebeca de la Paz Gonzales" w:date="2017-06-26T01:31:00Z">
              <w:rPr/>
            </w:rPrChange>
          </w:rPr>
          <w:fldChar w:fldCharType="begin"/>
        </w:r>
        <w:r w:rsidR="00330987" w:rsidRPr="00C46753">
          <w:rPr>
            <w:b/>
            <w:i/>
            <w:sz w:val="22"/>
            <w:szCs w:val="22"/>
            <w:rPrChange w:id="902" w:author="Rebeca de la Paz Gonzales" w:date="2017-06-26T01:31:00Z">
              <w:rPr/>
            </w:rPrChange>
          </w:rPr>
          <w:instrText xml:space="preserve"> REF _Ref486203999 \h </w:instrText>
        </w:r>
      </w:ins>
      <w:r w:rsidR="00330987" w:rsidRPr="00C46753">
        <w:rPr>
          <w:b/>
          <w:i/>
          <w:sz w:val="22"/>
          <w:szCs w:val="22"/>
          <w:rPrChange w:id="903" w:author="Rebeca de la Paz Gonzales" w:date="2017-06-26T01:31:00Z">
            <w:rPr/>
          </w:rPrChange>
        </w:rPr>
        <w:instrText xml:space="preserve"> \* MERGEFORMAT </w:instrText>
      </w:r>
      <w:r w:rsidR="00330987" w:rsidRPr="00C46753">
        <w:rPr>
          <w:b/>
          <w:i/>
          <w:sz w:val="22"/>
          <w:szCs w:val="22"/>
          <w:rPrChange w:id="904" w:author="Rebeca de la Paz Gonzales" w:date="2017-06-26T01:31:00Z">
            <w:rPr>
              <w:b/>
              <w:i/>
              <w:sz w:val="22"/>
              <w:szCs w:val="22"/>
            </w:rPr>
          </w:rPrChange>
        </w:rPr>
      </w:r>
      <w:r w:rsidR="00330987" w:rsidRPr="00C46753">
        <w:rPr>
          <w:b/>
          <w:i/>
          <w:sz w:val="22"/>
          <w:szCs w:val="22"/>
          <w:rPrChange w:id="905" w:author="Rebeca de la Paz Gonzales" w:date="2017-06-26T01:31:00Z">
            <w:rPr/>
          </w:rPrChange>
        </w:rPr>
        <w:fldChar w:fldCharType="separate"/>
      </w:r>
      <w:r w:rsidR="00EB45CD" w:rsidRPr="00C46753">
        <w:rPr>
          <w:b/>
          <w:i/>
          <w:sz w:val="22"/>
          <w:szCs w:val="22"/>
        </w:rPr>
        <w:t>Limitaciones</w:t>
      </w:r>
      <w:ins w:id="906" w:author="Rebeca de la Paz Gonzales" w:date="2017-06-26T01:31:00Z">
        <w:r w:rsidR="00330987" w:rsidRPr="00C46753">
          <w:rPr>
            <w:b/>
            <w:i/>
            <w:sz w:val="22"/>
            <w:szCs w:val="22"/>
            <w:rPrChange w:id="907" w:author="Rebeca de la Paz Gonzales" w:date="2017-06-26T01:31:00Z">
              <w:rPr/>
            </w:rPrChange>
          </w:rPr>
          <w:fldChar w:fldCharType="end"/>
        </w:r>
        <w:r w:rsidR="00330987" w:rsidRPr="00C46753">
          <w:rPr>
            <w:b/>
            <w:i/>
            <w:sz w:val="22"/>
            <w:szCs w:val="22"/>
          </w:rPr>
          <w:t xml:space="preserve">. </w:t>
        </w:r>
      </w:ins>
      <w:ins w:id="908" w:author="Rebeca de la Paz Gonzales" w:date="2017-06-26T01:32:00Z">
        <w:r w:rsidR="00330987" w:rsidRPr="00C46753">
          <w:rPr>
            <w:sz w:val="22"/>
            <w:szCs w:val="22"/>
          </w:rPr>
          <w:t>Aunque también se pud</w:t>
        </w:r>
      </w:ins>
      <w:ins w:id="909" w:author="Rebeca de la Paz Gonzales" w:date="2017-06-26T01:33:00Z">
        <w:r w:rsidR="00330987" w:rsidRPr="00C46753">
          <w:rPr>
            <w:sz w:val="22"/>
            <w:szCs w:val="22"/>
          </w:rPr>
          <w:t>i</w:t>
        </w:r>
      </w:ins>
      <w:ins w:id="910" w:author="Rebeca de la Paz Gonzales" w:date="2017-06-26T01:32:00Z">
        <w:r w:rsidR="00330987" w:rsidRPr="00C46753">
          <w:rPr>
            <w:sz w:val="22"/>
            <w:szCs w:val="22"/>
          </w:rPr>
          <w:t xml:space="preserve">eron detectar errores en algunos árboles de </w:t>
        </w:r>
      </w:ins>
      <w:ins w:id="911" w:author="Rebeca de la Paz Gonzales" w:date="2017-06-26T01:33:00Z">
        <w:r w:rsidR="00330987" w:rsidRPr="00C46753">
          <w:rPr>
            <w:sz w:val="22"/>
            <w:szCs w:val="22"/>
          </w:rPr>
          <w:t>constituyentes</w:t>
        </w:r>
      </w:ins>
      <w:ins w:id="912" w:author="Rebeca de la Paz Gonzales" w:date="2017-06-26T01:32:00Z">
        <w:r w:rsidR="00330987" w:rsidRPr="00C46753">
          <w:rPr>
            <w:sz w:val="22"/>
            <w:szCs w:val="22"/>
          </w:rPr>
          <w:t>, errores que se comunicaron</w:t>
        </w:r>
      </w:ins>
      <w:ins w:id="913" w:author="Rebeca de la Paz Gonzales" w:date="2017-06-26T01:33:00Z">
        <w:r w:rsidR="00330987" w:rsidRPr="00C46753">
          <w:rPr>
            <w:sz w:val="22"/>
            <w:szCs w:val="22"/>
          </w:rPr>
          <w:t xml:space="preserve"> </w:t>
        </w:r>
      </w:ins>
      <w:ins w:id="914" w:author="Rebeca de la Paz Gonzales" w:date="2017-06-26T01:32:00Z">
        <w:r w:rsidR="00330987" w:rsidRPr="00C46753">
          <w:rPr>
            <w:sz w:val="22"/>
            <w:szCs w:val="22"/>
          </w:rPr>
          <w:t xml:space="preserve">a los </w:t>
        </w:r>
      </w:ins>
      <w:ins w:id="915" w:author="Rebeca de la Paz Gonzales" w:date="2017-06-26T01:33:00Z">
        <w:r w:rsidR="00330987" w:rsidRPr="00C46753">
          <w:rPr>
            <w:sz w:val="22"/>
            <w:szCs w:val="22"/>
          </w:rPr>
          <w:t>lingüistas.</w:t>
        </w:r>
      </w:ins>
    </w:p>
    <w:p w14:paraId="04A25F0A" w14:textId="77777777" w:rsidR="00330987" w:rsidRPr="00C46753" w:rsidRDefault="00330987">
      <w:pPr>
        <w:ind w:left="113"/>
        <w:rPr>
          <w:ins w:id="916" w:author="Rebeca de la Paz Gonzales" w:date="2017-06-26T01:33:00Z"/>
          <w:sz w:val="22"/>
          <w:szCs w:val="22"/>
        </w:rPr>
        <w:pPrChange w:id="917" w:author="Rebeca de la Paz Gonzales" w:date="2017-06-26T00:36:00Z">
          <w:pPr>
            <w:ind w:left="142"/>
          </w:pPr>
        </w:pPrChange>
      </w:pPr>
    </w:p>
    <w:p w14:paraId="6424AE2A" w14:textId="243CB243" w:rsidR="00330987" w:rsidRPr="00C46753" w:rsidRDefault="00330987">
      <w:pPr>
        <w:ind w:left="113"/>
        <w:rPr>
          <w:ins w:id="918" w:author="Rebeca de la Paz Gonzales" w:date="2017-06-26T01:37:00Z"/>
          <w:sz w:val="22"/>
          <w:szCs w:val="22"/>
        </w:rPr>
        <w:pPrChange w:id="919" w:author="Rebeca de la Paz Gonzales" w:date="2017-06-26T00:36:00Z">
          <w:pPr>
            <w:ind w:left="142"/>
          </w:pPr>
        </w:pPrChange>
      </w:pPr>
      <w:ins w:id="920" w:author="Rebeca de la Paz Gonzales" w:date="2017-06-26T01:34:00Z">
        <w:r w:rsidRPr="00C46753">
          <w:rPr>
            <w:sz w:val="22"/>
            <w:szCs w:val="22"/>
          </w:rPr>
          <w:t>C</w:t>
        </w:r>
      </w:ins>
      <w:ins w:id="921" w:author="Rebeca de la Paz Gonzales" w:date="2017-06-26T01:33:00Z">
        <w:r w:rsidRPr="00C46753">
          <w:rPr>
            <w:sz w:val="22"/>
            <w:szCs w:val="22"/>
          </w:rPr>
          <w:t xml:space="preserve">ada una de las modificaciones que se realizaban en </w:t>
        </w:r>
      </w:ins>
      <w:ins w:id="922" w:author="Rebeca de la Paz Gonzales" w:date="2017-06-26T01:34:00Z">
        <w:r w:rsidRPr="00C46753">
          <w:rPr>
            <w:sz w:val="22"/>
            <w:szCs w:val="22"/>
          </w:rPr>
          <w:t xml:space="preserve">los métodos que lo requería, ya fuese para </w:t>
        </w:r>
      </w:ins>
      <w:ins w:id="923" w:author="Rebeca de la Paz Gonzales" w:date="2017-06-26T01:35:00Z">
        <w:r w:rsidRPr="00C46753">
          <w:rPr>
            <w:sz w:val="22"/>
            <w:szCs w:val="22"/>
          </w:rPr>
          <w:t>a</w:t>
        </w:r>
      </w:ins>
      <w:ins w:id="924" w:author="Rebeca de la Paz Gonzales" w:date="2017-06-26T01:34:00Z">
        <w:r w:rsidRPr="00C46753">
          <w:rPr>
            <w:sz w:val="22"/>
            <w:szCs w:val="22"/>
          </w:rPr>
          <w:t>ñadir funcionalida</w:t>
        </w:r>
      </w:ins>
      <w:ins w:id="925" w:author="Rebeca de la Paz Gonzales" w:date="2017-06-26T01:35:00Z">
        <w:r w:rsidRPr="00C46753">
          <w:rPr>
            <w:sz w:val="22"/>
            <w:szCs w:val="22"/>
          </w:rPr>
          <w:t>d</w:t>
        </w:r>
      </w:ins>
      <w:ins w:id="926" w:author="Rebeca de la Paz Gonzales" w:date="2017-06-26T01:34:00Z">
        <w:r w:rsidRPr="00C46753">
          <w:rPr>
            <w:sz w:val="22"/>
            <w:szCs w:val="22"/>
          </w:rPr>
          <w:t xml:space="preserve"> </w:t>
        </w:r>
      </w:ins>
      <w:ins w:id="927" w:author="Rebeca de la Paz Gonzales" w:date="2017-06-26T01:37:00Z">
        <w:r w:rsidR="00D413CD" w:rsidRPr="00C46753">
          <w:rPr>
            <w:sz w:val="22"/>
            <w:szCs w:val="22"/>
          </w:rPr>
          <w:t>o solventar</w:t>
        </w:r>
      </w:ins>
      <w:ins w:id="928" w:author="Rebeca de la Paz Gonzales" w:date="2017-06-26T01:34:00Z">
        <w:r w:rsidRPr="00C46753">
          <w:rPr>
            <w:sz w:val="22"/>
            <w:szCs w:val="22"/>
          </w:rPr>
          <w:t xml:space="preserve"> fallos, implicaba volver a revisar todas las oraciones, pues </w:t>
        </w:r>
      </w:ins>
      <w:ins w:id="929" w:author="Rebeca de la Paz Gonzales" w:date="2017-06-26T01:35:00Z">
        <w:r w:rsidR="00D413CD" w:rsidRPr="00C46753">
          <w:rPr>
            <w:sz w:val="22"/>
            <w:szCs w:val="22"/>
          </w:rPr>
          <w:t>el nuevo código implementado en algunas ocasiones modificaba lo realizado anteriormente, dando lugar a errores que antes no aparec</w:t>
        </w:r>
      </w:ins>
      <w:ins w:id="930" w:author="Rebeca de la Paz Gonzales" w:date="2017-06-26T01:36:00Z">
        <w:r w:rsidR="00D413CD" w:rsidRPr="00C46753">
          <w:rPr>
            <w:sz w:val="22"/>
            <w:szCs w:val="22"/>
          </w:rPr>
          <w:t xml:space="preserve">ían, por lo que ha sido necesaria una revisión constante </w:t>
        </w:r>
      </w:ins>
      <w:ins w:id="931" w:author="Rebeca de la Paz Gonzales" w:date="2017-06-26T01:38:00Z">
        <w:r w:rsidR="00D413CD" w:rsidRPr="00C46753">
          <w:rPr>
            <w:sz w:val="22"/>
            <w:szCs w:val="22"/>
          </w:rPr>
          <w:t xml:space="preserve">y exhaustiva </w:t>
        </w:r>
      </w:ins>
      <w:ins w:id="932" w:author="Rebeca de la Paz Gonzales" w:date="2017-06-26T01:36:00Z">
        <w:r w:rsidR="00D413CD" w:rsidRPr="00C46753">
          <w:rPr>
            <w:sz w:val="22"/>
            <w:szCs w:val="22"/>
          </w:rPr>
          <w:t xml:space="preserve">de los resultados, con cada una de las </w:t>
        </w:r>
      </w:ins>
      <w:ins w:id="933" w:author="Rebeca de la Paz Gonzales" w:date="2017-06-26T01:38:00Z">
        <w:r w:rsidR="00D413CD" w:rsidRPr="00C46753">
          <w:rPr>
            <w:sz w:val="22"/>
            <w:szCs w:val="22"/>
          </w:rPr>
          <w:t xml:space="preserve">novedades o </w:t>
        </w:r>
      </w:ins>
      <w:ins w:id="934" w:author="Rebeca de la Paz Gonzales" w:date="2017-06-26T01:39:00Z">
        <w:r w:rsidR="00807AAE" w:rsidRPr="00C46753">
          <w:rPr>
            <w:sz w:val="22"/>
            <w:szCs w:val="22"/>
          </w:rPr>
          <w:t xml:space="preserve">correcciones </w:t>
        </w:r>
      </w:ins>
      <w:ins w:id="935" w:author="Rebeca de la Paz Gonzales" w:date="2017-06-26T01:38:00Z">
        <w:r w:rsidR="00D413CD" w:rsidRPr="00C46753">
          <w:rPr>
            <w:sz w:val="22"/>
            <w:szCs w:val="22"/>
          </w:rPr>
          <w:t>introducidas</w:t>
        </w:r>
      </w:ins>
      <w:ins w:id="936" w:author="Rebeca de la Paz Gonzales" w:date="2017-06-26T01:36:00Z">
        <w:r w:rsidR="00D413CD" w:rsidRPr="00C46753">
          <w:rPr>
            <w:sz w:val="22"/>
            <w:szCs w:val="22"/>
          </w:rPr>
          <w:t>.</w:t>
        </w:r>
      </w:ins>
    </w:p>
    <w:p w14:paraId="65690ACD" w14:textId="77777777" w:rsidR="00D413CD" w:rsidRPr="00C46753" w:rsidRDefault="00D413CD">
      <w:pPr>
        <w:ind w:left="113"/>
        <w:rPr>
          <w:ins w:id="937" w:author="Rebeca de la Paz Gonzales" w:date="2017-06-26T01:37:00Z"/>
          <w:sz w:val="22"/>
          <w:szCs w:val="22"/>
        </w:rPr>
        <w:pPrChange w:id="938" w:author="Rebeca de la Paz Gonzales" w:date="2017-06-26T00:36:00Z">
          <w:pPr>
            <w:ind w:left="142"/>
          </w:pPr>
        </w:pPrChange>
      </w:pPr>
    </w:p>
    <w:p w14:paraId="30C0CEFC" w14:textId="4743A77C" w:rsidR="00A468EB" w:rsidRPr="00C46753" w:rsidRDefault="00807AAE">
      <w:pPr>
        <w:ind w:left="113"/>
        <w:rPr>
          <w:sz w:val="22"/>
          <w:szCs w:val="22"/>
        </w:rPr>
      </w:pPr>
      <w:ins w:id="939" w:author="Rebeca de la Paz Gonzales" w:date="2017-06-26T01:39:00Z">
        <w:r w:rsidRPr="00C46753">
          <w:rPr>
            <w:sz w:val="22"/>
            <w:szCs w:val="22"/>
          </w:rPr>
          <w:t xml:space="preserve">Para realizar las comprobaciones </w:t>
        </w:r>
      </w:ins>
      <w:ins w:id="940" w:author="Rebeca de la Paz Gonzales" w:date="2017-06-26T01:41:00Z">
        <w:r w:rsidRPr="00C46753">
          <w:rPr>
            <w:sz w:val="22"/>
            <w:szCs w:val="22"/>
          </w:rPr>
          <w:t>sobre el</w:t>
        </w:r>
      </w:ins>
      <w:ins w:id="941" w:author="Rebeca de la Paz Gonzales" w:date="2017-06-26T01:39:00Z">
        <w:r w:rsidRPr="00C46753">
          <w:rPr>
            <w:sz w:val="22"/>
            <w:szCs w:val="22"/>
          </w:rPr>
          <w:t xml:space="preserve"> treebank de dependencias </w:t>
        </w:r>
      </w:ins>
      <w:ins w:id="942" w:author="Rebeca de la Paz Gonzales" w:date="2017-06-26T01:40:00Z">
        <w:r w:rsidRPr="00C46753">
          <w:rPr>
            <w:sz w:val="22"/>
            <w:szCs w:val="22"/>
          </w:rPr>
          <w:t>generado</w:t>
        </w:r>
        <w:r w:rsidR="00374FB1" w:rsidRPr="00C46753">
          <w:rPr>
            <w:sz w:val="22"/>
            <w:szCs w:val="22"/>
          </w:rPr>
          <w:t xml:space="preserve"> </w:t>
        </w:r>
      </w:ins>
      <w:ins w:id="943" w:author="Rebeca de la Paz Gonzales" w:date="2017-06-26T01:41:00Z">
        <w:r w:rsidRPr="00C46753">
          <w:rPr>
            <w:sz w:val="22"/>
            <w:szCs w:val="22"/>
          </w:rPr>
          <w:t>en cada una de las ejecuciones</w:t>
        </w:r>
      </w:ins>
      <w:ins w:id="944" w:author="Rebeca de la Paz Gonzales" w:date="2017-06-26T01:43:00Z">
        <w:r w:rsidR="00374FB1" w:rsidRPr="00C46753">
          <w:rPr>
            <w:sz w:val="22"/>
            <w:szCs w:val="22"/>
          </w:rPr>
          <w:t>,</w:t>
        </w:r>
      </w:ins>
      <w:ins w:id="945" w:author="Rebeca de la Paz Gonzales" w:date="2017-06-26T01:41:00Z">
        <w:r w:rsidRPr="00C46753">
          <w:rPr>
            <w:sz w:val="22"/>
            <w:szCs w:val="22"/>
          </w:rPr>
          <w:t xml:space="preserve"> se escribía un fichero en formato CoNLL, </w:t>
        </w:r>
      </w:ins>
      <w:ins w:id="946" w:author="Rebeca de la Paz Gonzales" w:date="2017-06-26T01:44:00Z">
        <w:r w:rsidR="00374FB1" w:rsidRPr="00C46753">
          <w:rPr>
            <w:sz w:val="22"/>
            <w:szCs w:val="22"/>
          </w:rPr>
          <w:t xml:space="preserve">ya que </w:t>
        </w:r>
      </w:ins>
      <w:ins w:id="947" w:author="Rebeca de la Paz Gonzales" w:date="2017-06-26T01:45:00Z">
        <w:r w:rsidR="00374FB1" w:rsidRPr="00C46753">
          <w:rPr>
            <w:sz w:val="22"/>
            <w:szCs w:val="22"/>
          </w:rPr>
          <w:t>las oraciones en el modelo de dependencias proporcionadas por los lingüistas se encontraban en este formato. Posteriormente se añadió el formato Stanford, que deb</w:t>
        </w:r>
      </w:ins>
      <w:ins w:id="948" w:author="Rebeca de la Paz Gonzales" w:date="2017-06-26T01:46:00Z">
        <w:r w:rsidR="00374FB1" w:rsidRPr="00C46753">
          <w:rPr>
            <w:sz w:val="22"/>
            <w:szCs w:val="22"/>
          </w:rPr>
          <w:t>ía contener la misma información que el generado en formato CoNLL, pero con una representaci</w:t>
        </w:r>
      </w:ins>
      <w:ins w:id="949" w:author="Rebeca de la Paz Gonzales" w:date="2017-06-26T01:47:00Z">
        <w:r w:rsidR="00374FB1" w:rsidRPr="00C46753">
          <w:rPr>
            <w:sz w:val="22"/>
            <w:szCs w:val="22"/>
          </w:rPr>
          <w:t>ón en forma de pares de elementos con una etiqueta asociada.</w:t>
        </w:r>
      </w:ins>
    </w:p>
    <w:p w14:paraId="097D0CC7" w14:textId="77777777" w:rsidR="00A468EB" w:rsidRPr="00C46753" w:rsidRDefault="00A468EB">
      <w:pPr>
        <w:jc w:val="left"/>
        <w:rPr>
          <w:sz w:val="22"/>
          <w:szCs w:val="22"/>
        </w:rPr>
      </w:pPr>
      <w:r w:rsidRPr="00C46753">
        <w:rPr>
          <w:sz w:val="22"/>
          <w:szCs w:val="22"/>
        </w:rPr>
        <w:br w:type="page"/>
      </w:r>
    </w:p>
    <w:p w14:paraId="628D0F87" w14:textId="763004F9" w:rsidR="00101372" w:rsidDel="00C20FA9" w:rsidRDefault="00101372" w:rsidP="001F55FF">
      <w:pPr>
        <w:ind w:left="113"/>
        <w:outlineLvl w:val="0"/>
        <w:rPr>
          <w:del w:id="950" w:author="Rebeca de la Paz Gonzales" w:date="2017-06-26T00:36:00Z"/>
        </w:rPr>
        <w:pPrChange w:id="951" w:author="Rebeca de la Paz Gonzales" w:date="2017-06-25T22:43:00Z">
          <w:pPr>
            <w:ind w:left="142"/>
          </w:pPr>
        </w:pPrChange>
      </w:pPr>
      <w:bookmarkStart w:id="952" w:name="_Toc486205797"/>
      <w:bookmarkStart w:id="953" w:name="_Toc486217365"/>
      <w:bookmarkStart w:id="954" w:name="_Toc486217790"/>
      <w:bookmarkStart w:id="955" w:name="_Toc486264380"/>
      <w:bookmarkStart w:id="956" w:name="_Toc486266047"/>
      <w:bookmarkStart w:id="957" w:name="_Toc486271544"/>
      <w:bookmarkStart w:id="958" w:name="_Toc486296487"/>
      <w:bookmarkStart w:id="959" w:name="_Toc486298354"/>
      <w:bookmarkStart w:id="960" w:name="_Toc486369611"/>
      <w:bookmarkEnd w:id="952"/>
      <w:bookmarkEnd w:id="953"/>
      <w:bookmarkEnd w:id="954"/>
      <w:bookmarkEnd w:id="955"/>
      <w:bookmarkEnd w:id="956"/>
      <w:bookmarkEnd w:id="957"/>
      <w:bookmarkEnd w:id="958"/>
      <w:bookmarkEnd w:id="959"/>
      <w:bookmarkEnd w:id="960"/>
    </w:p>
    <w:p w14:paraId="5899942B" w14:textId="26955FB7" w:rsidR="00101372" w:rsidRDefault="00101372" w:rsidP="001F55FF">
      <w:pPr>
        <w:pStyle w:val="Ttulo1"/>
      </w:pPr>
      <w:del w:id="961" w:author="Rebeca de la Paz Gonzales" w:date="2017-06-25T17:06:00Z">
        <w:r w:rsidDel="00DF0FB8">
          <w:delText>Pruebas y resultados</w:delText>
        </w:r>
      </w:del>
      <w:bookmarkStart w:id="962" w:name="_Toc486369612"/>
      <w:ins w:id="963" w:author="Rebeca de la Paz Gonzales" w:date="2017-06-25T17:06:00Z">
        <w:r w:rsidR="00DF0FB8">
          <w:t>Calidad de software</w:t>
        </w:r>
      </w:ins>
      <w:bookmarkEnd w:id="962"/>
    </w:p>
    <w:p w14:paraId="2D2B7109" w14:textId="77777777" w:rsidR="003D299F" w:rsidRDefault="003D299F">
      <w:pPr>
        <w:ind w:left="113"/>
        <w:rPr>
          <w:ins w:id="964" w:author="Rebeca de la Paz Gonzales" w:date="2017-06-25T17:09:00Z"/>
        </w:rPr>
        <w:pPrChange w:id="965" w:author="Rebeca de la Paz Gonzales" w:date="2017-06-25T17:09:00Z">
          <w:pPr>
            <w:pStyle w:val="PrrafoArial8Car1CarCar"/>
            <w:numPr>
              <w:numId w:val="0"/>
            </w:numPr>
            <w:tabs>
              <w:tab w:val="clear" w:pos="1425"/>
            </w:tabs>
            <w:ind w:left="0" w:firstLine="0"/>
          </w:pPr>
        </w:pPrChange>
      </w:pPr>
    </w:p>
    <w:p w14:paraId="649E5620" w14:textId="02C96E90" w:rsidR="00551F2F" w:rsidRPr="00C46753" w:rsidRDefault="00551F2F">
      <w:pPr>
        <w:ind w:left="113"/>
        <w:rPr>
          <w:ins w:id="966" w:author="Rebeca de la Paz Gonzales" w:date="2017-06-25T17:11:00Z"/>
        </w:rPr>
        <w:pPrChange w:id="967" w:author="Rebeca de la Paz Gonzales" w:date="2017-06-25T17:09:00Z">
          <w:pPr>
            <w:pStyle w:val="PrrafoArial8Car1CarCar"/>
            <w:numPr>
              <w:numId w:val="0"/>
            </w:numPr>
            <w:tabs>
              <w:tab w:val="clear" w:pos="1425"/>
            </w:tabs>
            <w:ind w:left="0" w:firstLine="0"/>
          </w:pPr>
        </w:pPrChange>
      </w:pPr>
      <w:ins w:id="968" w:author="Rebeca de la Paz Gonzales" w:date="2017-06-25T17:09:00Z">
        <w:r w:rsidRPr="00C46753">
          <w:rPr>
            <w:sz w:val="22"/>
            <w:szCs w:val="22"/>
          </w:rPr>
          <w:t xml:space="preserve">Para comprobar la calidad del software realizado se ha hecho uso de dos </w:t>
        </w:r>
      </w:ins>
      <w:ins w:id="969" w:author="Rebeca de la Paz Gonzales" w:date="2017-06-25T17:10:00Z">
        <w:r w:rsidRPr="00C46753">
          <w:rPr>
            <w:sz w:val="22"/>
            <w:szCs w:val="22"/>
          </w:rPr>
          <w:t>herramientas</w:t>
        </w:r>
      </w:ins>
      <w:ins w:id="970" w:author="Rebeca de la Paz Gonzales" w:date="2017-06-25T17:09:00Z">
        <w:r w:rsidRPr="00C46753">
          <w:rPr>
            <w:sz w:val="22"/>
            <w:szCs w:val="22"/>
          </w:rPr>
          <w:t xml:space="preserve"> </w:t>
        </w:r>
      </w:ins>
      <w:ins w:id="971" w:author="Rebeca de la Paz Gonzales" w:date="2017-06-25T17:10:00Z">
        <w:r w:rsidRPr="00C46753">
          <w:rPr>
            <w:sz w:val="22"/>
            <w:szCs w:val="22"/>
          </w:rPr>
          <w:t>una de las cuales permitía su integración en el entorno de desarrollo utilizado</w:t>
        </w:r>
      </w:ins>
      <w:ins w:id="972" w:author="Rebeca de la Paz Gonzales" w:date="2017-06-25T17:11:00Z">
        <w:r w:rsidRPr="00C46753">
          <w:rPr>
            <w:sz w:val="22"/>
            <w:szCs w:val="22"/>
          </w:rPr>
          <w:t xml:space="preserve">, mientras que la otra tiene la opción </w:t>
        </w:r>
      </w:ins>
      <w:r w:rsidR="0023399A">
        <w:rPr>
          <w:sz w:val="22"/>
          <w:szCs w:val="22"/>
        </w:rPr>
        <w:t>de</w:t>
      </w:r>
      <w:ins w:id="973" w:author="Rebeca de la Paz Gonzales" w:date="2017-06-25T17:11:00Z">
        <w:r w:rsidRPr="00C46753">
          <w:rPr>
            <w:sz w:val="22"/>
            <w:szCs w:val="22"/>
          </w:rPr>
          <w:t xml:space="preserve"> usar </w:t>
        </w:r>
      </w:ins>
      <w:r w:rsidR="0023399A">
        <w:rPr>
          <w:sz w:val="22"/>
          <w:szCs w:val="22"/>
        </w:rPr>
        <w:t>su</w:t>
      </w:r>
      <w:ins w:id="974" w:author="Rebeca de la Paz Gonzales" w:date="2017-06-25T17:11:00Z">
        <w:r w:rsidRPr="00C46753">
          <w:rPr>
            <w:sz w:val="22"/>
            <w:szCs w:val="22"/>
          </w:rPr>
          <w:t xml:space="preserve"> versión online.</w:t>
        </w:r>
      </w:ins>
    </w:p>
    <w:p w14:paraId="6387B26B" w14:textId="77777777" w:rsidR="00551F2F" w:rsidRPr="00C46753" w:rsidRDefault="00551F2F">
      <w:pPr>
        <w:ind w:left="113"/>
        <w:rPr>
          <w:ins w:id="975" w:author="Rebeca de la Paz Gonzales" w:date="2017-06-25T17:11:00Z"/>
        </w:rPr>
        <w:pPrChange w:id="976" w:author="Rebeca de la Paz Gonzales" w:date="2017-06-25T17:09:00Z">
          <w:pPr>
            <w:pStyle w:val="PrrafoArial8Car1CarCar"/>
            <w:numPr>
              <w:numId w:val="0"/>
            </w:numPr>
            <w:tabs>
              <w:tab w:val="clear" w:pos="1425"/>
            </w:tabs>
            <w:ind w:left="0" w:firstLine="0"/>
          </w:pPr>
        </w:pPrChange>
      </w:pPr>
    </w:p>
    <w:p w14:paraId="67D4AE5A" w14:textId="5182528E" w:rsidR="00551F2F" w:rsidRPr="00C46753" w:rsidRDefault="00551F2F">
      <w:pPr>
        <w:ind w:left="113"/>
        <w:rPr>
          <w:ins w:id="977" w:author="Rebeca de la Paz Gonzales" w:date="2017-06-25T17:12:00Z"/>
        </w:rPr>
        <w:pPrChange w:id="978" w:author="Rebeca de la Paz Gonzales" w:date="2017-06-25T17:09:00Z">
          <w:pPr>
            <w:pStyle w:val="PrrafoArial8Car1CarCar"/>
            <w:numPr>
              <w:numId w:val="0"/>
            </w:numPr>
            <w:tabs>
              <w:tab w:val="clear" w:pos="1425"/>
            </w:tabs>
            <w:ind w:left="0" w:firstLine="0"/>
          </w:pPr>
        </w:pPrChange>
      </w:pPr>
      <w:ins w:id="979" w:author="Rebeca de la Paz Gonzales" w:date="2017-06-25T17:11:00Z">
        <w:r w:rsidRPr="00C46753">
          <w:rPr>
            <w:sz w:val="22"/>
            <w:szCs w:val="22"/>
          </w:rPr>
          <w:t>El entorno utilizado para el desarrollo de c</w:t>
        </w:r>
      </w:ins>
      <w:ins w:id="980" w:author="Rebeca de la Paz Gonzales" w:date="2017-06-25T17:12:00Z">
        <w:r w:rsidRPr="00C46753">
          <w:rPr>
            <w:sz w:val="22"/>
            <w:szCs w:val="22"/>
          </w:rPr>
          <w:t>ódigo ha sido Eclipse, herramienta utilizada para el desarrollo de software en varios lenguajes, y en este caso utilizado para programar en Java.</w:t>
        </w:r>
      </w:ins>
    </w:p>
    <w:p w14:paraId="73EFCC6C" w14:textId="77777777" w:rsidR="00551F2F" w:rsidRPr="00C46753" w:rsidRDefault="00551F2F">
      <w:pPr>
        <w:ind w:left="113"/>
        <w:rPr>
          <w:ins w:id="981" w:author="Rebeca de la Paz Gonzales" w:date="2017-06-25T17:13:00Z"/>
        </w:rPr>
        <w:pPrChange w:id="982" w:author="Rebeca de la Paz Gonzales" w:date="2017-06-25T17:09:00Z">
          <w:pPr>
            <w:pStyle w:val="PrrafoArial8Car1CarCar"/>
            <w:numPr>
              <w:numId w:val="0"/>
            </w:numPr>
            <w:tabs>
              <w:tab w:val="clear" w:pos="1425"/>
            </w:tabs>
            <w:ind w:left="0" w:firstLine="0"/>
          </w:pPr>
        </w:pPrChange>
      </w:pPr>
    </w:p>
    <w:p w14:paraId="437C3A63" w14:textId="4FE9D2F8" w:rsidR="001E4942" w:rsidRPr="00C46753" w:rsidRDefault="002B1B14">
      <w:pPr>
        <w:ind w:left="113"/>
        <w:rPr>
          <w:ins w:id="983" w:author="Rebeca de la Paz Gonzales" w:date="2017-06-25T17:36:00Z"/>
          <w:i/>
        </w:rPr>
        <w:pPrChange w:id="984" w:author="Rebeca de la Paz Gonzales" w:date="2017-06-25T17:09:00Z">
          <w:pPr>
            <w:pStyle w:val="PrrafoArial8Car1CarCar"/>
            <w:numPr>
              <w:numId w:val="0"/>
            </w:numPr>
            <w:tabs>
              <w:tab w:val="clear" w:pos="1425"/>
            </w:tabs>
            <w:ind w:left="0" w:firstLine="0"/>
          </w:pPr>
        </w:pPrChange>
      </w:pPr>
      <w:ins w:id="985" w:author="Rebeca de la Paz Gonzales" w:date="2017-06-25T17:25:00Z">
        <w:r w:rsidRPr="00C46753">
          <w:rPr>
            <w:sz w:val="22"/>
            <w:szCs w:val="22"/>
          </w:rPr>
          <w:t>D</w:t>
        </w:r>
        <w:r w:rsidR="00EF7397" w:rsidRPr="00C46753">
          <w:rPr>
            <w:sz w:val="22"/>
            <w:szCs w:val="22"/>
          </w:rPr>
          <w:t xml:space="preserve">urante el desarrollo </w:t>
        </w:r>
        <w:r w:rsidRPr="00C46753">
          <w:rPr>
            <w:sz w:val="22"/>
            <w:szCs w:val="22"/>
          </w:rPr>
          <w:t>se ha seguido una codificación está</w:t>
        </w:r>
        <w:r w:rsidR="00EF7397" w:rsidRPr="00C46753">
          <w:rPr>
            <w:sz w:val="22"/>
            <w:szCs w:val="22"/>
          </w:rPr>
          <w:t>ndar</w:t>
        </w:r>
      </w:ins>
      <w:ins w:id="986" w:author="Rebeca de la Paz Gonzales" w:date="2017-06-25T17:30:00Z">
        <w:r w:rsidR="008C6621" w:rsidRPr="00C46753">
          <w:rPr>
            <w:sz w:val="22"/>
            <w:szCs w:val="22"/>
          </w:rPr>
          <w:t>,</w:t>
        </w:r>
      </w:ins>
      <w:ins w:id="987" w:author="Rebeca de la Paz Gonzales" w:date="2017-06-25T17:28:00Z">
        <w:r w:rsidR="0014501A" w:rsidRPr="00C46753">
          <w:rPr>
            <w:sz w:val="22"/>
            <w:szCs w:val="22"/>
          </w:rPr>
          <w:t xml:space="preserve"> intentando asegurar en la medida de lo posible</w:t>
        </w:r>
      </w:ins>
      <w:ins w:id="988" w:author="Rebeca de la Paz Gonzales" w:date="2017-06-25T17:29:00Z">
        <w:r w:rsidR="008C6621" w:rsidRPr="00C46753">
          <w:rPr>
            <w:sz w:val="22"/>
            <w:szCs w:val="22"/>
          </w:rPr>
          <w:t>,</w:t>
        </w:r>
      </w:ins>
      <w:ins w:id="989" w:author="Rebeca de la Paz Gonzales" w:date="2017-06-25T17:30:00Z">
        <w:r w:rsidR="008C6621" w:rsidRPr="00C46753">
          <w:rPr>
            <w:sz w:val="22"/>
            <w:szCs w:val="22"/>
          </w:rPr>
          <w:t xml:space="preserve"> la legibilidad del código</w:t>
        </w:r>
      </w:ins>
      <w:ins w:id="990" w:author="Rebeca de la Paz Gonzales" w:date="2017-06-25T17:25:00Z">
        <w:r w:rsidR="00EF7397" w:rsidRPr="00C46753">
          <w:rPr>
            <w:sz w:val="22"/>
            <w:szCs w:val="22"/>
          </w:rPr>
          <w:t xml:space="preserve"> </w:t>
        </w:r>
      </w:ins>
      <w:ins w:id="991" w:author="Rebeca de la Paz Gonzales" w:date="2017-06-25T17:26:00Z">
        <w:r w:rsidR="00EF7397" w:rsidRPr="00C46753">
          <w:rPr>
            <w:sz w:val="22"/>
            <w:szCs w:val="22"/>
          </w:rPr>
          <w:t xml:space="preserve">siguiendo la guía de estilo publicada por Google, </w:t>
        </w:r>
      </w:ins>
      <w:ins w:id="992" w:author="Rebeca de la Paz Gonzales" w:date="2017-06-25T17:27:00Z">
        <w:r w:rsidR="00EF7397" w:rsidRPr="00C46753">
          <w:rPr>
            <w:i/>
            <w:sz w:val="22"/>
            <w:szCs w:val="22"/>
          </w:rPr>
          <w:t>Google Java Style Code.</w:t>
        </w:r>
        <w:r w:rsidR="00EF7397" w:rsidRPr="00C46753">
          <w:rPr>
            <w:rStyle w:val="Refdenotaalpie"/>
            <w:i/>
            <w:sz w:val="22"/>
            <w:szCs w:val="22"/>
          </w:rPr>
          <w:footnoteReference w:id="9"/>
        </w:r>
      </w:ins>
      <w:ins w:id="996" w:author="Rebeca de la Paz Gonzales" w:date="2017-06-25T17:32:00Z">
        <w:r w:rsidR="0017136F" w:rsidRPr="00C46753">
          <w:rPr>
            <w:i/>
            <w:sz w:val="22"/>
            <w:szCs w:val="22"/>
          </w:rPr>
          <w:t xml:space="preserve"> </w:t>
        </w:r>
      </w:ins>
    </w:p>
    <w:p w14:paraId="0C1C5028" w14:textId="77777777" w:rsidR="001E4942" w:rsidRPr="00C46753" w:rsidRDefault="001E4942">
      <w:pPr>
        <w:ind w:left="113"/>
        <w:rPr>
          <w:ins w:id="997" w:author="Rebeca de la Paz Gonzales" w:date="2017-06-25T17:36:00Z"/>
          <w:i/>
        </w:rPr>
        <w:pPrChange w:id="998" w:author="Rebeca de la Paz Gonzales" w:date="2017-06-25T17:09:00Z">
          <w:pPr>
            <w:pStyle w:val="PrrafoArial8Car1CarCar"/>
            <w:numPr>
              <w:numId w:val="0"/>
            </w:numPr>
            <w:tabs>
              <w:tab w:val="clear" w:pos="1425"/>
            </w:tabs>
            <w:ind w:left="0" w:firstLine="0"/>
          </w:pPr>
        </w:pPrChange>
      </w:pPr>
    </w:p>
    <w:p w14:paraId="2A3A4E4E" w14:textId="77777777" w:rsidR="00ED5F06" w:rsidRPr="00ED5F06" w:rsidRDefault="00ED5F06" w:rsidP="00040498">
      <w:pPr>
        <w:ind w:left="113"/>
        <w:rPr>
          <w:sz w:val="22"/>
          <w:szCs w:val="22"/>
        </w:rPr>
      </w:pPr>
      <w:r w:rsidRPr="00ED5F06">
        <w:rPr>
          <w:sz w:val="22"/>
          <w:szCs w:val="22"/>
        </w:rPr>
        <w:t xml:space="preserve">Al finalizar la codificación se ha empleado una herramienta de validación automática denominada </w:t>
      </w:r>
      <w:r w:rsidRPr="00ED5F06">
        <w:rPr>
          <w:b/>
          <w:sz w:val="22"/>
          <w:szCs w:val="22"/>
          <w:lang w:val="es-ES" w:eastAsia="es-ES"/>
        </w:rPr>
        <w:t>Checkstyle</w:t>
      </w:r>
      <w:r w:rsidRPr="00ED5F06">
        <w:rPr>
          <w:sz w:val="22"/>
          <w:szCs w:val="22"/>
        </w:rPr>
        <w:t xml:space="preserve"> para asegurar que el código cumple el estándar acordado. El resultado obtenido tras al pasar el validador ha sido satisfactorio, pues ha pasado los test en la mayor parte del código, a excepción de dos casos que se repiten a lo largo de todas las clases implementadas. </w:t>
      </w:r>
    </w:p>
    <w:p w14:paraId="19DACD4C" w14:textId="77777777" w:rsidR="00ED5F06" w:rsidRPr="00ED5F06" w:rsidRDefault="00ED5F06" w:rsidP="00040498">
      <w:pPr>
        <w:ind w:left="113"/>
        <w:rPr>
          <w:sz w:val="22"/>
          <w:szCs w:val="22"/>
        </w:rPr>
      </w:pPr>
    </w:p>
    <w:p w14:paraId="7A02909B" w14:textId="3FD3ED1A" w:rsidR="00ED5F06" w:rsidRPr="0014716A" w:rsidRDefault="00ED5F06" w:rsidP="00040498">
      <w:pPr>
        <w:pStyle w:val="p1"/>
        <w:ind w:left="113"/>
        <w:jc w:val="both"/>
        <w:rPr>
          <w:rFonts w:ascii="Times New Roman" w:eastAsia="Times New Roman"/>
          <w:b/>
          <w:i/>
          <w:sz w:val="22"/>
          <w:szCs w:val="22"/>
          <w:lang w:val="es-ES" w:eastAsia="es-ES"/>
        </w:rPr>
      </w:pPr>
      <w:r w:rsidRPr="00FA78DA">
        <w:rPr>
          <w:rFonts w:ascii="Times New Roman" w:eastAsia="Times New Roman"/>
          <w:sz w:val="22"/>
          <w:szCs w:val="22"/>
        </w:rPr>
        <w:t xml:space="preserve">El primer error que detecta la herramienta se encuentra en el nombre de los paquetes que conforman el proyecto, pues de acuerdo al estándar estos deben tener una estructura acorde a la siguiente expresión regular: </w:t>
      </w:r>
      <w:r w:rsidRPr="004B7D7D">
        <w:rPr>
          <w:rFonts w:ascii="Times New Roman" w:eastAsia="Times New Roman"/>
          <w:b/>
          <w:i/>
          <w:sz w:val="22"/>
          <w:szCs w:val="22"/>
        </w:rPr>
        <w:t>^[a-z]+(\.[a-z][a-z0-9]*)*$.</w:t>
      </w:r>
      <w:r w:rsidRPr="00FA78DA">
        <w:rPr>
          <w:rFonts w:ascii="Times New Roman" w:eastAsia="Times New Roman"/>
          <w:sz w:val="22"/>
          <w:szCs w:val="22"/>
        </w:rPr>
        <w:t xml:space="preserve"> El segundo problema encontrado se da en todos los comentarios Javadoc, tanto en los comentarios de clase como de métodos implementados, según el cual se indica que falta una primera línea en cada uno de los comentarios, y el mensaje que muestra por ello es el siguiente</w:t>
      </w:r>
      <w:r w:rsidRPr="00ED5F06">
        <w:rPr>
          <w:sz w:val="22"/>
          <w:szCs w:val="22"/>
        </w:rPr>
        <w:t xml:space="preserve">: </w:t>
      </w:r>
      <w:r w:rsidRPr="00ED5F06">
        <w:rPr>
          <w:rFonts w:ascii="Times New Roman" w:eastAsia="Times New Roman"/>
          <w:b/>
          <w:i/>
          <w:sz w:val="22"/>
          <w:szCs w:val="22"/>
          <w:lang w:val="es-ES" w:eastAsia="es-ES"/>
        </w:rPr>
        <w:t>Primera frase del Javadoc es incompleta (</w:t>
      </w:r>
      <w:r w:rsidR="0006210B" w:rsidRPr="0006210B">
        <w:rPr>
          <w:rFonts w:ascii="Times New Roman" w:eastAsia="Times New Roman" w:hint="eastAsia"/>
          <w:b/>
          <w:i/>
          <w:sz w:val="22"/>
          <w:szCs w:val="22"/>
          <w:lang w:val="es-ES" w:eastAsia="es-ES"/>
        </w:rPr>
        <w:t>(período de falta) o no está presente.</w:t>
      </w:r>
    </w:p>
    <w:p w14:paraId="4F728CC2" w14:textId="77777777" w:rsidR="00ED5F06" w:rsidRPr="00ED5F06" w:rsidRDefault="00ED5F06" w:rsidP="00FA78DA">
      <w:pPr>
        <w:rPr>
          <w:b/>
          <w:i/>
          <w:sz w:val="22"/>
          <w:szCs w:val="22"/>
        </w:rPr>
      </w:pPr>
    </w:p>
    <w:p w14:paraId="788ED174" w14:textId="23EF2691" w:rsidR="00ED5F06" w:rsidRPr="00ED5F06" w:rsidRDefault="00ED5F06" w:rsidP="00ED5F06">
      <w:pPr>
        <w:ind w:left="113"/>
        <w:rPr>
          <w:sz w:val="22"/>
          <w:szCs w:val="22"/>
        </w:rPr>
      </w:pPr>
      <w:r w:rsidRPr="00ED5F06">
        <w:rPr>
          <w:sz w:val="22"/>
          <w:szCs w:val="22"/>
        </w:rPr>
        <w:t>Una vez hecha esta primera comprobación de código se ha decidido utilizar una herramienta de calidad</w:t>
      </w:r>
      <w:r w:rsidR="0006210B">
        <w:rPr>
          <w:sz w:val="22"/>
          <w:szCs w:val="22"/>
        </w:rPr>
        <w:t xml:space="preserve"> en su versión</w:t>
      </w:r>
      <w:r w:rsidRPr="00ED5F06">
        <w:rPr>
          <w:sz w:val="22"/>
          <w:szCs w:val="22"/>
        </w:rPr>
        <w:t xml:space="preserve"> online, </w:t>
      </w:r>
      <w:r w:rsidRPr="00ED5F06">
        <w:rPr>
          <w:b/>
          <w:sz w:val="22"/>
          <w:szCs w:val="22"/>
        </w:rPr>
        <w:t>Kiuwan Code Analysis</w:t>
      </w:r>
      <w:r w:rsidRPr="00ED5F06">
        <w:rPr>
          <w:sz w:val="22"/>
          <w:szCs w:val="22"/>
        </w:rPr>
        <w:t>. Esta herramienta ha medido cantidad de errores en el código que ha diferenciado por mediante una serie de indicadores y una categorización de la prioridad de los errores hallados.</w:t>
      </w:r>
    </w:p>
    <w:p w14:paraId="1A064D53" w14:textId="77777777" w:rsidR="00ED5F06" w:rsidRPr="00ED5F06" w:rsidRDefault="00ED5F06" w:rsidP="00ED5F06">
      <w:pPr>
        <w:ind w:left="113"/>
        <w:rPr>
          <w:sz w:val="22"/>
          <w:szCs w:val="22"/>
        </w:rPr>
      </w:pPr>
    </w:p>
    <w:p w14:paraId="7ED11821" w14:textId="77777777" w:rsidR="00ED5F06" w:rsidRPr="00ED5F06" w:rsidRDefault="00ED5F06" w:rsidP="00ED5F06">
      <w:pPr>
        <w:ind w:left="113"/>
        <w:rPr>
          <w:sz w:val="22"/>
          <w:szCs w:val="22"/>
        </w:rPr>
      </w:pPr>
      <w:r w:rsidRPr="00ED5F06">
        <w:rPr>
          <w:sz w:val="22"/>
          <w:szCs w:val="22"/>
        </w:rPr>
        <w:t>Los indicadores utilizados son:</w:t>
      </w:r>
    </w:p>
    <w:p w14:paraId="3697A5EC" w14:textId="77777777" w:rsidR="00ED5F06" w:rsidRPr="00ED5F06" w:rsidRDefault="00ED5F06" w:rsidP="00ED5F06">
      <w:pPr>
        <w:pStyle w:val="Prrafodelista"/>
        <w:numPr>
          <w:ilvl w:val="0"/>
          <w:numId w:val="25"/>
        </w:numPr>
        <w:rPr>
          <w:sz w:val="22"/>
          <w:szCs w:val="22"/>
        </w:rPr>
      </w:pPr>
      <w:r w:rsidRPr="00ED5F06">
        <w:rPr>
          <w:sz w:val="22"/>
          <w:szCs w:val="22"/>
        </w:rPr>
        <w:t xml:space="preserve">Reliability </w:t>
      </w:r>
      <w:r w:rsidRPr="00ED5F06">
        <w:rPr>
          <w:b/>
          <w:sz w:val="22"/>
          <w:szCs w:val="22"/>
          <w:lang w:val="es-ES" w:eastAsia="es-ES"/>
        </w:rPr>
        <w:t>(R)</w:t>
      </w:r>
      <w:r w:rsidRPr="00ED5F06">
        <w:rPr>
          <w:sz w:val="22"/>
          <w:szCs w:val="22"/>
          <w:lang w:val="es-ES" w:eastAsia="es-ES"/>
        </w:rPr>
        <w:t>:</w:t>
      </w:r>
      <w:r w:rsidRPr="00ED5F06">
        <w:rPr>
          <w:sz w:val="22"/>
          <w:szCs w:val="22"/>
        </w:rPr>
        <w:t xml:space="preserve"> capacidad para mantener un nivel de rendimiento específico.</w:t>
      </w:r>
    </w:p>
    <w:p w14:paraId="72C512FE" w14:textId="77777777" w:rsidR="00ED5F06" w:rsidRPr="00ED5F06" w:rsidRDefault="00ED5F06" w:rsidP="00ED5F06">
      <w:pPr>
        <w:pStyle w:val="Prrafodelista"/>
        <w:numPr>
          <w:ilvl w:val="0"/>
          <w:numId w:val="25"/>
        </w:numPr>
        <w:rPr>
          <w:sz w:val="22"/>
          <w:szCs w:val="22"/>
        </w:rPr>
      </w:pPr>
      <w:r w:rsidRPr="00ED5F06">
        <w:rPr>
          <w:sz w:val="22"/>
          <w:szCs w:val="22"/>
        </w:rPr>
        <w:t xml:space="preserve">Maintainability </w:t>
      </w:r>
      <w:r w:rsidRPr="00ED5F06">
        <w:rPr>
          <w:b/>
          <w:sz w:val="22"/>
          <w:szCs w:val="22"/>
        </w:rPr>
        <w:t>(M)</w:t>
      </w:r>
      <w:r w:rsidRPr="00ED5F06">
        <w:rPr>
          <w:sz w:val="22"/>
          <w:szCs w:val="22"/>
        </w:rPr>
        <w:t>: capacidad de ser mejorado incluyendo correcciones, mejora o adaptaciones a cambios de entorno.</w:t>
      </w:r>
    </w:p>
    <w:p w14:paraId="0D768653" w14:textId="77777777" w:rsidR="00ED5F06" w:rsidRPr="00ED5F06" w:rsidRDefault="00ED5F06" w:rsidP="00ED5F06">
      <w:pPr>
        <w:pStyle w:val="Prrafodelista"/>
        <w:numPr>
          <w:ilvl w:val="0"/>
          <w:numId w:val="25"/>
        </w:numPr>
        <w:rPr>
          <w:sz w:val="22"/>
          <w:szCs w:val="22"/>
        </w:rPr>
      </w:pPr>
      <w:r w:rsidRPr="00ED5F06">
        <w:rPr>
          <w:sz w:val="22"/>
          <w:szCs w:val="22"/>
        </w:rPr>
        <w:t xml:space="preserve">Efficiency </w:t>
      </w:r>
      <w:r w:rsidRPr="00ED5F06">
        <w:rPr>
          <w:b/>
          <w:sz w:val="22"/>
          <w:szCs w:val="22"/>
          <w:lang w:val="es-ES" w:eastAsia="es-ES"/>
        </w:rPr>
        <w:t>(E)</w:t>
      </w:r>
      <w:r w:rsidRPr="00ED5F06">
        <w:rPr>
          <w:sz w:val="22"/>
          <w:szCs w:val="22"/>
        </w:rPr>
        <w:t>: capacidad para dar un rendimiento adecuado acorde a la cantidad de recursos utilizados.</w:t>
      </w:r>
    </w:p>
    <w:p w14:paraId="170BCEEF" w14:textId="77777777" w:rsidR="00ED5F06" w:rsidRPr="00ED5F06" w:rsidRDefault="00ED5F06" w:rsidP="00ED5F06">
      <w:pPr>
        <w:pStyle w:val="Prrafodelista"/>
        <w:numPr>
          <w:ilvl w:val="0"/>
          <w:numId w:val="25"/>
        </w:numPr>
        <w:rPr>
          <w:sz w:val="22"/>
          <w:szCs w:val="22"/>
        </w:rPr>
      </w:pPr>
      <w:r w:rsidRPr="00ED5F06">
        <w:rPr>
          <w:sz w:val="22"/>
          <w:szCs w:val="22"/>
        </w:rPr>
        <w:t xml:space="preserve">Security </w:t>
      </w:r>
      <w:r w:rsidRPr="00ED5F06">
        <w:rPr>
          <w:b/>
          <w:sz w:val="22"/>
          <w:szCs w:val="22"/>
          <w:lang w:val="es-ES" w:eastAsia="es-ES"/>
        </w:rPr>
        <w:t>(S)</w:t>
      </w:r>
      <w:r w:rsidRPr="00ED5F06">
        <w:rPr>
          <w:sz w:val="22"/>
          <w:szCs w:val="22"/>
        </w:rPr>
        <w:t>: capacidad para proteger información y datos para evitar que personas o sistemas no autorizados puedan acceder a ellos y manipularlos.</w:t>
      </w:r>
    </w:p>
    <w:p w14:paraId="3B0E63D1" w14:textId="77777777" w:rsidR="00ED5F06" w:rsidRDefault="00ED5F06" w:rsidP="00ED5F06">
      <w:pPr>
        <w:pStyle w:val="Prrafodelista"/>
        <w:numPr>
          <w:ilvl w:val="0"/>
          <w:numId w:val="25"/>
        </w:numPr>
        <w:rPr>
          <w:sz w:val="22"/>
          <w:szCs w:val="22"/>
        </w:rPr>
      </w:pPr>
      <w:r w:rsidRPr="00ED5F06">
        <w:rPr>
          <w:sz w:val="22"/>
          <w:szCs w:val="22"/>
        </w:rPr>
        <w:t xml:space="preserve">Portability </w:t>
      </w:r>
      <w:r w:rsidRPr="00ED5F06">
        <w:rPr>
          <w:b/>
          <w:sz w:val="22"/>
          <w:szCs w:val="22"/>
          <w:lang w:val="es-ES" w:eastAsia="es-ES"/>
        </w:rPr>
        <w:t>(P)</w:t>
      </w:r>
      <w:r w:rsidRPr="00ED5F06">
        <w:rPr>
          <w:sz w:val="22"/>
          <w:szCs w:val="22"/>
        </w:rPr>
        <w:t>: capacidad de ser transferido a otro entorno.</w:t>
      </w:r>
    </w:p>
    <w:p w14:paraId="1F1BA846" w14:textId="67FCD13F" w:rsidR="00D66FCB" w:rsidRDefault="00D66FCB">
      <w:pPr>
        <w:jc w:val="left"/>
        <w:rPr>
          <w:sz w:val="22"/>
          <w:szCs w:val="22"/>
        </w:rPr>
      </w:pPr>
      <w:r>
        <w:rPr>
          <w:sz w:val="22"/>
          <w:szCs w:val="22"/>
        </w:rPr>
        <w:br w:type="page"/>
      </w:r>
    </w:p>
    <w:p w14:paraId="6225D471" w14:textId="77777777" w:rsidR="00ED5F06" w:rsidRPr="00ED5F06" w:rsidRDefault="00ED5F06" w:rsidP="001F55FF">
      <w:pPr>
        <w:ind w:left="142"/>
        <w:outlineLvl w:val="0"/>
        <w:rPr>
          <w:sz w:val="22"/>
          <w:szCs w:val="22"/>
        </w:rPr>
      </w:pPr>
      <w:r w:rsidRPr="00ED5F06">
        <w:rPr>
          <w:sz w:val="22"/>
          <w:szCs w:val="22"/>
        </w:rPr>
        <w:lastRenderedPageBreak/>
        <w:t>A continuación, se dará un pequeño resumen de los problemas encontrados.</w:t>
      </w:r>
    </w:p>
    <w:p w14:paraId="223587AC" w14:textId="77777777" w:rsidR="00ED5F06" w:rsidRPr="00C46753" w:rsidRDefault="00ED5F06" w:rsidP="00ED5F06">
      <w:pPr>
        <w:ind w:left="142"/>
        <w:rPr>
          <w:ins w:id="999" w:author="Rebeca de la Paz Gonzales" w:date="2017-06-25T19:39:00Z"/>
          <w:sz w:val="22"/>
          <w:szCs w:val="22"/>
        </w:rPr>
      </w:pPr>
    </w:p>
    <w:tbl>
      <w:tblPr>
        <w:tblStyle w:val="Tablaconcuadrcula"/>
        <w:tblW w:w="0" w:type="auto"/>
        <w:jc w:val="center"/>
        <w:tblLook w:val="04A0" w:firstRow="1" w:lastRow="0" w:firstColumn="1" w:lastColumn="0" w:noHBand="0" w:noVBand="1"/>
        <w:tblPrChange w:id="1000" w:author="Rebeca de la Paz Gonzales" w:date="2017-06-25T19:52:00Z">
          <w:tblPr>
            <w:tblStyle w:val="Tablaconcuadrcula"/>
            <w:tblW w:w="0" w:type="auto"/>
            <w:tblInd w:w="142" w:type="dxa"/>
            <w:tblLook w:val="04A0" w:firstRow="1" w:lastRow="0" w:firstColumn="1" w:lastColumn="0" w:noHBand="0" w:noVBand="1"/>
          </w:tblPr>
        </w:tblPrChange>
      </w:tblPr>
      <w:tblGrid>
        <w:gridCol w:w="2158"/>
        <w:gridCol w:w="2155"/>
        <w:gridCol w:w="2176"/>
        <w:tblGridChange w:id="1001">
          <w:tblGrid>
            <w:gridCol w:w="2158"/>
            <w:gridCol w:w="2155"/>
            <w:gridCol w:w="2176"/>
          </w:tblGrid>
        </w:tblGridChange>
      </w:tblGrid>
      <w:tr w:rsidR="004C6200" w:rsidRPr="00C46753" w14:paraId="51C9365A" w14:textId="77777777" w:rsidTr="004C6200">
        <w:trPr>
          <w:trHeight w:val="360"/>
          <w:jc w:val="center"/>
          <w:ins w:id="1002" w:author="Rebeca de la Paz Gonzales" w:date="2017-06-25T19:41:00Z"/>
          <w:trPrChange w:id="1003" w:author="Rebeca de la Paz Gonzales" w:date="2017-06-25T19:52:00Z">
            <w:trPr>
              <w:trHeight w:val="360"/>
            </w:trPr>
          </w:trPrChange>
        </w:trPr>
        <w:tc>
          <w:tcPr>
            <w:tcW w:w="2158" w:type="dxa"/>
            <w:vAlign w:val="center"/>
            <w:tcPrChange w:id="1004" w:author="Rebeca de la Paz Gonzales" w:date="2017-06-25T19:52:00Z">
              <w:tcPr>
                <w:tcW w:w="2194" w:type="dxa"/>
                <w:vAlign w:val="center"/>
              </w:tcPr>
            </w:tcPrChange>
          </w:tcPr>
          <w:p w14:paraId="3E38FBEB" w14:textId="443C73EE" w:rsidR="004C6200" w:rsidRPr="00C46753" w:rsidRDefault="004C6200">
            <w:pPr>
              <w:jc w:val="left"/>
              <w:rPr>
                <w:ins w:id="1005" w:author="Rebeca de la Paz Gonzales" w:date="2017-06-25T19:41:00Z"/>
                <w:b/>
                <w:i/>
                <w:sz w:val="22"/>
                <w:szCs w:val="22"/>
                <w:rPrChange w:id="1006" w:author="Rebeca de la Paz Gonzales" w:date="2017-06-25T19:45:00Z">
                  <w:rPr>
                    <w:ins w:id="1007" w:author="Rebeca de la Paz Gonzales" w:date="2017-06-25T19:41:00Z"/>
                  </w:rPr>
                </w:rPrChange>
              </w:rPr>
              <w:pPrChange w:id="1008" w:author="Rebeca de la Paz Gonzales" w:date="2017-06-25T19:45:00Z">
                <w:pPr/>
              </w:pPrChange>
            </w:pPr>
            <w:ins w:id="1009" w:author="Rebeca de la Paz Gonzales" w:date="2017-06-25T19:44:00Z">
              <w:r w:rsidRPr="00C46753">
                <w:rPr>
                  <w:b/>
                  <w:i/>
                  <w:sz w:val="22"/>
                  <w:szCs w:val="22"/>
                  <w:rPrChange w:id="1010" w:author="Rebeca de la Paz Gonzales" w:date="2017-06-25T19:45:00Z">
                    <w:rPr/>
                  </w:rPrChange>
                </w:rPr>
                <w:t>PRIORIDAD</w:t>
              </w:r>
            </w:ins>
          </w:p>
        </w:tc>
        <w:tc>
          <w:tcPr>
            <w:tcW w:w="2155" w:type="dxa"/>
            <w:vAlign w:val="center"/>
            <w:tcPrChange w:id="1011" w:author="Rebeca de la Paz Gonzales" w:date="2017-06-25T19:52:00Z">
              <w:tcPr>
                <w:tcW w:w="2194" w:type="dxa"/>
                <w:vAlign w:val="center"/>
              </w:tcPr>
            </w:tcPrChange>
          </w:tcPr>
          <w:p w14:paraId="2B2537F8" w14:textId="7E1A0837" w:rsidR="004C6200" w:rsidRPr="00C46753" w:rsidRDefault="004C6200">
            <w:pPr>
              <w:jc w:val="left"/>
              <w:rPr>
                <w:ins w:id="1012" w:author="Rebeca de la Paz Gonzales" w:date="2017-06-25T19:41:00Z"/>
                <w:b/>
                <w:i/>
                <w:sz w:val="22"/>
                <w:szCs w:val="22"/>
                <w:rPrChange w:id="1013" w:author="Rebeca de la Paz Gonzales" w:date="2017-06-25T19:45:00Z">
                  <w:rPr>
                    <w:ins w:id="1014" w:author="Rebeca de la Paz Gonzales" w:date="2017-06-25T19:41:00Z"/>
                  </w:rPr>
                </w:rPrChange>
              </w:rPr>
              <w:pPrChange w:id="1015" w:author="Rebeca de la Paz Gonzales" w:date="2017-06-25T19:45:00Z">
                <w:pPr/>
              </w:pPrChange>
            </w:pPr>
            <w:ins w:id="1016" w:author="Rebeca de la Paz Gonzales" w:date="2017-06-25T19:44:00Z">
              <w:r w:rsidRPr="00C46753">
                <w:rPr>
                  <w:b/>
                  <w:i/>
                  <w:sz w:val="22"/>
                  <w:szCs w:val="22"/>
                  <w:rPrChange w:id="1017" w:author="Rebeca de la Paz Gonzales" w:date="2017-06-25T19:45:00Z">
                    <w:rPr/>
                  </w:rPrChange>
                </w:rPr>
                <w:t>DEFECTOS</w:t>
              </w:r>
            </w:ins>
          </w:p>
        </w:tc>
        <w:tc>
          <w:tcPr>
            <w:tcW w:w="2176" w:type="dxa"/>
            <w:vAlign w:val="center"/>
            <w:tcPrChange w:id="1018" w:author="Rebeca de la Paz Gonzales" w:date="2017-06-25T19:52:00Z">
              <w:tcPr>
                <w:tcW w:w="2194" w:type="dxa"/>
                <w:vAlign w:val="center"/>
              </w:tcPr>
            </w:tcPrChange>
          </w:tcPr>
          <w:p w14:paraId="4DE0F784" w14:textId="0501F230" w:rsidR="004C6200" w:rsidRPr="00C46753" w:rsidRDefault="004C6200">
            <w:pPr>
              <w:jc w:val="left"/>
              <w:rPr>
                <w:ins w:id="1019" w:author="Rebeca de la Paz Gonzales" w:date="2017-06-25T19:41:00Z"/>
                <w:b/>
                <w:i/>
                <w:sz w:val="22"/>
                <w:szCs w:val="22"/>
                <w:rPrChange w:id="1020" w:author="Rebeca de la Paz Gonzales" w:date="2017-06-25T19:45:00Z">
                  <w:rPr>
                    <w:ins w:id="1021" w:author="Rebeca de la Paz Gonzales" w:date="2017-06-25T19:41:00Z"/>
                  </w:rPr>
                </w:rPrChange>
              </w:rPr>
              <w:pPrChange w:id="1022" w:author="Rebeca de la Paz Gonzales" w:date="2017-06-25T19:45:00Z">
                <w:pPr/>
              </w:pPrChange>
            </w:pPr>
            <w:ins w:id="1023" w:author="Rebeca de la Paz Gonzales" w:date="2017-06-25T19:44:00Z">
              <w:r w:rsidRPr="00C46753">
                <w:rPr>
                  <w:b/>
                  <w:i/>
                  <w:sz w:val="22"/>
                  <w:szCs w:val="22"/>
                  <w:rPrChange w:id="1024" w:author="Rebeca de la Paz Gonzales" w:date="2017-06-25T19:45:00Z">
                    <w:rPr/>
                  </w:rPrChange>
                </w:rPr>
                <w:t>INDICADORES</w:t>
              </w:r>
            </w:ins>
            <w:ins w:id="1025" w:author="Rebeca de la Paz Gonzales" w:date="2017-06-25T19:46:00Z">
              <w:r w:rsidRPr="00C46753">
                <w:rPr>
                  <w:b/>
                  <w:i/>
                  <w:sz w:val="22"/>
                  <w:szCs w:val="22"/>
                </w:rPr>
                <w:t xml:space="preserve"> MÁS AFECTADOS</w:t>
              </w:r>
            </w:ins>
          </w:p>
        </w:tc>
      </w:tr>
      <w:tr w:rsidR="004C6200" w:rsidRPr="00C46753" w14:paraId="7B17C304" w14:textId="77777777" w:rsidTr="004C6200">
        <w:trPr>
          <w:jc w:val="center"/>
          <w:ins w:id="1026" w:author="Rebeca de la Paz Gonzales" w:date="2017-06-25T19:41:00Z"/>
        </w:trPr>
        <w:tc>
          <w:tcPr>
            <w:tcW w:w="2158" w:type="dxa"/>
            <w:vAlign w:val="center"/>
            <w:tcPrChange w:id="1027" w:author="Rebeca de la Paz Gonzales" w:date="2017-06-25T19:52:00Z">
              <w:tcPr>
                <w:tcW w:w="2194" w:type="dxa"/>
                <w:vAlign w:val="center"/>
              </w:tcPr>
            </w:tcPrChange>
          </w:tcPr>
          <w:p w14:paraId="148C6D83" w14:textId="4CDDA44F" w:rsidR="004C6200" w:rsidRPr="00C46753" w:rsidRDefault="004C6200">
            <w:pPr>
              <w:jc w:val="left"/>
              <w:rPr>
                <w:ins w:id="1028" w:author="Rebeca de la Paz Gonzales" w:date="2017-06-25T19:41:00Z"/>
                <w:sz w:val="22"/>
                <w:szCs w:val="22"/>
              </w:rPr>
              <w:pPrChange w:id="1029" w:author="Rebeca de la Paz Gonzales" w:date="2017-06-25T19:45:00Z">
                <w:pPr/>
              </w:pPrChange>
            </w:pPr>
            <w:ins w:id="1030" w:author="Rebeca de la Paz Gonzales" w:date="2017-06-25T19:41:00Z">
              <w:r w:rsidRPr="00C46753">
                <w:rPr>
                  <w:sz w:val="22"/>
                  <w:szCs w:val="22"/>
                </w:rPr>
                <w:t>Very high</w:t>
              </w:r>
            </w:ins>
          </w:p>
        </w:tc>
        <w:tc>
          <w:tcPr>
            <w:tcW w:w="2155" w:type="dxa"/>
            <w:vAlign w:val="center"/>
            <w:tcPrChange w:id="1031" w:author="Rebeca de la Paz Gonzales" w:date="2017-06-25T19:52:00Z">
              <w:tcPr>
                <w:tcW w:w="2194" w:type="dxa"/>
                <w:vAlign w:val="center"/>
              </w:tcPr>
            </w:tcPrChange>
          </w:tcPr>
          <w:p w14:paraId="6A51E599" w14:textId="45B797E4" w:rsidR="004C6200" w:rsidRPr="00C46753" w:rsidRDefault="004C6200">
            <w:pPr>
              <w:jc w:val="left"/>
              <w:rPr>
                <w:ins w:id="1032" w:author="Rebeca de la Paz Gonzales" w:date="2017-06-25T19:41:00Z"/>
                <w:sz w:val="22"/>
                <w:szCs w:val="22"/>
              </w:rPr>
              <w:pPrChange w:id="1033" w:author="Rebeca de la Paz Gonzales" w:date="2017-06-25T19:45:00Z">
                <w:pPr/>
              </w:pPrChange>
            </w:pPr>
            <w:ins w:id="1034" w:author="Rebeca de la Paz Gonzales" w:date="2017-06-25T19:42:00Z">
              <w:r w:rsidRPr="00C46753">
                <w:rPr>
                  <w:sz w:val="22"/>
                  <w:szCs w:val="22"/>
                </w:rPr>
                <w:t>5</w:t>
              </w:r>
            </w:ins>
          </w:p>
        </w:tc>
        <w:tc>
          <w:tcPr>
            <w:tcW w:w="2176" w:type="dxa"/>
            <w:vAlign w:val="center"/>
            <w:tcPrChange w:id="1035" w:author="Rebeca de la Paz Gonzales" w:date="2017-06-25T19:52:00Z">
              <w:tcPr>
                <w:tcW w:w="2194" w:type="dxa"/>
                <w:vAlign w:val="center"/>
              </w:tcPr>
            </w:tcPrChange>
          </w:tcPr>
          <w:p w14:paraId="62E20276" w14:textId="03673425" w:rsidR="004C6200" w:rsidRPr="00C46753" w:rsidRDefault="004C6200">
            <w:pPr>
              <w:jc w:val="left"/>
              <w:rPr>
                <w:ins w:id="1036" w:author="Rebeca de la Paz Gonzales" w:date="2017-06-25T19:41:00Z"/>
                <w:sz w:val="22"/>
                <w:szCs w:val="22"/>
              </w:rPr>
              <w:pPrChange w:id="1037" w:author="Rebeca de la Paz Gonzales" w:date="2017-06-25T19:45:00Z">
                <w:pPr/>
              </w:pPrChange>
            </w:pPr>
            <w:ins w:id="1038" w:author="Rebeca de la Paz Gonzales" w:date="2017-06-25T19:42:00Z">
              <w:r w:rsidRPr="00C46753">
                <w:rPr>
                  <w:sz w:val="22"/>
                  <w:szCs w:val="22"/>
                </w:rPr>
                <w:t xml:space="preserve">(M) </w:t>
              </w:r>
            </w:ins>
          </w:p>
        </w:tc>
      </w:tr>
      <w:tr w:rsidR="004C6200" w:rsidRPr="00C46753" w14:paraId="04F0065F" w14:textId="77777777" w:rsidTr="004C6200">
        <w:trPr>
          <w:jc w:val="center"/>
          <w:ins w:id="1039" w:author="Rebeca de la Paz Gonzales" w:date="2017-06-25T19:41:00Z"/>
        </w:trPr>
        <w:tc>
          <w:tcPr>
            <w:tcW w:w="2158" w:type="dxa"/>
            <w:vAlign w:val="center"/>
            <w:tcPrChange w:id="1040" w:author="Rebeca de la Paz Gonzales" w:date="2017-06-25T19:52:00Z">
              <w:tcPr>
                <w:tcW w:w="2194" w:type="dxa"/>
                <w:vAlign w:val="center"/>
              </w:tcPr>
            </w:tcPrChange>
          </w:tcPr>
          <w:p w14:paraId="59A170E1" w14:textId="6DF54C41" w:rsidR="004C6200" w:rsidRPr="00C46753" w:rsidRDefault="004C6200">
            <w:pPr>
              <w:jc w:val="left"/>
              <w:rPr>
                <w:ins w:id="1041" w:author="Rebeca de la Paz Gonzales" w:date="2017-06-25T19:41:00Z"/>
                <w:sz w:val="22"/>
                <w:szCs w:val="22"/>
              </w:rPr>
              <w:pPrChange w:id="1042" w:author="Rebeca de la Paz Gonzales" w:date="2017-06-25T19:45:00Z">
                <w:pPr/>
              </w:pPrChange>
            </w:pPr>
            <w:ins w:id="1043" w:author="Rebeca de la Paz Gonzales" w:date="2017-06-25T19:42:00Z">
              <w:r w:rsidRPr="00C46753">
                <w:rPr>
                  <w:sz w:val="22"/>
                  <w:szCs w:val="22"/>
                </w:rPr>
                <w:t>High</w:t>
              </w:r>
            </w:ins>
          </w:p>
        </w:tc>
        <w:tc>
          <w:tcPr>
            <w:tcW w:w="2155" w:type="dxa"/>
            <w:vAlign w:val="center"/>
            <w:tcPrChange w:id="1044" w:author="Rebeca de la Paz Gonzales" w:date="2017-06-25T19:52:00Z">
              <w:tcPr>
                <w:tcW w:w="2194" w:type="dxa"/>
                <w:vAlign w:val="center"/>
              </w:tcPr>
            </w:tcPrChange>
          </w:tcPr>
          <w:p w14:paraId="21744E78" w14:textId="2F4ADB79" w:rsidR="004C6200" w:rsidRPr="00C46753" w:rsidRDefault="004C6200">
            <w:pPr>
              <w:jc w:val="left"/>
              <w:rPr>
                <w:ins w:id="1045" w:author="Rebeca de la Paz Gonzales" w:date="2017-06-25T19:41:00Z"/>
                <w:sz w:val="22"/>
                <w:szCs w:val="22"/>
              </w:rPr>
              <w:pPrChange w:id="1046" w:author="Rebeca de la Paz Gonzales" w:date="2017-06-25T19:45:00Z">
                <w:pPr/>
              </w:pPrChange>
            </w:pPr>
            <w:ins w:id="1047" w:author="Rebeca de la Paz Gonzales" w:date="2017-06-25T19:42:00Z">
              <w:r w:rsidRPr="00C46753">
                <w:rPr>
                  <w:sz w:val="22"/>
                  <w:szCs w:val="22"/>
                </w:rPr>
                <w:t>51</w:t>
              </w:r>
            </w:ins>
          </w:p>
        </w:tc>
        <w:tc>
          <w:tcPr>
            <w:tcW w:w="2176" w:type="dxa"/>
            <w:vAlign w:val="center"/>
            <w:tcPrChange w:id="1048" w:author="Rebeca de la Paz Gonzales" w:date="2017-06-25T19:52:00Z">
              <w:tcPr>
                <w:tcW w:w="2194" w:type="dxa"/>
                <w:vAlign w:val="center"/>
              </w:tcPr>
            </w:tcPrChange>
          </w:tcPr>
          <w:p w14:paraId="05F30633" w14:textId="2485F3F1" w:rsidR="004C6200" w:rsidRPr="00C46753" w:rsidRDefault="004C6200">
            <w:pPr>
              <w:jc w:val="left"/>
              <w:rPr>
                <w:ins w:id="1049" w:author="Rebeca de la Paz Gonzales" w:date="2017-06-25T19:41:00Z"/>
                <w:sz w:val="22"/>
                <w:szCs w:val="22"/>
              </w:rPr>
              <w:pPrChange w:id="1050" w:author="Rebeca de la Paz Gonzales" w:date="2017-06-25T19:45:00Z">
                <w:pPr/>
              </w:pPrChange>
            </w:pPr>
            <w:ins w:id="1051" w:author="Rebeca de la Paz Gonzales" w:date="2017-06-25T19:42:00Z">
              <w:r w:rsidRPr="00C46753">
                <w:rPr>
                  <w:sz w:val="22"/>
                  <w:szCs w:val="22"/>
                </w:rPr>
                <w:t>(E) (R)</w:t>
              </w:r>
            </w:ins>
          </w:p>
        </w:tc>
      </w:tr>
      <w:tr w:rsidR="004C6200" w:rsidRPr="00C46753" w14:paraId="265B533B" w14:textId="77777777" w:rsidTr="004C6200">
        <w:trPr>
          <w:jc w:val="center"/>
          <w:ins w:id="1052" w:author="Rebeca de la Paz Gonzales" w:date="2017-06-25T19:41:00Z"/>
        </w:trPr>
        <w:tc>
          <w:tcPr>
            <w:tcW w:w="2158" w:type="dxa"/>
            <w:vAlign w:val="center"/>
            <w:tcPrChange w:id="1053" w:author="Rebeca de la Paz Gonzales" w:date="2017-06-25T19:52:00Z">
              <w:tcPr>
                <w:tcW w:w="2194" w:type="dxa"/>
                <w:vAlign w:val="center"/>
              </w:tcPr>
            </w:tcPrChange>
          </w:tcPr>
          <w:p w14:paraId="073117FF" w14:textId="73D7605B" w:rsidR="004C6200" w:rsidRPr="00C46753" w:rsidRDefault="004C6200">
            <w:pPr>
              <w:jc w:val="left"/>
              <w:rPr>
                <w:ins w:id="1054" w:author="Rebeca de la Paz Gonzales" w:date="2017-06-25T19:41:00Z"/>
                <w:sz w:val="22"/>
                <w:szCs w:val="22"/>
              </w:rPr>
              <w:pPrChange w:id="1055" w:author="Rebeca de la Paz Gonzales" w:date="2017-06-25T19:45:00Z">
                <w:pPr/>
              </w:pPrChange>
            </w:pPr>
            <w:ins w:id="1056" w:author="Rebeca de la Paz Gonzales" w:date="2017-06-25T19:42:00Z">
              <w:r w:rsidRPr="00C46753">
                <w:rPr>
                  <w:sz w:val="22"/>
                  <w:szCs w:val="22"/>
                </w:rPr>
                <w:t>Normal</w:t>
              </w:r>
            </w:ins>
          </w:p>
        </w:tc>
        <w:tc>
          <w:tcPr>
            <w:tcW w:w="2155" w:type="dxa"/>
            <w:vAlign w:val="center"/>
            <w:tcPrChange w:id="1057" w:author="Rebeca de la Paz Gonzales" w:date="2017-06-25T19:52:00Z">
              <w:tcPr>
                <w:tcW w:w="2194" w:type="dxa"/>
                <w:vAlign w:val="center"/>
              </w:tcPr>
            </w:tcPrChange>
          </w:tcPr>
          <w:p w14:paraId="01724EEF" w14:textId="65D27C08" w:rsidR="004C6200" w:rsidRPr="00C46753" w:rsidRDefault="004C6200">
            <w:pPr>
              <w:jc w:val="left"/>
              <w:rPr>
                <w:ins w:id="1058" w:author="Rebeca de la Paz Gonzales" w:date="2017-06-25T19:41:00Z"/>
                <w:sz w:val="22"/>
                <w:szCs w:val="22"/>
              </w:rPr>
              <w:pPrChange w:id="1059" w:author="Rebeca de la Paz Gonzales" w:date="2017-06-25T19:45:00Z">
                <w:pPr/>
              </w:pPrChange>
            </w:pPr>
            <w:ins w:id="1060" w:author="Rebeca de la Paz Gonzales" w:date="2017-06-25T19:42:00Z">
              <w:r w:rsidRPr="00C46753">
                <w:rPr>
                  <w:sz w:val="22"/>
                  <w:szCs w:val="22"/>
                </w:rPr>
                <w:t>120</w:t>
              </w:r>
            </w:ins>
          </w:p>
        </w:tc>
        <w:tc>
          <w:tcPr>
            <w:tcW w:w="2176" w:type="dxa"/>
            <w:vAlign w:val="center"/>
            <w:tcPrChange w:id="1061" w:author="Rebeca de la Paz Gonzales" w:date="2017-06-25T19:52:00Z">
              <w:tcPr>
                <w:tcW w:w="2194" w:type="dxa"/>
                <w:vAlign w:val="center"/>
              </w:tcPr>
            </w:tcPrChange>
          </w:tcPr>
          <w:p w14:paraId="194ACA45" w14:textId="00A61CE5" w:rsidR="004C6200" w:rsidRPr="00C46753" w:rsidRDefault="004C6200">
            <w:pPr>
              <w:jc w:val="left"/>
              <w:rPr>
                <w:ins w:id="1062" w:author="Rebeca de la Paz Gonzales" w:date="2017-06-25T19:41:00Z"/>
                <w:sz w:val="22"/>
                <w:szCs w:val="22"/>
              </w:rPr>
              <w:pPrChange w:id="1063" w:author="Rebeca de la Paz Gonzales" w:date="2017-06-25T19:45:00Z">
                <w:pPr/>
              </w:pPrChange>
            </w:pPr>
            <w:ins w:id="1064" w:author="Rebeca de la Paz Gonzales" w:date="2017-06-25T19:43:00Z">
              <w:r w:rsidRPr="00C46753">
                <w:rPr>
                  <w:sz w:val="22"/>
                  <w:szCs w:val="22"/>
                </w:rPr>
                <w:t>(R) (M)</w:t>
              </w:r>
            </w:ins>
          </w:p>
        </w:tc>
      </w:tr>
      <w:tr w:rsidR="004C6200" w:rsidRPr="00C46753" w14:paraId="2F78D501" w14:textId="77777777" w:rsidTr="004C6200">
        <w:trPr>
          <w:jc w:val="center"/>
          <w:ins w:id="1065" w:author="Rebeca de la Paz Gonzales" w:date="2017-06-25T19:41:00Z"/>
        </w:trPr>
        <w:tc>
          <w:tcPr>
            <w:tcW w:w="2158" w:type="dxa"/>
            <w:vAlign w:val="center"/>
            <w:tcPrChange w:id="1066" w:author="Rebeca de la Paz Gonzales" w:date="2017-06-25T19:52:00Z">
              <w:tcPr>
                <w:tcW w:w="2194" w:type="dxa"/>
                <w:vAlign w:val="center"/>
              </w:tcPr>
            </w:tcPrChange>
          </w:tcPr>
          <w:p w14:paraId="1894D7E7" w14:textId="28987EB1" w:rsidR="004C6200" w:rsidRPr="00C46753" w:rsidRDefault="004C6200">
            <w:pPr>
              <w:jc w:val="left"/>
              <w:rPr>
                <w:ins w:id="1067" w:author="Rebeca de la Paz Gonzales" w:date="2017-06-25T19:41:00Z"/>
                <w:sz w:val="22"/>
                <w:szCs w:val="22"/>
              </w:rPr>
              <w:pPrChange w:id="1068" w:author="Rebeca de la Paz Gonzales" w:date="2017-06-25T19:45:00Z">
                <w:pPr/>
              </w:pPrChange>
            </w:pPr>
            <w:ins w:id="1069" w:author="Rebeca de la Paz Gonzales" w:date="2017-06-25T19:42:00Z">
              <w:r w:rsidRPr="00C46753">
                <w:rPr>
                  <w:sz w:val="22"/>
                  <w:szCs w:val="22"/>
                </w:rPr>
                <w:t>Low</w:t>
              </w:r>
            </w:ins>
          </w:p>
        </w:tc>
        <w:tc>
          <w:tcPr>
            <w:tcW w:w="2155" w:type="dxa"/>
            <w:vAlign w:val="center"/>
            <w:tcPrChange w:id="1070" w:author="Rebeca de la Paz Gonzales" w:date="2017-06-25T19:52:00Z">
              <w:tcPr>
                <w:tcW w:w="2194" w:type="dxa"/>
                <w:vAlign w:val="center"/>
              </w:tcPr>
            </w:tcPrChange>
          </w:tcPr>
          <w:p w14:paraId="212B67C0" w14:textId="56ED3F42" w:rsidR="004C6200" w:rsidRPr="00C46753" w:rsidRDefault="004C6200">
            <w:pPr>
              <w:jc w:val="left"/>
              <w:rPr>
                <w:ins w:id="1071" w:author="Rebeca de la Paz Gonzales" w:date="2017-06-25T19:41:00Z"/>
                <w:sz w:val="22"/>
                <w:szCs w:val="22"/>
              </w:rPr>
              <w:pPrChange w:id="1072" w:author="Rebeca de la Paz Gonzales" w:date="2017-06-25T19:45:00Z">
                <w:pPr/>
              </w:pPrChange>
            </w:pPr>
            <w:ins w:id="1073" w:author="Rebeca de la Paz Gonzales" w:date="2017-06-25T19:42:00Z">
              <w:r w:rsidRPr="00C46753">
                <w:rPr>
                  <w:sz w:val="22"/>
                  <w:szCs w:val="22"/>
                </w:rPr>
                <w:t>80</w:t>
              </w:r>
            </w:ins>
          </w:p>
        </w:tc>
        <w:tc>
          <w:tcPr>
            <w:tcW w:w="2176" w:type="dxa"/>
            <w:vAlign w:val="center"/>
            <w:tcPrChange w:id="1074" w:author="Rebeca de la Paz Gonzales" w:date="2017-06-25T19:52:00Z">
              <w:tcPr>
                <w:tcW w:w="2194" w:type="dxa"/>
                <w:vAlign w:val="center"/>
              </w:tcPr>
            </w:tcPrChange>
          </w:tcPr>
          <w:p w14:paraId="1937F862" w14:textId="7DC5AEFB" w:rsidR="004C6200" w:rsidRPr="00C46753" w:rsidRDefault="004C6200">
            <w:pPr>
              <w:jc w:val="left"/>
              <w:rPr>
                <w:ins w:id="1075" w:author="Rebeca de la Paz Gonzales" w:date="2017-06-25T19:41:00Z"/>
                <w:sz w:val="22"/>
                <w:szCs w:val="22"/>
              </w:rPr>
              <w:pPrChange w:id="1076" w:author="Rebeca de la Paz Gonzales" w:date="2017-06-25T19:45:00Z">
                <w:pPr/>
              </w:pPrChange>
            </w:pPr>
            <w:ins w:id="1077" w:author="Rebeca de la Paz Gonzales" w:date="2017-06-25T19:43:00Z">
              <w:r w:rsidRPr="00C46753">
                <w:rPr>
                  <w:sz w:val="22"/>
                  <w:szCs w:val="22"/>
                </w:rPr>
                <w:t>(R) (M)</w:t>
              </w:r>
            </w:ins>
          </w:p>
        </w:tc>
      </w:tr>
      <w:tr w:rsidR="004C6200" w:rsidRPr="00C46753" w14:paraId="716C807A" w14:textId="77777777" w:rsidTr="004C6200">
        <w:trPr>
          <w:trHeight w:val="249"/>
          <w:jc w:val="center"/>
          <w:ins w:id="1078" w:author="Rebeca de la Paz Gonzales" w:date="2017-06-25T19:41:00Z"/>
          <w:trPrChange w:id="1079" w:author="Rebeca de la Paz Gonzales" w:date="2017-06-25T19:52:00Z">
            <w:trPr>
              <w:trHeight w:val="249"/>
            </w:trPr>
          </w:trPrChange>
        </w:trPr>
        <w:tc>
          <w:tcPr>
            <w:tcW w:w="2158" w:type="dxa"/>
            <w:vAlign w:val="center"/>
            <w:tcPrChange w:id="1080" w:author="Rebeca de la Paz Gonzales" w:date="2017-06-25T19:52:00Z">
              <w:tcPr>
                <w:tcW w:w="2194" w:type="dxa"/>
                <w:vAlign w:val="center"/>
              </w:tcPr>
            </w:tcPrChange>
          </w:tcPr>
          <w:p w14:paraId="49904747" w14:textId="7D411B0C" w:rsidR="004C6200" w:rsidRPr="00C46753" w:rsidRDefault="004C6200">
            <w:pPr>
              <w:jc w:val="left"/>
              <w:rPr>
                <w:ins w:id="1081" w:author="Rebeca de la Paz Gonzales" w:date="2017-06-25T19:41:00Z"/>
                <w:sz w:val="22"/>
                <w:szCs w:val="22"/>
              </w:rPr>
              <w:pPrChange w:id="1082" w:author="Rebeca de la Paz Gonzales" w:date="2017-06-25T19:45:00Z">
                <w:pPr/>
              </w:pPrChange>
            </w:pPr>
            <w:ins w:id="1083" w:author="Rebeca de la Paz Gonzales" w:date="2017-06-25T19:42:00Z">
              <w:r w:rsidRPr="00C46753">
                <w:rPr>
                  <w:sz w:val="22"/>
                  <w:szCs w:val="22"/>
                </w:rPr>
                <w:t>Very low</w:t>
              </w:r>
            </w:ins>
          </w:p>
        </w:tc>
        <w:tc>
          <w:tcPr>
            <w:tcW w:w="2155" w:type="dxa"/>
            <w:vAlign w:val="center"/>
            <w:tcPrChange w:id="1084" w:author="Rebeca de la Paz Gonzales" w:date="2017-06-25T19:52:00Z">
              <w:tcPr>
                <w:tcW w:w="2194" w:type="dxa"/>
                <w:vAlign w:val="center"/>
              </w:tcPr>
            </w:tcPrChange>
          </w:tcPr>
          <w:p w14:paraId="3F0B464F" w14:textId="66A0A695" w:rsidR="004C6200" w:rsidRPr="00C46753" w:rsidRDefault="004C6200">
            <w:pPr>
              <w:jc w:val="left"/>
              <w:rPr>
                <w:ins w:id="1085" w:author="Rebeca de la Paz Gonzales" w:date="2017-06-25T19:41:00Z"/>
                <w:sz w:val="22"/>
                <w:szCs w:val="22"/>
              </w:rPr>
              <w:pPrChange w:id="1086" w:author="Rebeca de la Paz Gonzales" w:date="2017-06-25T19:45:00Z">
                <w:pPr/>
              </w:pPrChange>
            </w:pPr>
            <w:ins w:id="1087" w:author="Rebeca de la Paz Gonzales" w:date="2017-06-25T19:42:00Z">
              <w:r w:rsidRPr="00C46753">
                <w:rPr>
                  <w:sz w:val="22"/>
                  <w:szCs w:val="22"/>
                </w:rPr>
                <w:t>12</w:t>
              </w:r>
            </w:ins>
          </w:p>
        </w:tc>
        <w:tc>
          <w:tcPr>
            <w:tcW w:w="2176" w:type="dxa"/>
            <w:vAlign w:val="center"/>
            <w:tcPrChange w:id="1088" w:author="Rebeca de la Paz Gonzales" w:date="2017-06-25T19:52:00Z">
              <w:tcPr>
                <w:tcW w:w="2194" w:type="dxa"/>
                <w:vAlign w:val="center"/>
              </w:tcPr>
            </w:tcPrChange>
          </w:tcPr>
          <w:p w14:paraId="2E952489" w14:textId="00189AB4" w:rsidR="004C6200" w:rsidRPr="00C46753" w:rsidRDefault="004C6200">
            <w:pPr>
              <w:keepNext/>
              <w:jc w:val="left"/>
              <w:rPr>
                <w:ins w:id="1089" w:author="Rebeca de la Paz Gonzales" w:date="2017-06-25T19:41:00Z"/>
                <w:sz w:val="22"/>
                <w:szCs w:val="22"/>
              </w:rPr>
              <w:pPrChange w:id="1090" w:author="Rebeca de la Paz Gonzales" w:date="2017-06-25T19:53:00Z">
                <w:pPr/>
              </w:pPrChange>
            </w:pPr>
            <w:ins w:id="1091" w:author="Rebeca de la Paz Gonzales" w:date="2017-06-25T19:43:00Z">
              <w:r w:rsidRPr="00C46753">
                <w:rPr>
                  <w:sz w:val="22"/>
                  <w:szCs w:val="22"/>
                </w:rPr>
                <w:t>(M)</w:t>
              </w:r>
            </w:ins>
          </w:p>
        </w:tc>
      </w:tr>
    </w:tbl>
    <w:p w14:paraId="1F20987B" w14:textId="58449C68" w:rsidR="00DA4F6B" w:rsidRPr="00C46753" w:rsidRDefault="004C6200" w:rsidP="00DA4F6B">
      <w:pPr>
        <w:pStyle w:val="Epgrafe"/>
        <w:rPr>
          <w:szCs w:val="22"/>
        </w:rPr>
      </w:pPr>
      <w:bookmarkStart w:id="1092" w:name="_Toc486370306"/>
      <w:ins w:id="1093" w:author="Rebeca de la Paz Gonzales" w:date="2017-06-25T19:53:00Z">
        <w:r w:rsidRPr="00C46753">
          <w:rPr>
            <w:szCs w:val="22"/>
          </w:rPr>
          <w:t xml:space="preserve">Tabla </w:t>
        </w:r>
      </w:ins>
      <w:r w:rsidR="0029353A">
        <w:rPr>
          <w:szCs w:val="22"/>
        </w:rPr>
        <w:fldChar w:fldCharType="begin"/>
      </w:r>
      <w:r w:rsidR="0029353A">
        <w:rPr>
          <w:szCs w:val="22"/>
        </w:rPr>
        <w:instrText xml:space="preserve"> SEQ Tabla \* ARABIC </w:instrText>
      </w:r>
      <w:r w:rsidR="0029353A">
        <w:rPr>
          <w:szCs w:val="22"/>
        </w:rPr>
        <w:fldChar w:fldCharType="separate"/>
      </w:r>
      <w:r w:rsidR="0029353A">
        <w:rPr>
          <w:noProof/>
          <w:szCs w:val="22"/>
        </w:rPr>
        <w:t>3</w:t>
      </w:r>
      <w:r w:rsidR="0029353A">
        <w:rPr>
          <w:szCs w:val="22"/>
        </w:rPr>
        <w:fldChar w:fldCharType="end"/>
      </w:r>
      <w:ins w:id="1094" w:author="Rebeca de la Paz Gonzales" w:date="2017-06-25T19:53:00Z">
        <w:r w:rsidRPr="00C46753">
          <w:rPr>
            <w:szCs w:val="22"/>
          </w:rPr>
          <w:t xml:space="preserve">. </w:t>
        </w:r>
      </w:ins>
      <w:r w:rsidR="00DA4F6B" w:rsidRPr="00C46753">
        <w:rPr>
          <w:szCs w:val="22"/>
        </w:rPr>
        <w:t>Tabla resumen del análisis de la herramienta Kiuwan</w:t>
      </w:r>
      <w:bookmarkEnd w:id="1092"/>
    </w:p>
    <w:p w14:paraId="40866D0B" w14:textId="77777777" w:rsidR="00DA4F6B" w:rsidRPr="00C46753" w:rsidRDefault="00DA4F6B" w:rsidP="00DA4F6B">
      <w:pPr>
        <w:ind w:left="142"/>
        <w:rPr>
          <w:sz w:val="22"/>
          <w:szCs w:val="22"/>
        </w:rPr>
      </w:pPr>
      <w:r w:rsidRPr="00C46753">
        <w:rPr>
          <w:sz w:val="22"/>
          <w:szCs w:val="22"/>
        </w:rPr>
        <w:t>La mayoría de los defectos encontrados se encuentran en el ámbito de la mantenibilidad y están referidos a mejorar inicialización de variables e incluso el uso de algunas de ellas, pero lo que más se ve es la recomendación de evitar algunos casos como múltiples comparaciones en estructuras condicionales y nombramiento de métodos o clases. También incluye mejoras a realizar sobre los comentarios de Javadoc.</w:t>
      </w:r>
    </w:p>
    <w:p w14:paraId="001207FB" w14:textId="77777777" w:rsidR="00DA4F6B" w:rsidRPr="00C46753" w:rsidRDefault="00DA4F6B" w:rsidP="00DA4F6B">
      <w:pPr>
        <w:ind w:left="142"/>
        <w:rPr>
          <w:sz w:val="22"/>
          <w:szCs w:val="22"/>
        </w:rPr>
      </w:pPr>
    </w:p>
    <w:p w14:paraId="4EC8D883" w14:textId="77777777" w:rsidR="00DA4F6B" w:rsidRPr="00C46753" w:rsidRDefault="00DA4F6B" w:rsidP="00DA4F6B">
      <w:pPr>
        <w:ind w:left="142"/>
        <w:rPr>
          <w:sz w:val="22"/>
          <w:szCs w:val="22"/>
        </w:rPr>
      </w:pPr>
      <w:r w:rsidRPr="00C46753">
        <w:rPr>
          <w:sz w:val="22"/>
          <w:szCs w:val="22"/>
        </w:rPr>
        <w:t>Para el indicador de confianza (reliability) se encuentran casos similares que, para el punto de mantenibilidad, además, se añaden casos en los que se sería recomendable estructurar más el código incluyendo la mejora de los valores de retorno de algunos métodos.</w:t>
      </w:r>
    </w:p>
    <w:p w14:paraId="0A26F981" w14:textId="77777777" w:rsidR="00DA4F6B" w:rsidRPr="00C46753" w:rsidRDefault="00DA4F6B" w:rsidP="00DA4F6B">
      <w:pPr>
        <w:ind w:left="142"/>
        <w:rPr>
          <w:sz w:val="22"/>
          <w:szCs w:val="22"/>
        </w:rPr>
      </w:pPr>
    </w:p>
    <w:p w14:paraId="143E77CC" w14:textId="77777777" w:rsidR="00DA4F6B" w:rsidRPr="00C46753" w:rsidRDefault="00DA4F6B" w:rsidP="00DA4F6B">
      <w:pPr>
        <w:ind w:left="142"/>
        <w:rPr>
          <w:sz w:val="22"/>
          <w:szCs w:val="22"/>
        </w:rPr>
      </w:pPr>
      <w:r w:rsidRPr="00C46753">
        <w:rPr>
          <w:sz w:val="22"/>
          <w:szCs w:val="22"/>
        </w:rPr>
        <w:t>En los ámbitos de portabilidad y seguridad apenas parecen casos, aunque si destacar dos defectos de nivel alto en la clase encontrada de la lectura de los ficheros de entrada.</w:t>
      </w:r>
    </w:p>
    <w:p w14:paraId="3B868DD9" w14:textId="77777777" w:rsidR="00DA4F6B" w:rsidRPr="00C46753" w:rsidRDefault="00DA4F6B" w:rsidP="00DA4F6B">
      <w:pPr>
        <w:ind w:left="142"/>
        <w:rPr>
          <w:sz w:val="22"/>
          <w:szCs w:val="22"/>
        </w:rPr>
      </w:pPr>
    </w:p>
    <w:p w14:paraId="33FC9546" w14:textId="77777777" w:rsidR="00DA4F6B" w:rsidRPr="00C46753" w:rsidRDefault="00DA4F6B" w:rsidP="00DA4F6B">
      <w:pPr>
        <w:ind w:left="142"/>
        <w:rPr>
          <w:sz w:val="22"/>
          <w:szCs w:val="22"/>
        </w:rPr>
      </w:pPr>
      <w:r w:rsidRPr="00C46753">
        <w:rPr>
          <w:sz w:val="22"/>
          <w:szCs w:val="22"/>
        </w:rPr>
        <w:t>Por último, queda la parte de la eficiencia, este indicador se reduce prácticamente en exclusiva a indicar la mejora de varios métodos que contienen bucles, debido a que se emplean varias funciones recursivas que pueden llegar a afectar en este aspecto.</w:t>
      </w:r>
    </w:p>
    <w:p w14:paraId="7BF7774B" w14:textId="77777777" w:rsidR="00DA4F6B" w:rsidRPr="00C46753" w:rsidRDefault="00DA4F6B" w:rsidP="00DA4F6B">
      <w:pPr>
        <w:ind w:left="113"/>
        <w:rPr>
          <w:sz w:val="22"/>
          <w:szCs w:val="22"/>
        </w:rPr>
      </w:pPr>
    </w:p>
    <w:p w14:paraId="5FA8626B" w14:textId="77777777" w:rsidR="00DA4F6B" w:rsidRPr="00C46753" w:rsidRDefault="00DA4F6B" w:rsidP="00DA4F6B">
      <w:pPr>
        <w:ind w:left="113"/>
        <w:rPr>
          <w:sz w:val="22"/>
          <w:szCs w:val="22"/>
        </w:rPr>
      </w:pPr>
      <w:r w:rsidRPr="00C46753">
        <w:rPr>
          <w:sz w:val="22"/>
          <w:szCs w:val="22"/>
        </w:rPr>
        <w:t xml:space="preserve">Además, la herramienta ha contabilizado un 100% de código útil en el proyecto que consta de dieciocho ficheros de código implementado, contando las pruebas </w:t>
      </w:r>
      <w:r w:rsidRPr="00C46753">
        <w:rPr>
          <w:i/>
          <w:sz w:val="22"/>
          <w:szCs w:val="22"/>
        </w:rPr>
        <w:t>JUnit</w:t>
      </w:r>
      <w:r w:rsidRPr="00C46753">
        <w:rPr>
          <w:sz w:val="22"/>
          <w:szCs w:val="22"/>
        </w:rPr>
        <w:t>, que contienen en conjunto una complejidad entorno al 83% y en el que no se ha encontrado código duplicado.</w:t>
      </w:r>
    </w:p>
    <w:p w14:paraId="563AC652" w14:textId="6EDFE9FE" w:rsidR="003B1474" w:rsidRDefault="003B1474">
      <w:pPr>
        <w:pStyle w:val="Epgrafe"/>
        <w:rPr>
          <w:ins w:id="1095" w:author="Rebeca de la Paz Gonzales" w:date="2017-06-25T19:22:00Z"/>
        </w:rPr>
        <w:pPrChange w:id="1096" w:author="Rebeca de la Paz Gonzales" w:date="2017-06-25T17:45:00Z">
          <w:pPr>
            <w:pStyle w:val="p1"/>
          </w:pPr>
        </w:pPrChange>
      </w:pPr>
    </w:p>
    <w:p w14:paraId="7D62D976" w14:textId="3E5139E3" w:rsidR="00DE1F13" w:rsidRDefault="001B4840">
      <w:pPr>
        <w:jc w:val="left"/>
        <w:rPr>
          <w:ins w:id="1097" w:author="Rebeca de la Paz Gonzales" w:date="2017-06-25T19:22:00Z"/>
        </w:rPr>
        <w:pPrChange w:id="1098" w:author="Rebeca de la Paz Gonzales" w:date="2017-06-25T17:45:00Z">
          <w:pPr>
            <w:pStyle w:val="p1"/>
          </w:pPr>
        </w:pPrChange>
      </w:pPr>
      <w:r>
        <w:br w:type="page"/>
      </w:r>
    </w:p>
    <w:p w14:paraId="16D62591" w14:textId="6ECA4D5A" w:rsidR="00101372" w:rsidDel="00583419" w:rsidRDefault="00101372" w:rsidP="001F55FF">
      <w:pPr>
        <w:outlineLvl w:val="0"/>
        <w:rPr>
          <w:del w:id="1099" w:author="Rebeca de la Paz Gonzales" w:date="2017-06-25T19:08:00Z"/>
        </w:rPr>
        <w:pPrChange w:id="1100" w:author="Rebeca de la Paz Gonzales" w:date="2017-06-25T17:09:00Z">
          <w:pPr>
            <w:pStyle w:val="Ttulo2"/>
          </w:pPr>
        </w:pPrChange>
      </w:pPr>
      <w:moveFromRangeStart w:id="1101" w:author="Rebeca de la Paz Gonzales" w:date="2017-06-25T17:05:00Z" w:name="move486173683"/>
      <w:moveFrom w:id="1102" w:author="Rebeca de la Paz Gonzales" w:date="2017-06-25T17:05:00Z">
        <w:del w:id="1103" w:author="Rebeca de la Paz Gonzales" w:date="2017-06-25T19:08:00Z">
          <w:r w:rsidDel="00583419">
            <w:lastRenderedPageBreak/>
            <w:delText>Pruebas JUnit</w:delText>
          </w:r>
        </w:del>
      </w:moveFrom>
      <w:bookmarkStart w:id="1104" w:name="_Toc486205799"/>
      <w:bookmarkStart w:id="1105" w:name="_Toc486217367"/>
      <w:bookmarkStart w:id="1106" w:name="_Toc486217792"/>
      <w:bookmarkStart w:id="1107" w:name="_Toc486264382"/>
      <w:bookmarkStart w:id="1108" w:name="_Toc486266049"/>
      <w:bookmarkStart w:id="1109" w:name="_Toc486271546"/>
      <w:bookmarkStart w:id="1110" w:name="_Toc486296489"/>
      <w:bookmarkStart w:id="1111" w:name="_Toc486298356"/>
      <w:bookmarkStart w:id="1112" w:name="_Toc486369613"/>
      <w:bookmarkEnd w:id="1104"/>
      <w:bookmarkEnd w:id="1105"/>
      <w:bookmarkEnd w:id="1106"/>
      <w:bookmarkEnd w:id="1107"/>
      <w:bookmarkEnd w:id="1108"/>
      <w:bookmarkEnd w:id="1109"/>
      <w:bookmarkEnd w:id="1110"/>
      <w:bookmarkEnd w:id="1111"/>
      <w:bookmarkEnd w:id="1112"/>
    </w:p>
    <w:p w14:paraId="306BED64" w14:textId="2A08CB35" w:rsidR="00101372" w:rsidRPr="00A60D46" w:rsidDel="00583419" w:rsidRDefault="00101372" w:rsidP="001F55FF">
      <w:pPr>
        <w:outlineLvl w:val="0"/>
        <w:rPr>
          <w:del w:id="1113" w:author="Rebeca de la Paz Gonzales" w:date="2017-06-25T19:08:00Z"/>
        </w:rPr>
        <w:pPrChange w:id="1114" w:author="Rebeca de la Paz Gonzales" w:date="2017-06-25T17:09:00Z">
          <w:pPr>
            <w:pStyle w:val="Ttulo2"/>
          </w:pPr>
        </w:pPrChange>
      </w:pPr>
      <w:moveFrom w:id="1115" w:author="Rebeca de la Paz Gonzales" w:date="2017-06-25T17:05:00Z">
        <w:del w:id="1116" w:author="Rebeca de la Paz Gonzales" w:date="2017-06-25T19:08:00Z">
          <w:r w:rsidDel="00583419">
            <w:delText>Pruebas ….</w:delText>
          </w:r>
        </w:del>
      </w:moveFrom>
      <w:bookmarkStart w:id="1117" w:name="_Toc486205800"/>
      <w:bookmarkStart w:id="1118" w:name="_Toc486217368"/>
      <w:bookmarkStart w:id="1119" w:name="_Toc486217793"/>
      <w:bookmarkStart w:id="1120" w:name="_Toc486264383"/>
      <w:bookmarkStart w:id="1121" w:name="_Toc486266050"/>
      <w:bookmarkStart w:id="1122" w:name="_Toc486271547"/>
      <w:bookmarkStart w:id="1123" w:name="_Toc486296490"/>
      <w:bookmarkStart w:id="1124" w:name="_Toc486298357"/>
      <w:bookmarkStart w:id="1125" w:name="_Toc486369614"/>
      <w:bookmarkEnd w:id="1117"/>
      <w:bookmarkEnd w:id="1118"/>
      <w:bookmarkEnd w:id="1119"/>
      <w:bookmarkEnd w:id="1120"/>
      <w:bookmarkEnd w:id="1121"/>
      <w:bookmarkEnd w:id="1122"/>
      <w:bookmarkEnd w:id="1123"/>
      <w:bookmarkEnd w:id="1124"/>
      <w:bookmarkEnd w:id="1125"/>
    </w:p>
    <w:p w14:paraId="377ED445" w14:textId="2E687258" w:rsidR="003A1F67" w:rsidRPr="00311741" w:rsidDel="00583419" w:rsidRDefault="003A1F67" w:rsidP="001F55FF">
      <w:pPr>
        <w:outlineLvl w:val="0"/>
        <w:rPr>
          <w:del w:id="1126" w:author="Rebeca de la Paz Gonzales" w:date="2017-06-25T19:08:00Z"/>
        </w:rPr>
        <w:pPrChange w:id="1127" w:author="Rebeca de la Paz Gonzales" w:date="2017-06-25T17:09:00Z">
          <w:pPr>
            <w:pStyle w:val="PrrafoArial8Car1CarCar"/>
            <w:numPr>
              <w:numId w:val="0"/>
            </w:numPr>
            <w:tabs>
              <w:tab w:val="clear" w:pos="1425"/>
            </w:tabs>
            <w:ind w:left="0" w:firstLine="0"/>
          </w:pPr>
        </w:pPrChange>
      </w:pPr>
      <w:bookmarkStart w:id="1128" w:name="_Toc486205801"/>
      <w:bookmarkStart w:id="1129" w:name="_Toc486217369"/>
      <w:bookmarkStart w:id="1130" w:name="_Toc486217794"/>
      <w:bookmarkStart w:id="1131" w:name="_Toc486264384"/>
      <w:bookmarkStart w:id="1132" w:name="_Toc486266051"/>
      <w:bookmarkStart w:id="1133" w:name="_Toc486271548"/>
      <w:bookmarkStart w:id="1134" w:name="_Toc486296491"/>
      <w:bookmarkStart w:id="1135" w:name="_Toc486298358"/>
      <w:bookmarkStart w:id="1136" w:name="_Toc486369615"/>
      <w:bookmarkEnd w:id="1128"/>
      <w:bookmarkEnd w:id="1129"/>
      <w:bookmarkEnd w:id="1130"/>
      <w:bookmarkEnd w:id="1131"/>
      <w:bookmarkEnd w:id="1132"/>
      <w:bookmarkEnd w:id="1133"/>
      <w:bookmarkEnd w:id="1134"/>
      <w:bookmarkEnd w:id="1135"/>
      <w:bookmarkEnd w:id="1136"/>
      <w:moveFromRangeEnd w:id="1101"/>
    </w:p>
    <w:p w14:paraId="17A224B9" w14:textId="567E0F28" w:rsidR="007C3D8F" w:rsidRPr="00B639BF" w:rsidRDefault="007C3D8F" w:rsidP="001F55FF">
      <w:pPr>
        <w:pStyle w:val="Ttulo1"/>
      </w:pPr>
      <w:bookmarkStart w:id="1137" w:name="_Toc486369616"/>
      <w:r w:rsidRPr="00FA0E40">
        <w:t>Conclusiones</w:t>
      </w:r>
      <w:r w:rsidRPr="00B639BF">
        <w:t xml:space="preserve"> y trabajo futuro</w:t>
      </w:r>
      <w:bookmarkEnd w:id="1137"/>
    </w:p>
    <w:p w14:paraId="426795E3" w14:textId="77777777" w:rsidR="00DB1224" w:rsidRDefault="00DB1224" w:rsidP="001F55FF">
      <w:pPr>
        <w:pStyle w:val="Ttulo2"/>
        <w:ind w:left="142" w:firstLine="20"/>
      </w:pPr>
      <w:bookmarkStart w:id="1138" w:name="_Toc486369617"/>
      <w:r w:rsidRPr="00E513E8">
        <w:t>Conclusiones</w:t>
      </w:r>
      <w:bookmarkEnd w:id="1138"/>
    </w:p>
    <w:p w14:paraId="4E6C88CD" w14:textId="77777777" w:rsidR="00C97CBA" w:rsidRDefault="00C97CBA" w:rsidP="00097D6A">
      <w:pPr>
        <w:ind w:left="142"/>
        <w:rPr>
          <w:sz w:val="22"/>
          <w:szCs w:val="22"/>
        </w:rPr>
      </w:pPr>
      <w:r>
        <w:rPr>
          <w:sz w:val="22"/>
          <w:szCs w:val="22"/>
        </w:rPr>
        <w:t xml:space="preserve">La transformación del modelo de constituyentes a modelo de dependencias del treebank español de la universidad es un arduo trabajo que requiere la implicación del desarrollador en otras áreas para nada relacionadas con las tecnologías y la informática. </w:t>
      </w:r>
    </w:p>
    <w:p w14:paraId="0FC4A109" w14:textId="77777777" w:rsidR="00C97CBA" w:rsidRDefault="00C97CBA" w:rsidP="00097D6A">
      <w:pPr>
        <w:ind w:left="142"/>
        <w:rPr>
          <w:sz w:val="22"/>
          <w:szCs w:val="22"/>
        </w:rPr>
      </w:pPr>
    </w:p>
    <w:p w14:paraId="1AEE06A6" w14:textId="1D2D7741" w:rsidR="00C42312" w:rsidRDefault="00C97CBA" w:rsidP="00097D6A">
      <w:pPr>
        <w:ind w:left="142"/>
        <w:rPr>
          <w:sz w:val="22"/>
          <w:szCs w:val="22"/>
        </w:rPr>
      </w:pPr>
      <w:r>
        <w:rPr>
          <w:sz w:val="22"/>
          <w:szCs w:val="22"/>
        </w:rPr>
        <w:t xml:space="preserve">Ha </w:t>
      </w:r>
      <w:r w:rsidR="00130AC8">
        <w:rPr>
          <w:sz w:val="22"/>
          <w:szCs w:val="22"/>
        </w:rPr>
        <w:t>sido necesario recordar numeroso</w:t>
      </w:r>
      <w:r>
        <w:rPr>
          <w:sz w:val="22"/>
          <w:szCs w:val="22"/>
        </w:rPr>
        <w:t xml:space="preserve">s </w:t>
      </w:r>
      <w:r w:rsidR="00130AC8">
        <w:rPr>
          <w:sz w:val="22"/>
          <w:szCs w:val="22"/>
        </w:rPr>
        <w:t>conceptos estudiado</w:t>
      </w:r>
      <w:r>
        <w:rPr>
          <w:sz w:val="22"/>
          <w:szCs w:val="22"/>
        </w:rPr>
        <w:t>s previamente relacionadas con la sintaxis de oraciones, además de ampliar tales conocimientos enfocándolos en el correcto funcionamiento de las gramáticas de dependencias. Pero para poder llegar a entenderlas, primero ha sido necesario comprender la de constituyentes.</w:t>
      </w:r>
      <w:r w:rsidR="00C023CE">
        <w:rPr>
          <w:sz w:val="22"/>
          <w:szCs w:val="22"/>
        </w:rPr>
        <w:t xml:space="preserve"> No hay una de las dos que sea más sencilla que la otra, ambas tienen sus particularidades, cosas que posteriormente afectan a la implementación.</w:t>
      </w:r>
    </w:p>
    <w:p w14:paraId="67910108" w14:textId="77777777" w:rsidR="00C023CE" w:rsidRDefault="00C023CE" w:rsidP="00097D6A">
      <w:pPr>
        <w:ind w:left="142"/>
        <w:rPr>
          <w:sz w:val="22"/>
          <w:szCs w:val="22"/>
        </w:rPr>
      </w:pPr>
    </w:p>
    <w:p w14:paraId="7C00E4DF" w14:textId="412A8EF4" w:rsidR="00C97CBA" w:rsidRDefault="00C023CE" w:rsidP="00097D6A">
      <w:pPr>
        <w:ind w:left="142"/>
        <w:rPr>
          <w:sz w:val="22"/>
          <w:szCs w:val="22"/>
        </w:rPr>
      </w:pPr>
      <w:r>
        <w:rPr>
          <w:sz w:val="22"/>
          <w:szCs w:val="22"/>
        </w:rPr>
        <w:t>En el desarrollo del trabajo se ha conseguido realizar la correcta transformación de muchas estructuras, pero no de todas, debido a las limitaciones comentadas en apartados previos y a que hay gran cantidad de estructuras y no ha sido posible llegar a implementar la correspondencia de todas.</w:t>
      </w:r>
    </w:p>
    <w:p w14:paraId="15672DBA" w14:textId="77777777" w:rsidR="00C023CE" w:rsidRDefault="00C023CE" w:rsidP="00097D6A">
      <w:pPr>
        <w:ind w:left="142"/>
        <w:rPr>
          <w:sz w:val="22"/>
          <w:szCs w:val="22"/>
        </w:rPr>
      </w:pPr>
    </w:p>
    <w:p w14:paraId="3251E77A" w14:textId="11E6A0C9" w:rsidR="00C023CE" w:rsidRDefault="00C023CE" w:rsidP="00097D6A">
      <w:pPr>
        <w:ind w:left="142"/>
        <w:rPr>
          <w:sz w:val="22"/>
          <w:szCs w:val="22"/>
        </w:rPr>
      </w:pPr>
      <w:r>
        <w:rPr>
          <w:sz w:val="22"/>
          <w:szCs w:val="22"/>
        </w:rPr>
        <w:t xml:space="preserve">Al igual que ha habido limitaciones con las </w:t>
      </w:r>
      <w:r w:rsidR="006449C1">
        <w:rPr>
          <w:sz w:val="22"/>
          <w:szCs w:val="22"/>
        </w:rPr>
        <w:t>estructuras, no ha sido posible por parte de los lingüistas llegar a establecer todas las etiquetas que caracterizan las relaciones de dependencias, por lo que no todas tiene asignadas tales.</w:t>
      </w:r>
    </w:p>
    <w:p w14:paraId="3EF1111E" w14:textId="77777777" w:rsidR="00C023CE" w:rsidRDefault="00C023CE" w:rsidP="00097D6A">
      <w:pPr>
        <w:ind w:left="142"/>
        <w:rPr>
          <w:sz w:val="22"/>
          <w:szCs w:val="22"/>
        </w:rPr>
      </w:pPr>
    </w:p>
    <w:p w14:paraId="18BB056D" w14:textId="0A491833" w:rsidR="00C023CE" w:rsidRDefault="00C023CE" w:rsidP="00097D6A">
      <w:pPr>
        <w:ind w:left="142"/>
        <w:rPr>
          <w:sz w:val="22"/>
          <w:szCs w:val="22"/>
        </w:rPr>
      </w:pPr>
      <w:r>
        <w:rPr>
          <w:sz w:val="22"/>
          <w:szCs w:val="22"/>
        </w:rPr>
        <w:t>Concluir, que todo el trabajo realizado ha sido muy gratificante, permitiéndome adquirir numerosos conceptos sobre el procesamiento del lenguaje natural.</w:t>
      </w:r>
    </w:p>
    <w:p w14:paraId="00790BB2" w14:textId="77777777" w:rsidR="00C97CBA" w:rsidRPr="00097D6A" w:rsidRDefault="00C97CBA" w:rsidP="00097D6A">
      <w:pPr>
        <w:ind w:left="142"/>
        <w:rPr>
          <w:sz w:val="22"/>
          <w:szCs w:val="22"/>
        </w:rPr>
      </w:pPr>
    </w:p>
    <w:p w14:paraId="3881D856" w14:textId="77777777" w:rsidR="00DB1224" w:rsidRPr="00E513E8" w:rsidRDefault="00DB1224" w:rsidP="001F55FF">
      <w:pPr>
        <w:pStyle w:val="Ttulo2"/>
        <w:ind w:left="142" w:firstLine="0"/>
      </w:pPr>
      <w:bookmarkStart w:id="1139" w:name="_Toc486369618"/>
      <w:r w:rsidRPr="00E513E8">
        <w:t>Trabajo futuro</w:t>
      </w:r>
      <w:bookmarkEnd w:id="1139"/>
    </w:p>
    <w:p w14:paraId="562A34DA" w14:textId="77777777" w:rsidR="006449C1" w:rsidRDefault="006449C1" w:rsidP="00F71E44">
      <w:pPr>
        <w:ind w:left="113"/>
        <w:rPr>
          <w:sz w:val="22"/>
          <w:szCs w:val="22"/>
        </w:rPr>
      </w:pPr>
      <w:r>
        <w:rPr>
          <w:sz w:val="22"/>
          <w:szCs w:val="22"/>
        </w:rPr>
        <w:t>Como trabajo futuro, se puede continuar con la implementación de las reglas de transformación de constituyentes a dependencias, añadiendo un mejor tratamiento de los constituyentes y nueva funcionalidad que solvente las limitaciones que se han ido encontrando y que no han obtenido solución en este proyecto.</w:t>
      </w:r>
    </w:p>
    <w:p w14:paraId="59ADFAFD" w14:textId="77777777" w:rsidR="006449C1" w:rsidRDefault="006449C1" w:rsidP="00F71E44">
      <w:pPr>
        <w:ind w:left="113"/>
        <w:rPr>
          <w:sz w:val="22"/>
          <w:szCs w:val="22"/>
        </w:rPr>
      </w:pPr>
    </w:p>
    <w:p w14:paraId="42AE474F" w14:textId="175F24B5" w:rsidR="00C023CE" w:rsidRDefault="006449C1" w:rsidP="00F71E44">
      <w:pPr>
        <w:ind w:left="113"/>
        <w:rPr>
          <w:sz w:val="22"/>
          <w:szCs w:val="22"/>
        </w:rPr>
      </w:pPr>
      <w:r>
        <w:rPr>
          <w:sz w:val="22"/>
          <w:szCs w:val="22"/>
        </w:rPr>
        <w:t>La continuación comentada puede llevarse a cabo partiendo del código implementado, sobre el que se pueden aplicar las mejoras e incluir las nuevas funcionalidades.</w:t>
      </w:r>
    </w:p>
    <w:p w14:paraId="3377D625" w14:textId="77777777" w:rsidR="006449C1" w:rsidRDefault="006449C1" w:rsidP="00F71E44">
      <w:pPr>
        <w:ind w:left="113"/>
        <w:rPr>
          <w:sz w:val="22"/>
          <w:szCs w:val="22"/>
        </w:rPr>
      </w:pPr>
    </w:p>
    <w:p w14:paraId="380FF05F" w14:textId="41C3AC42" w:rsidR="006449C1" w:rsidRDefault="006449C1" w:rsidP="00F71E44">
      <w:pPr>
        <w:ind w:left="113"/>
        <w:rPr>
          <w:sz w:val="22"/>
          <w:szCs w:val="22"/>
        </w:rPr>
      </w:pPr>
      <w:r>
        <w:rPr>
          <w:sz w:val="22"/>
          <w:szCs w:val="22"/>
        </w:rPr>
        <w:t>Otro punto donde sería muy interesante meterse, sería llevar a cabo entrenamientos con modelos de dependencias que están en uso y desarrollo actualmente, como puede ser Stanford Parser para dependencias. De esta forma podría llegar a verse como de bueno es el aprendizaje del modelo para nuestra lengua con las etiquetas establecidas por el departamento de lingüí</w:t>
      </w:r>
      <w:r w:rsidR="0042275A">
        <w:rPr>
          <w:sz w:val="22"/>
          <w:szCs w:val="22"/>
        </w:rPr>
        <w:t>s</w:t>
      </w:r>
      <w:r>
        <w:rPr>
          <w:sz w:val="22"/>
          <w:szCs w:val="22"/>
        </w:rPr>
        <w:t>tica y no por ellos, de esta forma se podrí</w:t>
      </w:r>
      <w:r w:rsidR="0042275A">
        <w:rPr>
          <w:sz w:val="22"/>
          <w:szCs w:val="22"/>
        </w:rPr>
        <w:t>an realizar comprobaciones con la salida generada por el código implementado, viendo así la proporción de fallos entre ellos.</w:t>
      </w:r>
    </w:p>
    <w:p w14:paraId="6422712A" w14:textId="77777777" w:rsidR="00E20D02" w:rsidRDefault="00E20D02" w:rsidP="00F71E44">
      <w:r>
        <w:br w:type="page"/>
      </w:r>
    </w:p>
    <w:p w14:paraId="185C40C9" w14:textId="77777777" w:rsidR="00E20D02" w:rsidRDefault="00E20D02" w:rsidP="00A019DF">
      <w:pPr>
        <w:pStyle w:val="Ttulo1"/>
        <w:numPr>
          <w:ilvl w:val="0"/>
          <w:numId w:val="0"/>
        </w:numPr>
        <w:ind w:left="113"/>
        <w:rPr>
          <w:sz w:val="40"/>
          <w:szCs w:val="40"/>
        </w:rPr>
      </w:pPr>
    </w:p>
    <w:p w14:paraId="52C46A12" w14:textId="77777777" w:rsidR="00E20D02" w:rsidRDefault="00E20D02">
      <w:pPr>
        <w:jc w:val="left"/>
        <w:rPr>
          <w:rFonts w:ascii="Arial" w:hAnsi="Arial" w:cs="Arial"/>
          <w:b/>
          <w:bCs/>
          <w:kern w:val="32"/>
          <w:sz w:val="40"/>
          <w:szCs w:val="40"/>
        </w:rPr>
      </w:pPr>
      <w:r>
        <w:rPr>
          <w:sz w:val="40"/>
          <w:szCs w:val="40"/>
        </w:rPr>
        <w:br w:type="page"/>
      </w:r>
    </w:p>
    <w:p w14:paraId="1F58350D" w14:textId="262E2168" w:rsidR="007C3D8F" w:rsidRPr="00B639BF" w:rsidRDefault="007C3D8F" w:rsidP="001F55FF">
      <w:pPr>
        <w:pStyle w:val="Ttulo1"/>
        <w:numPr>
          <w:ilvl w:val="0"/>
          <w:numId w:val="0"/>
        </w:numPr>
        <w:ind w:left="113"/>
        <w:rPr>
          <w:sz w:val="40"/>
          <w:szCs w:val="40"/>
        </w:rPr>
      </w:pPr>
      <w:bookmarkStart w:id="1140" w:name="_Toc486369619"/>
      <w:r w:rsidRPr="00B639BF">
        <w:rPr>
          <w:sz w:val="40"/>
          <w:szCs w:val="40"/>
        </w:rPr>
        <w:lastRenderedPageBreak/>
        <w:t>Referencias</w:t>
      </w:r>
      <w:bookmarkEnd w:id="1140"/>
    </w:p>
    <w:p w14:paraId="0C24B8FA" w14:textId="61636FD0" w:rsidR="00EE78A6" w:rsidRPr="00313DC0" w:rsidRDefault="00EE78A6" w:rsidP="00647A11">
      <w:pPr>
        <w:spacing w:after="100" w:afterAutospacing="1"/>
        <w:rPr>
          <w:color w:val="000000" w:themeColor="text1"/>
          <w:sz w:val="22"/>
          <w:szCs w:val="22"/>
          <w:highlight w:val="yellow"/>
          <w:lang w:val="en-GB"/>
        </w:rPr>
      </w:pPr>
    </w:p>
    <w:p w14:paraId="4AD6FDFC" w14:textId="11EC44D9" w:rsidR="00FA4908" w:rsidRPr="00313DC0" w:rsidRDefault="00CB341E" w:rsidP="001F55FF">
      <w:pPr>
        <w:numPr>
          <w:ilvl w:val="0"/>
          <w:numId w:val="2"/>
        </w:numPr>
        <w:tabs>
          <w:tab w:val="clear" w:pos="360"/>
          <w:tab w:val="num" w:pos="567"/>
        </w:tabs>
        <w:spacing w:after="100" w:afterAutospacing="1"/>
        <w:ind w:left="567" w:hanging="567"/>
        <w:outlineLvl w:val="0"/>
        <w:rPr>
          <w:color w:val="000000" w:themeColor="text1"/>
          <w:sz w:val="22"/>
          <w:szCs w:val="22"/>
          <w:lang w:val="en-GB"/>
        </w:rPr>
      </w:pPr>
      <w:r w:rsidRPr="00313DC0">
        <w:rPr>
          <w:color w:val="000000" w:themeColor="text1"/>
          <w:sz w:val="22"/>
          <w:szCs w:val="22"/>
          <w:lang w:val="en-GB"/>
        </w:rPr>
        <w:t>“Stanford Parser</w:t>
      </w:r>
      <w:r w:rsidR="00B628A9" w:rsidRPr="00313DC0">
        <w:rPr>
          <w:color w:val="000000" w:themeColor="text1"/>
          <w:sz w:val="22"/>
          <w:szCs w:val="22"/>
          <w:lang w:val="en-GB"/>
        </w:rPr>
        <w:t xml:space="preserve"> &gt;</w:t>
      </w:r>
      <w:r w:rsidRPr="00313DC0">
        <w:rPr>
          <w:color w:val="000000" w:themeColor="text1"/>
          <w:sz w:val="22"/>
          <w:szCs w:val="22"/>
          <w:lang w:val="en-GB"/>
        </w:rPr>
        <w:t xml:space="preserve"> Neural Network Dependency Parser”</w:t>
      </w:r>
      <w:r w:rsidR="00977CA2" w:rsidRPr="00313DC0">
        <w:rPr>
          <w:color w:val="000000" w:themeColor="text1"/>
          <w:sz w:val="22"/>
          <w:szCs w:val="22"/>
          <w:lang w:val="en-GB"/>
        </w:rPr>
        <w:t>, Universidad de Stanford</w:t>
      </w:r>
      <w:r w:rsidRPr="00313DC0">
        <w:rPr>
          <w:color w:val="000000" w:themeColor="text1"/>
          <w:sz w:val="22"/>
          <w:szCs w:val="22"/>
          <w:lang w:val="en-GB"/>
        </w:rPr>
        <w:t xml:space="preserve"> </w:t>
      </w:r>
      <w:r w:rsidR="00977CA2" w:rsidRPr="00313DC0">
        <w:rPr>
          <w:color w:val="000000" w:themeColor="text1"/>
          <w:sz w:val="22"/>
          <w:szCs w:val="22"/>
          <w:lang w:val="en-GB"/>
        </w:rPr>
        <w:t>-</w:t>
      </w:r>
      <w:hyperlink r:id="rId52" w:history="1">
        <w:r w:rsidRPr="00313DC0">
          <w:rPr>
            <w:rStyle w:val="Hipervnculo"/>
            <w:color w:val="000000" w:themeColor="text1"/>
            <w:sz w:val="22"/>
            <w:szCs w:val="22"/>
            <w:u w:val="none"/>
            <w:lang w:val="en-GB"/>
          </w:rPr>
          <w:t>https://nlp.stanford.edu/software/nndep.shtml</w:t>
        </w:r>
      </w:hyperlink>
    </w:p>
    <w:p w14:paraId="70D7D55F" w14:textId="6B9856C8" w:rsidR="00FA4908" w:rsidRPr="00313DC0" w:rsidRDefault="00CB341E" w:rsidP="001F55FF">
      <w:pPr>
        <w:numPr>
          <w:ilvl w:val="0"/>
          <w:numId w:val="2"/>
        </w:numPr>
        <w:tabs>
          <w:tab w:val="clear" w:pos="360"/>
          <w:tab w:val="num" w:pos="567"/>
        </w:tabs>
        <w:spacing w:after="100" w:afterAutospacing="1"/>
        <w:ind w:left="567" w:hanging="567"/>
        <w:outlineLvl w:val="0"/>
        <w:rPr>
          <w:color w:val="000000" w:themeColor="text1"/>
          <w:sz w:val="22"/>
          <w:szCs w:val="22"/>
          <w:lang w:val="en-GB"/>
        </w:rPr>
      </w:pPr>
      <w:r w:rsidRPr="00313DC0">
        <w:rPr>
          <w:color w:val="000000" w:themeColor="text1"/>
          <w:sz w:val="22"/>
          <w:szCs w:val="22"/>
          <w:lang w:val="en-GB"/>
        </w:rPr>
        <w:t>“Stanford Dependencies”</w:t>
      </w:r>
      <w:r w:rsidR="00977CA2" w:rsidRPr="00313DC0">
        <w:rPr>
          <w:color w:val="000000" w:themeColor="text1"/>
          <w:sz w:val="22"/>
          <w:szCs w:val="22"/>
          <w:lang w:val="en-GB"/>
        </w:rPr>
        <w:t>, Universidad de Stanford -</w:t>
      </w:r>
      <w:r w:rsidRPr="00313DC0">
        <w:rPr>
          <w:color w:val="000000" w:themeColor="text1"/>
          <w:sz w:val="22"/>
          <w:szCs w:val="22"/>
          <w:lang w:val="en-GB"/>
        </w:rPr>
        <w:t xml:space="preserve"> </w:t>
      </w:r>
      <w:hyperlink r:id="rId53" w:history="1">
        <w:r w:rsidRPr="00313DC0">
          <w:rPr>
            <w:rStyle w:val="Hipervnculo"/>
            <w:color w:val="000000" w:themeColor="text1"/>
            <w:sz w:val="22"/>
            <w:szCs w:val="22"/>
            <w:u w:val="none"/>
            <w:lang w:val="en-GB"/>
          </w:rPr>
          <w:t>https://nlp.stanford.edu/software/stanford-dependencies.shtml</w:t>
        </w:r>
      </w:hyperlink>
    </w:p>
    <w:p w14:paraId="65EC27DB" w14:textId="00EA5E8B" w:rsidR="00CB341E" w:rsidRPr="00313DC0" w:rsidRDefault="00CB341E" w:rsidP="001F55FF">
      <w:pPr>
        <w:numPr>
          <w:ilvl w:val="0"/>
          <w:numId w:val="2"/>
        </w:numPr>
        <w:tabs>
          <w:tab w:val="clear" w:pos="360"/>
          <w:tab w:val="num" w:pos="567"/>
        </w:tabs>
        <w:spacing w:after="100" w:afterAutospacing="1"/>
        <w:ind w:left="567" w:hanging="567"/>
        <w:outlineLvl w:val="0"/>
        <w:rPr>
          <w:color w:val="000000" w:themeColor="text1"/>
          <w:sz w:val="22"/>
          <w:szCs w:val="22"/>
        </w:rPr>
      </w:pPr>
      <w:r w:rsidRPr="00313DC0">
        <w:rPr>
          <w:color w:val="000000" w:themeColor="text1"/>
          <w:sz w:val="22"/>
          <w:szCs w:val="22"/>
        </w:rPr>
        <w:t>“Stanford Parser”</w:t>
      </w:r>
      <w:r w:rsidR="00977CA2" w:rsidRPr="00313DC0">
        <w:rPr>
          <w:color w:val="000000" w:themeColor="text1"/>
          <w:sz w:val="22"/>
          <w:szCs w:val="22"/>
        </w:rPr>
        <w:t>, Universidad de Stanford -</w:t>
      </w:r>
      <w:r w:rsidRPr="00313DC0">
        <w:rPr>
          <w:color w:val="000000" w:themeColor="text1"/>
          <w:sz w:val="22"/>
          <w:szCs w:val="22"/>
        </w:rPr>
        <w:t xml:space="preserve"> </w:t>
      </w:r>
      <w:hyperlink r:id="rId54" w:history="1">
        <w:r w:rsidRPr="00313DC0">
          <w:rPr>
            <w:rStyle w:val="Hipervnculo"/>
            <w:color w:val="000000" w:themeColor="text1"/>
            <w:sz w:val="22"/>
            <w:szCs w:val="22"/>
            <w:u w:val="none"/>
          </w:rPr>
          <w:t>https://nlp.stanford.edu/software/lex-parser.shtml</w:t>
        </w:r>
      </w:hyperlink>
    </w:p>
    <w:p w14:paraId="403B376A" w14:textId="77550E7E" w:rsidR="00CB341E" w:rsidRPr="00313DC0" w:rsidRDefault="00CB341E" w:rsidP="001F55FF">
      <w:pPr>
        <w:numPr>
          <w:ilvl w:val="0"/>
          <w:numId w:val="2"/>
        </w:numPr>
        <w:tabs>
          <w:tab w:val="clear" w:pos="360"/>
          <w:tab w:val="num" w:pos="567"/>
        </w:tabs>
        <w:spacing w:after="100" w:afterAutospacing="1"/>
        <w:ind w:left="567" w:hanging="567"/>
        <w:outlineLvl w:val="0"/>
        <w:rPr>
          <w:color w:val="000000" w:themeColor="text1"/>
          <w:sz w:val="22"/>
          <w:szCs w:val="22"/>
          <w:lang w:val="en-GB"/>
        </w:rPr>
      </w:pPr>
      <w:r w:rsidRPr="00313DC0">
        <w:rPr>
          <w:color w:val="000000" w:themeColor="text1"/>
          <w:sz w:val="22"/>
          <w:szCs w:val="22"/>
          <w:lang w:val="en-GB"/>
        </w:rPr>
        <w:t>“Stanford Parser</w:t>
      </w:r>
      <w:r w:rsidR="00B628A9" w:rsidRPr="00313DC0">
        <w:rPr>
          <w:color w:val="000000" w:themeColor="text1"/>
          <w:sz w:val="22"/>
          <w:szCs w:val="22"/>
          <w:lang w:val="en-GB"/>
        </w:rPr>
        <w:t xml:space="preserve"> &gt;</w:t>
      </w:r>
      <w:r w:rsidRPr="00313DC0">
        <w:rPr>
          <w:color w:val="000000" w:themeColor="text1"/>
          <w:sz w:val="22"/>
          <w:szCs w:val="22"/>
          <w:lang w:val="en-GB"/>
        </w:rPr>
        <w:t xml:space="preserve"> Shift-Reduce Constituency Parser”</w:t>
      </w:r>
      <w:r w:rsidR="00977CA2" w:rsidRPr="00313DC0">
        <w:rPr>
          <w:color w:val="000000" w:themeColor="text1"/>
          <w:sz w:val="22"/>
          <w:szCs w:val="22"/>
          <w:lang w:val="en-GB"/>
        </w:rPr>
        <w:t>, Universidad de Stanford -</w:t>
      </w:r>
      <w:hyperlink r:id="rId55" w:history="1">
        <w:r w:rsidRPr="00313DC0">
          <w:rPr>
            <w:rStyle w:val="Hipervnculo"/>
            <w:color w:val="000000" w:themeColor="text1"/>
            <w:sz w:val="22"/>
            <w:szCs w:val="22"/>
            <w:u w:val="none"/>
            <w:lang w:val="en-GB"/>
          </w:rPr>
          <w:t>https://nlp.stanford.edu/software/srparser.shtml</w:t>
        </w:r>
      </w:hyperlink>
    </w:p>
    <w:p w14:paraId="7F287710" w14:textId="2EAF68A7" w:rsidR="006C1508" w:rsidRPr="00313DC0" w:rsidRDefault="00FA4908" w:rsidP="001F55FF">
      <w:pPr>
        <w:numPr>
          <w:ilvl w:val="0"/>
          <w:numId w:val="2"/>
        </w:numPr>
        <w:tabs>
          <w:tab w:val="clear" w:pos="360"/>
          <w:tab w:val="num" w:pos="567"/>
        </w:tabs>
        <w:spacing w:after="100" w:afterAutospacing="1"/>
        <w:ind w:left="567" w:hanging="567"/>
        <w:outlineLvl w:val="0"/>
        <w:rPr>
          <w:color w:val="000000" w:themeColor="text1"/>
          <w:sz w:val="22"/>
          <w:szCs w:val="22"/>
          <w:lang w:val="en-GB"/>
        </w:rPr>
      </w:pPr>
      <w:r w:rsidRPr="00313DC0">
        <w:rPr>
          <w:color w:val="000000" w:themeColor="text1"/>
          <w:sz w:val="22"/>
          <w:szCs w:val="22"/>
          <w:lang w:val="en-GB"/>
        </w:rPr>
        <w:t xml:space="preserve">“Stanford </w:t>
      </w:r>
      <w:r w:rsidR="00CB341E" w:rsidRPr="00313DC0">
        <w:rPr>
          <w:color w:val="000000" w:themeColor="text1"/>
          <w:sz w:val="22"/>
          <w:szCs w:val="22"/>
          <w:lang w:val="en-GB"/>
        </w:rPr>
        <w:t>CoreNLP – Natural language software”</w:t>
      </w:r>
      <w:r w:rsidR="00977CA2" w:rsidRPr="00313DC0">
        <w:rPr>
          <w:color w:val="000000" w:themeColor="text1"/>
          <w:sz w:val="22"/>
          <w:szCs w:val="22"/>
          <w:lang w:val="en-GB"/>
        </w:rPr>
        <w:t>, Universidad de Stanford -</w:t>
      </w:r>
      <w:r w:rsidR="00CB341E" w:rsidRPr="00313DC0">
        <w:rPr>
          <w:color w:val="000000" w:themeColor="text1"/>
          <w:sz w:val="22"/>
          <w:szCs w:val="22"/>
          <w:lang w:val="en-GB"/>
        </w:rPr>
        <w:t xml:space="preserve"> </w:t>
      </w:r>
      <w:hyperlink r:id="rId56" w:history="1">
        <w:r w:rsidR="0045407A" w:rsidRPr="00313DC0">
          <w:rPr>
            <w:rStyle w:val="Hipervnculo"/>
            <w:color w:val="000000" w:themeColor="text1"/>
            <w:sz w:val="22"/>
            <w:szCs w:val="22"/>
            <w:u w:val="none"/>
            <w:lang w:val="en-GB"/>
          </w:rPr>
          <w:t>https://stanfordnlp.github.io/CoreNLP/</w:t>
        </w:r>
      </w:hyperlink>
    </w:p>
    <w:p w14:paraId="541AF236" w14:textId="70A0A86F" w:rsidR="00FA11C1" w:rsidRPr="00FA11C1" w:rsidRDefault="00313DC0" w:rsidP="001F55FF">
      <w:pPr>
        <w:numPr>
          <w:ilvl w:val="0"/>
          <w:numId w:val="2"/>
        </w:numPr>
        <w:tabs>
          <w:tab w:val="clear" w:pos="360"/>
          <w:tab w:val="num" w:pos="567"/>
        </w:tabs>
        <w:spacing w:before="100" w:beforeAutospacing="1" w:after="100" w:afterAutospacing="1"/>
        <w:ind w:left="567" w:hanging="567"/>
        <w:jc w:val="left"/>
        <w:outlineLvl w:val="0"/>
        <w:rPr>
          <w:rStyle w:val="Hipervnculo"/>
          <w:color w:val="000000" w:themeColor="text1"/>
          <w:sz w:val="22"/>
          <w:szCs w:val="22"/>
          <w:u w:val="none"/>
          <w:lang w:val="en"/>
        </w:rPr>
      </w:pPr>
      <w:r>
        <w:rPr>
          <w:color w:val="000000" w:themeColor="text1"/>
          <w:sz w:val="22"/>
          <w:szCs w:val="22"/>
          <w:lang w:val="en"/>
        </w:rPr>
        <w:t>“</w:t>
      </w:r>
      <w:r w:rsidR="0045407A" w:rsidRPr="00313DC0">
        <w:rPr>
          <w:color w:val="000000" w:themeColor="text1"/>
          <w:sz w:val="22"/>
          <w:szCs w:val="22"/>
          <w:lang w:val="en-GB"/>
        </w:rPr>
        <w:t>Enhanced English Universal Dependencies:</w:t>
      </w:r>
      <w:r w:rsidR="00A54399" w:rsidRPr="00313DC0">
        <w:rPr>
          <w:color w:val="000000" w:themeColor="text1"/>
          <w:sz w:val="22"/>
          <w:szCs w:val="22"/>
          <w:lang w:val="en-GB"/>
        </w:rPr>
        <w:t xml:space="preserve"> </w:t>
      </w:r>
      <w:r w:rsidR="0045407A" w:rsidRPr="00313DC0">
        <w:rPr>
          <w:color w:val="000000" w:themeColor="text1"/>
          <w:sz w:val="22"/>
          <w:szCs w:val="22"/>
          <w:lang w:val="en-GB"/>
        </w:rPr>
        <w:t>An Improved Representation for Natural Language Understanding</w:t>
      </w:r>
      <w:r w:rsidR="0045407A" w:rsidRPr="00313DC0">
        <w:rPr>
          <w:color w:val="000000" w:themeColor="text1"/>
          <w:sz w:val="22"/>
          <w:szCs w:val="22"/>
          <w:lang w:val="en"/>
        </w:rPr>
        <w:t xml:space="preserve"> </w:t>
      </w:r>
      <w:r w:rsidR="0045407A" w:rsidRPr="00313DC0">
        <w:rPr>
          <w:color w:val="000000" w:themeColor="text1"/>
          <w:sz w:val="22"/>
          <w:szCs w:val="22"/>
          <w:lang w:val="en-GB"/>
        </w:rPr>
        <w:t xml:space="preserve">Tasks </w:t>
      </w:r>
      <w:r w:rsidR="00A54399" w:rsidRPr="00313DC0">
        <w:rPr>
          <w:color w:val="000000" w:themeColor="text1"/>
          <w:sz w:val="22"/>
          <w:szCs w:val="22"/>
          <w:lang w:val="en-GB"/>
        </w:rPr>
        <w:t>b</w:t>
      </w:r>
      <w:r w:rsidR="0045407A" w:rsidRPr="00313DC0">
        <w:rPr>
          <w:color w:val="000000" w:themeColor="text1"/>
          <w:sz w:val="22"/>
          <w:szCs w:val="22"/>
          <w:lang w:val="en-GB"/>
        </w:rPr>
        <w:t>y Sebastian Schuster and Christopher D. Manning</w:t>
      </w:r>
      <w:r w:rsidR="00B628A9" w:rsidRPr="00313DC0">
        <w:rPr>
          <w:color w:val="000000" w:themeColor="text1"/>
          <w:sz w:val="22"/>
          <w:szCs w:val="22"/>
          <w:lang w:val="en-GB"/>
        </w:rPr>
        <w:t>”</w:t>
      </w:r>
      <w:r w:rsidR="00A54399" w:rsidRPr="00313DC0">
        <w:rPr>
          <w:color w:val="000000" w:themeColor="text1"/>
          <w:sz w:val="22"/>
          <w:szCs w:val="22"/>
          <w:lang w:val="en-GB"/>
        </w:rPr>
        <w:t xml:space="preserve">, </w:t>
      </w:r>
      <w:r w:rsidR="00547889" w:rsidRPr="00313DC0">
        <w:rPr>
          <w:color w:val="000000" w:themeColor="text1"/>
          <w:sz w:val="22"/>
          <w:szCs w:val="22"/>
          <w:lang w:val="en-GB"/>
        </w:rPr>
        <w:t>Universidad de Stanford</w:t>
      </w:r>
      <w:r w:rsidR="00547889" w:rsidRPr="00313DC0">
        <w:rPr>
          <w:color w:val="000000" w:themeColor="text1"/>
          <w:sz w:val="22"/>
          <w:szCs w:val="22"/>
          <w:lang w:val="en"/>
        </w:rPr>
        <w:t xml:space="preserve"> - </w:t>
      </w:r>
      <w:r w:rsidR="00164935" w:rsidRPr="00313DC0">
        <w:rPr>
          <w:rStyle w:val="Hipervnculo"/>
          <w:color w:val="000000" w:themeColor="text1"/>
          <w:sz w:val="22"/>
          <w:szCs w:val="22"/>
          <w:u w:val="none"/>
        </w:rPr>
        <w:fldChar w:fldCharType="begin"/>
      </w:r>
      <w:r w:rsidR="00164935" w:rsidRPr="00313DC0">
        <w:rPr>
          <w:rStyle w:val="Hipervnculo"/>
          <w:color w:val="000000" w:themeColor="text1"/>
          <w:sz w:val="22"/>
          <w:szCs w:val="22"/>
          <w:u w:val="none"/>
          <w:lang w:val="en"/>
          <w:rPrChange w:id="1141" w:author="Rebeca de la Paz Gonzales" w:date="2017-06-25T16:25:00Z">
            <w:rPr/>
          </w:rPrChange>
        </w:rPr>
        <w:instrText xml:space="preserve"> HYPERLINK "https://nlp.stanford.edu/~sebschu/pubs/schuster-manning-lrec2016.pdf" </w:instrText>
      </w:r>
      <w:r w:rsidR="00164935" w:rsidRPr="00313DC0">
        <w:rPr>
          <w:rStyle w:val="Hipervnculo"/>
          <w:color w:val="000000" w:themeColor="text1"/>
          <w:sz w:val="22"/>
          <w:szCs w:val="22"/>
          <w:u w:val="none"/>
        </w:rPr>
        <w:fldChar w:fldCharType="separate"/>
      </w:r>
      <w:r w:rsidR="00EE78A6" w:rsidRPr="00313DC0">
        <w:rPr>
          <w:rStyle w:val="Hipervnculo"/>
          <w:color w:val="000000" w:themeColor="text1"/>
          <w:sz w:val="22"/>
          <w:szCs w:val="22"/>
          <w:u w:val="none"/>
          <w:lang w:val="en"/>
        </w:rPr>
        <w:t>https://nlp.stanford.edu/~sebschu/pubs/schuster-manning-lrec2016.pdf</w:t>
      </w:r>
      <w:r w:rsidR="00164935" w:rsidRPr="00313DC0">
        <w:rPr>
          <w:rStyle w:val="Hipervnculo"/>
          <w:color w:val="000000" w:themeColor="text1"/>
          <w:sz w:val="22"/>
          <w:szCs w:val="22"/>
          <w:u w:val="none"/>
        </w:rPr>
        <w:fldChar w:fldCharType="end"/>
      </w:r>
    </w:p>
    <w:p w14:paraId="363B5599" w14:textId="6FB7A63D" w:rsidR="00F216D4" w:rsidRPr="00313DC0" w:rsidRDefault="00313DC0" w:rsidP="001F55FF">
      <w:pPr>
        <w:numPr>
          <w:ilvl w:val="0"/>
          <w:numId w:val="2"/>
        </w:numPr>
        <w:tabs>
          <w:tab w:val="clear" w:pos="360"/>
          <w:tab w:val="num" w:pos="567"/>
        </w:tabs>
        <w:spacing w:before="100" w:beforeAutospacing="1" w:after="100" w:afterAutospacing="1"/>
        <w:ind w:left="567" w:hanging="567"/>
        <w:jc w:val="left"/>
        <w:outlineLvl w:val="0"/>
        <w:rPr>
          <w:color w:val="000000" w:themeColor="text1"/>
          <w:sz w:val="22"/>
          <w:szCs w:val="22"/>
          <w:lang w:val="en-GB"/>
        </w:rPr>
      </w:pPr>
      <w:r>
        <w:rPr>
          <w:color w:val="000000" w:themeColor="text1"/>
          <w:sz w:val="22"/>
          <w:szCs w:val="22"/>
          <w:lang w:val="en"/>
        </w:rPr>
        <w:t xml:space="preserve"> </w:t>
      </w:r>
      <w:r w:rsidR="00775EBB" w:rsidRPr="00313DC0">
        <w:rPr>
          <w:color w:val="000000" w:themeColor="text1"/>
          <w:sz w:val="22"/>
          <w:szCs w:val="22"/>
          <w:lang w:val="en"/>
        </w:rPr>
        <w:t>“Stanford typed dependencies manual by Marie-Catherine de Marneffe and Christopher D. Manning”</w:t>
      </w:r>
      <w:r w:rsidR="009F4133" w:rsidRPr="00313DC0">
        <w:rPr>
          <w:color w:val="000000" w:themeColor="text1"/>
          <w:sz w:val="22"/>
          <w:szCs w:val="22"/>
          <w:lang w:val="en"/>
        </w:rPr>
        <w:t>, September 2008, Revised for the Stanford Parser v. 3.7.0 in September 2016</w:t>
      </w:r>
      <w:r w:rsidR="00775EBB" w:rsidRPr="00313DC0">
        <w:rPr>
          <w:color w:val="000000" w:themeColor="text1"/>
          <w:sz w:val="22"/>
          <w:szCs w:val="22"/>
          <w:lang w:val="en"/>
        </w:rPr>
        <w:t xml:space="preserve"> </w:t>
      </w:r>
      <w:r w:rsidR="00FA4908" w:rsidRPr="00313DC0">
        <w:rPr>
          <w:color w:val="000000" w:themeColor="text1"/>
          <w:sz w:val="22"/>
          <w:szCs w:val="22"/>
          <w:lang w:val="en"/>
        </w:rPr>
        <w:t>-</w:t>
      </w:r>
      <w:r w:rsidR="00164935" w:rsidRPr="00313DC0">
        <w:rPr>
          <w:color w:val="000000" w:themeColor="text1"/>
          <w:sz w:val="22"/>
          <w:szCs w:val="22"/>
          <w:lang w:val="en-GB"/>
        </w:rPr>
        <w:fldChar w:fldCharType="begin"/>
      </w:r>
      <w:r w:rsidR="00164935" w:rsidRPr="00313DC0">
        <w:rPr>
          <w:color w:val="000000" w:themeColor="text1"/>
          <w:sz w:val="22"/>
          <w:szCs w:val="22"/>
          <w:lang w:val="en-GB"/>
          <w:rPrChange w:id="1142" w:author="Rebeca de la Paz Gonzales" w:date="2017-06-25T16:25:00Z">
            <w:rPr/>
          </w:rPrChange>
        </w:rPr>
        <w:instrText xml:space="preserve"> HYPERLINK "https://nlp.stanford.edu/software/dependencies_manual.pdf" </w:instrText>
      </w:r>
      <w:r w:rsidR="00164935" w:rsidRPr="00313DC0">
        <w:rPr>
          <w:color w:val="000000" w:themeColor="text1"/>
          <w:sz w:val="22"/>
          <w:szCs w:val="22"/>
          <w:lang w:val="en-GB"/>
        </w:rPr>
        <w:fldChar w:fldCharType="separate"/>
      </w:r>
      <w:r w:rsidR="00EE78A6" w:rsidRPr="00313DC0">
        <w:rPr>
          <w:color w:val="000000" w:themeColor="text1"/>
          <w:sz w:val="22"/>
          <w:szCs w:val="22"/>
          <w:lang w:val="en-GB"/>
        </w:rPr>
        <w:t>https://nlp.stanford.edu/software/dependencies_manual.pdf</w:t>
      </w:r>
      <w:r w:rsidR="00164935" w:rsidRPr="00313DC0">
        <w:rPr>
          <w:color w:val="000000" w:themeColor="text1"/>
          <w:sz w:val="22"/>
          <w:szCs w:val="22"/>
          <w:lang w:val="en-GB"/>
        </w:rPr>
        <w:fldChar w:fldCharType="end"/>
      </w:r>
    </w:p>
    <w:p w14:paraId="7946EEDD" w14:textId="1446A9F8" w:rsidR="00EE78A6" w:rsidRPr="00313DC0" w:rsidRDefault="00F216D4" w:rsidP="001F55FF">
      <w:pPr>
        <w:numPr>
          <w:ilvl w:val="0"/>
          <w:numId w:val="2"/>
        </w:numPr>
        <w:tabs>
          <w:tab w:val="clear" w:pos="360"/>
          <w:tab w:val="num" w:pos="567"/>
        </w:tabs>
        <w:spacing w:before="100" w:beforeAutospacing="1" w:after="100" w:afterAutospacing="1"/>
        <w:ind w:left="567" w:hanging="567"/>
        <w:jc w:val="left"/>
        <w:outlineLvl w:val="0"/>
        <w:rPr>
          <w:rStyle w:val="Hipervnculo"/>
          <w:color w:val="000000" w:themeColor="text1"/>
          <w:sz w:val="22"/>
          <w:szCs w:val="22"/>
          <w:u w:val="none"/>
          <w:lang w:val="en"/>
        </w:rPr>
      </w:pPr>
      <w:r w:rsidRPr="00313DC0">
        <w:rPr>
          <w:color w:val="000000" w:themeColor="text1"/>
          <w:sz w:val="22"/>
          <w:szCs w:val="22"/>
          <w:lang w:val="en-GB"/>
        </w:rPr>
        <w:t>“Universal Stanford Dependencies: A cross-linguistic typology”, Universidad de Stanford</w:t>
      </w:r>
      <w:r w:rsidRPr="00313DC0">
        <w:rPr>
          <w:color w:val="000000" w:themeColor="text1"/>
          <w:sz w:val="22"/>
          <w:szCs w:val="22"/>
          <w:lang w:val="en"/>
        </w:rPr>
        <w:t xml:space="preserve"> - </w:t>
      </w:r>
      <w:r w:rsidR="00164935" w:rsidRPr="00313DC0">
        <w:fldChar w:fldCharType="begin"/>
      </w:r>
      <w:r w:rsidR="00164935" w:rsidRPr="00313DC0">
        <w:rPr>
          <w:color w:val="000000" w:themeColor="text1"/>
          <w:sz w:val="22"/>
          <w:szCs w:val="22"/>
          <w:lang w:val="en-GB"/>
          <w:rPrChange w:id="1143" w:author="Rebeca de la Paz Gonzales" w:date="2017-06-25T16:25:00Z">
            <w:rPr/>
          </w:rPrChange>
        </w:rPr>
        <w:instrText xml:space="preserve"> HYPERLINK "https://nlp.stanford.edu/pubs/USD_LREC14_paper_camera_ready.pdf" </w:instrText>
      </w:r>
      <w:r w:rsidR="00164935" w:rsidRPr="00313DC0">
        <w:fldChar w:fldCharType="separate"/>
      </w:r>
      <w:r w:rsidR="00D1102B" w:rsidRPr="00313DC0">
        <w:rPr>
          <w:rStyle w:val="Hipervnculo"/>
          <w:color w:val="000000" w:themeColor="text1"/>
          <w:sz w:val="22"/>
          <w:szCs w:val="22"/>
          <w:u w:val="none"/>
          <w:lang w:val="en-GB"/>
        </w:rPr>
        <w:t>https://nlp.stanford.edu/pubs/USD_LREC14_paper_camera_ready.pdf</w:t>
      </w:r>
      <w:r w:rsidR="00164935" w:rsidRPr="00313DC0">
        <w:rPr>
          <w:rStyle w:val="Hipervnculo"/>
          <w:color w:val="000000" w:themeColor="text1"/>
          <w:sz w:val="22"/>
          <w:szCs w:val="22"/>
          <w:u w:val="none"/>
          <w:lang w:val="en-GB"/>
        </w:rPr>
        <w:fldChar w:fldCharType="end"/>
      </w:r>
    </w:p>
    <w:p w14:paraId="3F044ACB" w14:textId="77777777" w:rsidR="00647A11" w:rsidRDefault="00FA4908" w:rsidP="001F55FF">
      <w:pPr>
        <w:numPr>
          <w:ilvl w:val="0"/>
          <w:numId w:val="2"/>
        </w:numPr>
        <w:tabs>
          <w:tab w:val="clear" w:pos="360"/>
          <w:tab w:val="num" w:pos="567"/>
        </w:tabs>
        <w:spacing w:after="100" w:afterAutospacing="1"/>
        <w:ind w:left="567" w:hanging="567"/>
        <w:outlineLvl w:val="0"/>
        <w:rPr>
          <w:color w:val="000000" w:themeColor="text1"/>
          <w:sz w:val="22"/>
          <w:szCs w:val="22"/>
          <w:lang w:val="en-GB"/>
        </w:rPr>
      </w:pPr>
      <w:r w:rsidRPr="00313DC0">
        <w:rPr>
          <w:color w:val="000000" w:themeColor="text1"/>
          <w:sz w:val="22"/>
          <w:szCs w:val="22"/>
          <w:lang w:val="en"/>
        </w:rPr>
        <w:t xml:space="preserve"> </w:t>
      </w:r>
      <w:r w:rsidR="00F216D4" w:rsidRPr="00313DC0">
        <w:rPr>
          <w:color w:val="000000" w:themeColor="text1"/>
          <w:sz w:val="22"/>
          <w:szCs w:val="22"/>
          <w:lang w:val="en"/>
        </w:rPr>
        <w:t>“</w:t>
      </w:r>
      <w:r w:rsidR="00E86FAA" w:rsidRPr="00313DC0">
        <w:rPr>
          <w:color w:val="000000" w:themeColor="text1"/>
          <w:sz w:val="22"/>
          <w:szCs w:val="22"/>
          <w:lang w:val="en"/>
        </w:rPr>
        <w:t>Announcing SyntaxNet: The World’s Most Accurate Parser Goes Opens Source</w:t>
      </w:r>
      <w:r w:rsidR="00F216D4" w:rsidRPr="00313DC0">
        <w:rPr>
          <w:color w:val="000000" w:themeColor="text1"/>
          <w:sz w:val="22"/>
          <w:szCs w:val="22"/>
          <w:lang w:val="en"/>
        </w:rPr>
        <w:t xml:space="preserve"> “ Google Research Blog - </w:t>
      </w:r>
      <w:hyperlink r:id="rId57" w:history="1">
        <w:r w:rsidR="003D337A" w:rsidRPr="00313DC0">
          <w:rPr>
            <w:rStyle w:val="Hipervnculo"/>
            <w:color w:val="000000" w:themeColor="text1"/>
            <w:sz w:val="22"/>
            <w:szCs w:val="22"/>
            <w:u w:val="none"/>
            <w:lang w:val="en-GB"/>
          </w:rPr>
          <w:t>https://research.googleblog.com/2016/05/announcing-syntaxnet-worlds-most.html</w:t>
        </w:r>
      </w:hyperlink>
    </w:p>
    <w:p w14:paraId="35C50A14" w14:textId="22B6172E" w:rsidR="003D337A" w:rsidRPr="00313DC0" w:rsidRDefault="00647A11" w:rsidP="001F55FF">
      <w:pPr>
        <w:numPr>
          <w:ilvl w:val="0"/>
          <w:numId w:val="2"/>
        </w:numPr>
        <w:tabs>
          <w:tab w:val="clear" w:pos="360"/>
          <w:tab w:val="left" w:pos="567"/>
          <w:tab w:val="left" w:pos="709"/>
        </w:tabs>
        <w:spacing w:after="100" w:afterAutospacing="1"/>
        <w:ind w:left="567" w:hanging="567"/>
        <w:outlineLvl w:val="0"/>
        <w:rPr>
          <w:color w:val="000000" w:themeColor="text1"/>
          <w:sz w:val="22"/>
          <w:szCs w:val="22"/>
          <w:lang w:val="en-GB"/>
        </w:rPr>
      </w:pPr>
      <w:r w:rsidRPr="00647A11">
        <w:rPr>
          <w:bCs/>
          <w:iCs/>
          <w:color w:val="000000" w:themeColor="text1"/>
          <w:sz w:val="22"/>
          <w:szCs w:val="22"/>
          <w:lang w:val="en"/>
        </w:rPr>
        <w:t xml:space="preserve"> </w:t>
      </w:r>
      <w:r w:rsidR="00E86FAA" w:rsidRPr="00647A11">
        <w:rPr>
          <w:bCs/>
          <w:iCs/>
          <w:color w:val="000000" w:themeColor="text1"/>
          <w:sz w:val="22"/>
          <w:szCs w:val="22"/>
          <w:lang w:val="en"/>
        </w:rPr>
        <w:t>“</w:t>
      </w:r>
      <w:hyperlink r:id="rId58" w:tooltip="Meet Parsey’s Cousins: Syntax for 40 languages, plus new SyntaxNet capabilities" w:history="1">
        <w:r w:rsidR="00E86FAA" w:rsidRPr="00647A11">
          <w:rPr>
            <w:color w:val="000000" w:themeColor="text1"/>
            <w:sz w:val="22"/>
            <w:szCs w:val="22"/>
            <w:lang w:val="en"/>
          </w:rPr>
          <w:t>Meet Parsey’s Cousins: Syntax for 40 languages, plus new SyntaxNet capabilities</w:t>
        </w:r>
      </w:hyperlink>
      <w:r w:rsidR="00E86FAA" w:rsidRPr="00313DC0">
        <w:rPr>
          <w:color w:val="000000" w:themeColor="text1"/>
          <w:sz w:val="22"/>
          <w:szCs w:val="22"/>
          <w:lang w:val="en"/>
        </w:rPr>
        <w:t xml:space="preserve">” – Google Research Blog - </w:t>
      </w:r>
      <w:hyperlink r:id="rId59" w:history="1">
        <w:r w:rsidR="003D337A" w:rsidRPr="00313DC0">
          <w:rPr>
            <w:rStyle w:val="Hipervnculo"/>
            <w:color w:val="000000" w:themeColor="text1"/>
            <w:sz w:val="22"/>
            <w:szCs w:val="22"/>
            <w:u w:val="none"/>
            <w:lang w:val="en-GB"/>
          </w:rPr>
          <w:t>https://research.googleblog.com/2016/08/meet-parseys-cousins-syntax-for-40.html</w:t>
        </w:r>
      </w:hyperlink>
    </w:p>
    <w:p w14:paraId="65AE025B" w14:textId="51F86877" w:rsidR="00E86FAA" w:rsidRPr="00647A11" w:rsidRDefault="00E86FAA" w:rsidP="001F55FF">
      <w:pPr>
        <w:numPr>
          <w:ilvl w:val="0"/>
          <w:numId w:val="2"/>
        </w:numPr>
        <w:tabs>
          <w:tab w:val="num" w:pos="567"/>
        </w:tabs>
        <w:spacing w:before="100" w:beforeAutospacing="1" w:after="100" w:afterAutospacing="1"/>
        <w:ind w:left="567" w:hanging="567"/>
        <w:jc w:val="left"/>
        <w:outlineLvl w:val="0"/>
        <w:rPr>
          <w:color w:val="000000" w:themeColor="text1"/>
          <w:sz w:val="22"/>
          <w:szCs w:val="22"/>
        </w:rPr>
      </w:pPr>
      <w:r w:rsidRPr="00313DC0">
        <w:rPr>
          <w:color w:val="000000" w:themeColor="text1"/>
          <w:sz w:val="22"/>
          <w:szCs w:val="22"/>
        </w:rPr>
        <w:t xml:space="preserve">“Universal </w:t>
      </w:r>
      <w:r w:rsidRPr="00647A11">
        <w:rPr>
          <w:color w:val="000000" w:themeColor="text1"/>
          <w:sz w:val="22"/>
          <w:szCs w:val="22"/>
        </w:rPr>
        <w:t xml:space="preserve">Dependencies” </w:t>
      </w:r>
      <w:hyperlink r:id="rId60" w:history="1">
        <w:r w:rsidRPr="00647A11">
          <w:rPr>
            <w:rStyle w:val="Hipervnculo"/>
            <w:color w:val="000000" w:themeColor="text1"/>
            <w:sz w:val="22"/>
            <w:szCs w:val="22"/>
            <w:u w:val="none"/>
          </w:rPr>
          <w:t>http://universaldependencies.org</w:t>
        </w:r>
      </w:hyperlink>
    </w:p>
    <w:p w14:paraId="6A0FF135" w14:textId="67D3E1FD" w:rsidR="0035005F" w:rsidRPr="00647A11" w:rsidRDefault="00E86FAA" w:rsidP="001F55FF">
      <w:pPr>
        <w:numPr>
          <w:ilvl w:val="0"/>
          <w:numId w:val="2"/>
        </w:numPr>
        <w:tabs>
          <w:tab w:val="num" w:pos="567"/>
        </w:tabs>
        <w:spacing w:before="100" w:beforeAutospacing="1" w:after="100" w:afterAutospacing="1"/>
        <w:ind w:left="567" w:hanging="567"/>
        <w:jc w:val="left"/>
        <w:outlineLvl w:val="0"/>
        <w:rPr>
          <w:color w:val="000000" w:themeColor="text1"/>
          <w:sz w:val="22"/>
          <w:szCs w:val="22"/>
          <w:lang w:val="en-GB"/>
        </w:rPr>
      </w:pPr>
      <w:r w:rsidRPr="00647A11">
        <w:rPr>
          <w:color w:val="000000" w:themeColor="text1"/>
          <w:sz w:val="22"/>
          <w:szCs w:val="22"/>
        </w:rPr>
        <w:t>“</w:t>
      </w:r>
      <w:r w:rsidR="00D64B28" w:rsidRPr="00647A11">
        <w:rPr>
          <w:color w:val="000000" w:themeColor="text1"/>
          <w:sz w:val="22"/>
          <w:szCs w:val="22"/>
        </w:rPr>
        <w:t xml:space="preserve">CoNLL-U </w:t>
      </w:r>
      <w:r w:rsidRPr="00647A11">
        <w:rPr>
          <w:color w:val="000000" w:themeColor="text1"/>
          <w:sz w:val="22"/>
          <w:szCs w:val="22"/>
        </w:rPr>
        <w:t>Format</w:t>
      </w:r>
      <w:r w:rsidR="00FA11C1">
        <w:rPr>
          <w:color w:val="000000" w:themeColor="text1"/>
          <w:sz w:val="22"/>
          <w:szCs w:val="22"/>
        </w:rPr>
        <w:t>”</w:t>
      </w:r>
      <w:r w:rsidR="00647A11">
        <w:rPr>
          <w:color w:val="000000" w:themeColor="text1"/>
          <w:sz w:val="22"/>
          <w:szCs w:val="22"/>
        </w:rPr>
        <w:t xml:space="preserve">, </w:t>
      </w:r>
      <w:r w:rsidR="00D64B28" w:rsidRPr="00647A11">
        <w:rPr>
          <w:color w:val="000000" w:themeColor="text1"/>
          <w:sz w:val="22"/>
          <w:szCs w:val="22"/>
        </w:rPr>
        <w:t>Universal Dependencies</w:t>
      </w:r>
      <w:r w:rsidR="00313DC0" w:rsidRPr="00647A11">
        <w:rPr>
          <w:color w:val="000000" w:themeColor="text1"/>
          <w:sz w:val="22"/>
          <w:szCs w:val="22"/>
        </w:rPr>
        <w:t xml:space="preserve"> -</w:t>
      </w:r>
      <w:r w:rsidR="00647A11">
        <w:rPr>
          <w:color w:val="000000" w:themeColor="text1"/>
          <w:sz w:val="22"/>
          <w:szCs w:val="22"/>
        </w:rPr>
        <w:t xml:space="preserve"> </w:t>
      </w:r>
      <w:hyperlink r:id="rId61" w:history="1">
        <w:r w:rsidR="00D64B28" w:rsidRPr="00647A11">
          <w:rPr>
            <w:rStyle w:val="Hipervnculo"/>
            <w:color w:val="000000" w:themeColor="text1"/>
            <w:sz w:val="22"/>
            <w:szCs w:val="22"/>
            <w:u w:val="none"/>
          </w:rPr>
          <w:t>http://universaldependencies.org/format.html</w:t>
        </w:r>
      </w:hyperlink>
    </w:p>
    <w:p w14:paraId="5EED5CE2" w14:textId="00A56A88" w:rsidR="0035005F" w:rsidRPr="00F25417" w:rsidRDefault="0035005F" w:rsidP="001F55FF">
      <w:pPr>
        <w:numPr>
          <w:ilvl w:val="0"/>
          <w:numId w:val="2"/>
        </w:numPr>
        <w:tabs>
          <w:tab w:val="clear" w:pos="360"/>
          <w:tab w:val="num" w:pos="567"/>
        </w:tabs>
        <w:spacing w:after="100" w:afterAutospacing="1"/>
        <w:ind w:left="567" w:hanging="567"/>
        <w:outlineLvl w:val="0"/>
        <w:rPr>
          <w:color w:val="000000" w:themeColor="text1"/>
          <w:sz w:val="22"/>
          <w:szCs w:val="22"/>
        </w:rPr>
      </w:pPr>
      <w:r w:rsidRPr="00F25417">
        <w:rPr>
          <w:color w:val="000000" w:themeColor="text1"/>
          <w:sz w:val="22"/>
          <w:szCs w:val="22"/>
        </w:rPr>
        <w:t xml:space="preserve">“TFG de Borja Colmenarejo García, 2015-2016” - https://github.com/BorjaC/ValidadorSP/tree/master </w:t>
      </w:r>
    </w:p>
    <w:p w14:paraId="7CACC64A" w14:textId="527B94C8" w:rsidR="00D1102B" w:rsidRDefault="00647A11" w:rsidP="001F55FF">
      <w:pPr>
        <w:numPr>
          <w:ilvl w:val="0"/>
          <w:numId w:val="2"/>
        </w:numPr>
        <w:tabs>
          <w:tab w:val="clear" w:pos="360"/>
          <w:tab w:val="num" w:pos="567"/>
        </w:tabs>
        <w:spacing w:after="100" w:afterAutospacing="1"/>
        <w:ind w:left="567" w:hanging="567"/>
        <w:outlineLvl w:val="0"/>
        <w:rPr>
          <w:color w:val="000000" w:themeColor="text1"/>
          <w:sz w:val="22"/>
          <w:szCs w:val="22"/>
          <w:lang w:val="en-GB"/>
        </w:rPr>
      </w:pPr>
      <w:r w:rsidRPr="00647A11">
        <w:rPr>
          <w:color w:val="000000" w:themeColor="text1"/>
          <w:sz w:val="22"/>
          <w:szCs w:val="22"/>
          <w:lang w:val="en-GB"/>
        </w:rPr>
        <w:t>“A Fundamental Algorithm for Dependency Parsing by Michael A. Covington”, 2001</w:t>
      </w:r>
    </w:p>
    <w:p w14:paraId="397C6640" w14:textId="54E18BFA" w:rsidR="00647A11" w:rsidRPr="00647A11" w:rsidRDefault="00647A11" w:rsidP="001F55FF">
      <w:pPr>
        <w:numPr>
          <w:ilvl w:val="0"/>
          <w:numId w:val="2"/>
        </w:numPr>
        <w:tabs>
          <w:tab w:val="clear" w:pos="360"/>
          <w:tab w:val="num" w:pos="567"/>
        </w:tabs>
        <w:spacing w:after="100" w:afterAutospacing="1"/>
        <w:ind w:left="567" w:hanging="567"/>
        <w:outlineLvl w:val="0"/>
        <w:rPr>
          <w:color w:val="000000" w:themeColor="text1"/>
          <w:sz w:val="22"/>
          <w:szCs w:val="22"/>
        </w:rPr>
      </w:pPr>
      <w:r>
        <w:rPr>
          <w:color w:val="000000" w:themeColor="text1"/>
          <w:sz w:val="22"/>
          <w:szCs w:val="22"/>
        </w:rPr>
        <w:t>“Capítulo de análisis sintáctico by Antonio Moreno Sandoval”</w:t>
      </w:r>
    </w:p>
    <w:p w14:paraId="198AFAF7" w14:textId="77777777" w:rsidR="003F1A1D" w:rsidRPr="00647A11" w:rsidRDefault="003F1A1D" w:rsidP="00A019DF"/>
    <w:p w14:paraId="63371779" w14:textId="23207D45" w:rsidR="00BF653A" w:rsidRPr="00647A11" w:rsidRDefault="00BF653A">
      <w:pPr>
        <w:jc w:val="left"/>
      </w:pPr>
      <w:r w:rsidRPr="00647A11">
        <w:br w:type="page"/>
      </w:r>
      <w:r w:rsidRPr="00647A11">
        <w:lastRenderedPageBreak/>
        <w:br w:type="page"/>
      </w:r>
    </w:p>
    <w:p w14:paraId="34360B50" w14:textId="7ECB9599" w:rsidR="007C3D8F" w:rsidRPr="00F25417" w:rsidRDefault="007C3D8F" w:rsidP="001F55FF">
      <w:pPr>
        <w:pStyle w:val="Ttulo1"/>
        <w:numPr>
          <w:ilvl w:val="0"/>
          <w:numId w:val="0"/>
        </w:numPr>
      </w:pPr>
      <w:bookmarkStart w:id="1144" w:name="_Toc486369620"/>
      <w:r w:rsidRPr="00F25417">
        <w:lastRenderedPageBreak/>
        <w:t>Glosario</w:t>
      </w:r>
      <w:bookmarkEnd w:id="1144"/>
    </w:p>
    <w:p w14:paraId="185CD694" w14:textId="77777777" w:rsidR="007C3D8F" w:rsidRPr="00F25417" w:rsidRDefault="007C3D8F" w:rsidP="00A019DF"/>
    <w:p w14:paraId="2AFC3011" w14:textId="57AA685E" w:rsidR="00072BBE" w:rsidRDefault="00185913" w:rsidP="00B66629">
      <w:pPr>
        <w:widowControl w:val="0"/>
        <w:autoSpaceDE w:val="0"/>
        <w:autoSpaceDN w:val="0"/>
        <w:adjustRightInd w:val="0"/>
        <w:spacing w:after="240"/>
        <w:jc w:val="left"/>
        <w:rPr>
          <w:i/>
          <w:iCs/>
          <w:color w:val="000000"/>
          <w:sz w:val="22"/>
          <w:szCs w:val="22"/>
        </w:rPr>
      </w:pPr>
      <w:r w:rsidRPr="00185913">
        <w:rPr>
          <w:i/>
          <w:iCs/>
          <w:color w:val="000000"/>
          <w:sz w:val="22"/>
          <w:szCs w:val="22"/>
        </w:rPr>
        <w:t xml:space="preserve">Treebank: </w:t>
      </w:r>
      <w:r w:rsidRPr="00185913">
        <w:rPr>
          <w:iCs/>
          <w:color w:val="000000"/>
          <w:sz w:val="22"/>
          <w:szCs w:val="22"/>
        </w:rPr>
        <w:t xml:space="preserve">base de datos compuesta por oraciones en forma de árbol </w:t>
      </w:r>
      <w:r>
        <w:rPr>
          <w:iCs/>
          <w:color w:val="000000"/>
          <w:sz w:val="22"/>
          <w:szCs w:val="22"/>
        </w:rPr>
        <w:t xml:space="preserve">de constituyentes o en formato </w:t>
      </w:r>
      <w:r w:rsidRPr="00B66629">
        <w:rPr>
          <w:i/>
          <w:iCs/>
          <w:color w:val="000000"/>
          <w:sz w:val="22"/>
          <w:szCs w:val="22"/>
        </w:rPr>
        <w:t>de dependencias.</w:t>
      </w:r>
      <w:r w:rsidR="00072BBE" w:rsidRPr="00185913">
        <w:rPr>
          <w:i/>
          <w:iCs/>
          <w:color w:val="000000"/>
          <w:sz w:val="22"/>
          <w:szCs w:val="22"/>
        </w:rPr>
        <w:t xml:space="preserve"> </w:t>
      </w:r>
    </w:p>
    <w:p w14:paraId="492925A3" w14:textId="4A864564" w:rsidR="001D0762" w:rsidRPr="00B66629" w:rsidRDefault="001D0762" w:rsidP="00B66629">
      <w:pPr>
        <w:widowControl w:val="0"/>
        <w:autoSpaceDE w:val="0"/>
        <w:autoSpaceDN w:val="0"/>
        <w:adjustRightInd w:val="0"/>
        <w:spacing w:after="240"/>
        <w:jc w:val="left"/>
        <w:rPr>
          <w:i/>
          <w:iCs/>
          <w:color w:val="000000"/>
          <w:sz w:val="22"/>
          <w:szCs w:val="22"/>
        </w:rPr>
      </w:pPr>
      <w:r>
        <w:rPr>
          <w:i/>
          <w:iCs/>
          <w:color w:val="000000"/>
          <w:sz w:val="22"/>
          <w:szCs w:val="22"/>
        </w:rPr>
        <w:t>Root: forma de referirse a un nodo padre o raíz dentro de un árbol.</w:t>
      </w:r>
    </w:p>
    <w:p w14:paraId="27CCB559" w14:textId="4B72FDA7" w:rsidR="00072BBE" w:rsidRPr="00B66629" w:rsidRDefault="00072BBE" w:rsidP="00B66629">
      <w:pPr>
        <w:widowControl w:val="0"/>
        <w:autoSpaceDE w:val="0"/>
        <w:autoSpaceDN w:val="0"/>
        <w:adjustRightInd w:val="0"/>
        <w:spacing w:after="240"/>
        <w:jc w:val="left"/>
        <w:rPr>
          <w:i/>
          <w:iCs/>
          <w:color w:val="000000"/>
          <w:sz w:val="22"/>
          <w:szCs w:val="22"/>
        </w:rPr>
      </w:pPr>
      <w:r w:rsidRPr="00B66629">
        <w:rPr>
          <w:i/>
          <w:iCs/>
          <w:color w:val="000000"/>
          <w:sz w:val="22"/>
          <w:szCs w:val="22"/>
        </w:rPr>
        <w:t>Parser</w:t>
      </w:r>
      <w:r w:rsidR="00B66629" w:rsidRPr="00B66629">
        <w:rPr>
          <w:i/>
          <w:iCs/>
          <w:color w:val="000000"/>
          <w:sz w:val="22"/>
          <w:szCs w:val="22"/>
        </w:rPr>
        <w:t>: analizador sintáctico</w:t>
      </w:r>
      <w:r w:rsidR="00F66128">
        <w:rPr>
          <w:i/>
          <w:iCs/>
          <w:color w:val="000000"/>
          <w:sz w:val="22"/>
          <w:szCs w:val="22"/>
        </w:rPr>
        <w:t>.</w:t>
      </w:r>
      <w:r w:rsidRPr="00B66629">
        <w:rPr>
          <w:i/>
          <w:iCs/>
          <w:color w:val="000000"/>
          <w:sz w:val="22"/>
          <w:szCs w:val="22"/>
        </w:rPr>
        <w:t xml:space="preserve"> </w:t>
      </w:r>
    </w:p>
    <w:p w14:paraId="4906A4AF" w14:textId="736A2DFB" w:rsidR="00B66629" w:rsidRPr="00B66629" w:rsidRDefault="00B66629" w:rsidP="00B66629">
      <w:pPr>
        <w:widowControl w:val="0"/>
        <w:autoSpaceDE w:val="0"/>
        <w:autoSpaceDN w:val="0"/>
        <w:adjustRightInd w:val="0"/>
        <w:spacing w:after="240"/>
        <w:jc w:val="left"/>
        <w:rPr>
          <w:i/>
          <w:iCs/>
          <w:color w:val="000000"/>
          <w:sz w:val="22"/>
          <w:szCs w:val="22"/>
        </w:rPr>
      </w:pPr>
      <w:r>
        <w:rPr>
          <w:i/>
          <w:iCs/>
          <w:color w:val="000000"/>
          <w:sz w:val="22"/>
          <w:szCs w:val="22"/>
        </w:rPr>
        <w:t>Cobertura:</w:t>
      </w:r>
      <w:r w:rsidR="00F66128">
        <w:rPr>
          <w:i/>
          <w:iCs/>
          <w:color w:val="000000"/>
          <w:sz w:val="22"/>
          <w:szCs w:val="22"/>
        </w:rPr>
        <w:t xml:space="preserve"> medida para saber la cantidad de código que se cubre o se usa en las prubas desarrolladas.</w:t>
      </w:r>
    </w:p>
    <w:p w14:paraId="1BB3F159" w14:textId="4096568B" w:rsidR="00072BBE" w:rsidRPr="00B66629" w:rsidRDefault="00072BBE" w:rsidP="00B66629">
      <w:pPr>
        <w:widowControl w:val="0"/>
        <w:autoSpaceDE w:val="0"/>
        <w:autoSpaceDN w:val="0"/>
        <w:adjustRightInd w:val="0"/>
        <w:spacing w:after="240"/>
        <w:jc w:val="left"/>
        <w:rPr>
          <w:color w:val="000000"/>
          <w:sz w:val="22"/>
          <w:szCs w:val="22"/>
        </w:rPr>
      </w:pPr>
      <w:r w:rsidRPr="00B66629">
        <w:rPr>
          <w:i/>
          <w:iCs/>
          <w:color w:val="000000"/>
          <w:sz w:val="22"/>
          <w:szCs w:val="22"/>
        </w:rPr>
        <w:t>Javadoc</w:t>
      </w:r>
      <w:r w:rsidR="00B66629" w:rsidRPr="00B66629">
        <w:rPr>
          <w:i/>
          <w:iCs/>
          <w:color w:val="000000"/>
          <w:sz w:val="22"/>
          <w:szCs w:val="22"/>
        </w:rPr>
        <w:t xml:space="preserve">: </w:t>
      </w:r>
      <w:r w:rsidRPr="00B66629">
        <w:rPr>
          <w:i/>
          <w:iCs/>
          <w:color w:val="000000"/>
          <w:sz w:val="22"/>
          <w:szCs w:val="22"/>
        </w:rPr>
        <w:t xml:space="preserve"> </w:t>
      </w:r>
      <w:r w:rsidR="00B66629" w:rsidRPr="00B66629">
        <w:rPr>
          <w:i/>
          <w:iCs/>
          <w:color w:val="000000"/>
          <w:sz w:val="22"/>
          <w:szCs w:val="22"/>
        </w:rPr>
        <w:t>utilidad de Oracle para la generación de documentaci</w:t>
      </w:r>
      <w:r w:rsidR="00B66629">
        <w:rPr>
          <w:i/>
          <w:iCs/>
          <w:color w:val="000000"/>
          <w:sz w:val="22"/>
          <w:szCs w:val="22"/>
        </w:rPr>
        <w:t>ó</w:t>
      </w:r>
      <w:r w:rsidR="00B66629" w:rsidRPr="00B66629">
        <w:rPr>
          <w:i/>
          <w:iCs/>
          <w:color w:val="000000"/>
          <w:sz w:val="22"/>
          <w:szCs w:val="22"/>
        </w:rPr>
        <w:t xml:space="preserve">n </w:t>
      </w:r>
      <w:r w:rsidR="00B66629">
        <w:rPr>
          <w:i/>
          <w:iCs/>
          <w:color w:val="000000"/>
          <w:sz w:val="22"/>
          <w:szCs w:val="22"/>
        </w:rPr>
        <w:t>de APIs en formato HTML a partir de código fuente java.</w:t>
      </w:r>
    </w:p>
    <w:p w14:paraId="3296F69B" w14:textId="7E8A36FF" w:rsidR="00B66629" w:rsidRDefault="00072BBE" w:rsidP="00B66629">
      <w:pPr>
        <w:widowControl w:val="0"/>
        <w:autoSpaceDE w:val="0"/>
        <w:autoSpaceDN w:val="0"/>
        <w:adjustRightInd w:val="0"/>
        <w:spacing w:after="240"/>
        <w:jc w:val="left"/>
        <w:rPr>
          <w:i/>
          <w:iCs/>
          <w:color w:val="000000"/>
          <w:sz w:val="22"/>
          <w:szCs w:val="22"/>
        </w:rPr>
      </w:pPr>
      <w:r w:rsidRPr="00B66629">
        <w:rPr>
          <w:i/>
          <w:iCs/>
          <w:color w:val="000000"/>
          <w:sz w:val="22"/>
          <w:szCs w:val="22"/>
        </w:rPr>
        <w:t>J</w:t>
      </w:r>
      <w:r w:rsidR="00B66629">
        <w:rPr>
          <w:i/>
          <w:iCs/>
          <w:color w:val="000000"/>
          <w:sz w:val="22"/>
          <w:szCs w:val="22"/>
        </w:rPr>
        <w:t>U</w:t>
      </w:r>
      <w:r w:rsidRPr="00B66629">
        <w:rPr>
          <w:i/>
          <w:iCs/>
          <w:color w:val="000000"/>
          <w:sz w:val="22"/>
          <w:szCs w:val="22"/>
        </w:rPr>
        <w:t>nit</w:t>
      </w:r>
      <w:r w:rsidR="00B66629" w:rsidRPr="00B66629">
        <w:rPr>
          <w:i/>
          <w:iCs/>
          <w:color w:val="000000"/>
          <w:sz w:val="22"/>
          <w:szCs w:val="22"/>
        </w:rPr>
        <w:t>: plugin de Eclipse utilizado para realizar pruebas unitarias en clases java</w:t>
      </w:r>
      <w:r w:rsidR="00B66629">
        <w:rPr>
          <w:i/>
          <w:iCs/>
          <w:color w:val="000000"/>
          <w:sz w:val="22"/>
          <w:szCs w:val="22"/>
        </w:rPr>
        <w:t>.</w:t>
      </w:r>
    </w:p>
    <w:p w14:paraId="0523C646" w14:textId="29E2B09E" w:rsidR="00F66128" w:rsidRDefault="00F66128" w:rsidP="00B66629">
      <w:pPr>
        <w:widowControl w:val="0"/>
        <w:autoSpaceDE w:val="0"/>
        <w:autoSpaceDN w:val="0"/>
        <w:adjustRightInd w:val="0"/>
        <w:spacing w:after="240"/>
        <w:jc w:val="left"/>
        <w:rPr>
          <w:i/>
          <w:iCs/>
          <w:color w:val="000000"/>
          <w:sz w:val="22"/>
          <w:szCs w:val="22"/>
        </w:rPr>
      </w:pPr>
      <w:r>
        <w:rPr>
          <w:i/>
          <w:iCs/>
          <w:color w:val="000000"/>
          <w:sz w:val="22"/>
          <w:szCs w:val="22"/>
        </w:rPr>
        <w:t>CheckStyle: plugin de Eclipse para comprobar la calidad de código frente a un estándar establecido.</w:t>
      </w:r>
    </w:p>
    <w:p w14:paraId="11BB280A" w14:textId="042468FB" w:rsidR="00F66128" w:rsidRPr="00F66128" w:rsidRDefault="00F66128" w:rsidP="00B66629">
      <w:pPr>
        <w:widowControl w:val="0"/>
        <w:autoSpaceDE w:val="0"/>
        <w:autoSpaceDN w:val="0"/>
        <w:adjustRightInd w:val="0"/>
        <w:spacing w:after="240"/>
        <w:jc w:val="left"/>
        <w:rPr>
          <w:i/>
          <w:iCs/>
          <w:color w:val="000000"/>
          <w:sz w:val="22"/>
          <w:szCs w:val="22"/>
        </w:rPr>
      </w:pPr>
      <w:r>
        <w:rPr>
          <w:i/>
          <w:iCs/>
          <w:color w:val="000000"/>
          <w:sz w:val="22"/>
          <w:szCs w:val="22"/>
        </w:rPr>
        <w:t>EclEmma: plugin que permite medir la cobertura durante las ejecuciones de pruebas.</w:t>
      </w:r>
    </w:p>
    <w:p w14:paraId="3DFD7D64" w14:textId="51BB5AAF" w:rsidR="00072BBE" w:rsidRPr="00B66629" w:rsidRDefault="00072BBE" w:rsidP="00B66629">
      <w:pPr>
        <w:widowControl w:val="0"/>
        <w:autoSpaceDE w:val="0"/>
        <w:autoSpaceDN w:val="0"/>
        <w:adjustRightInd w:val="0"/>
        <w:spacing w:after="240"/>
        <w:jc w:val="left"/>
        <w:rPr>
          <w:color w:val="000000"/>
          <w:sz w:val="22"/>
          <w:szCs w:val="22"/>
        </w:rPr>
      </w:pPr>
      <w:r w:rsidRPr="00B66629">
        <w:rPr>
          <w:i/>
          <w:iCs/>
          <w:color w:val="000000"/>
          <w:sz w:val="22"/>
          <w:szCs w:val="22"/>
        </w:rPr>
        <w:t>Plugin</w:t>
      </w:r>
      <w:r w:rsidR="00B66629" w:rsidRPr="00B66629">
        <w:rPr>
          <w:i/>
          <w:iCs/>
          <w:color w:val="000000"/>
          <w:sz w:val="22"/>
          <w:szCs w:val="22"/>
        </w:rPr>
        <w:t>: aplicación que se relaciona con otra para agregarle una función nueva y generalmente muy específica</w:t>
      </w:r>
      <w:r w:rsidR="00B66629">
        <w:rPr>
          <w:i/>
          <w:iCs/>
          <w:color w:val="000000"/>
          <w:sz w:val="22"/>
          <w:szCs w:val="22"/>
        </w:rPr>
        <w:t>.</w:t>
      </w:r>
      <w:r w:rsidRPr="00B66629">
        <w:rPr>
          <w:i/>
          <w:iCs/>
          <w:color w:val="000000"/>
          <w:sz w:val="22"/>
          <w:szCs w:val="22"/>
        </w:rPr>
        <w:t xml:space="preserve"> </w:t>
      </w:r>
    </w:p>
    <w:p w14:paraId="40C03B7F" w14:textId="0EEF400D" w:rsidR="00072BBE" w:rsidRPr="00B66629" w:rsidRDefault="00072BBE" w:rsidP="00B66629">
      <w:pPr>
        <w:widowControl w:val="0"/>
        <w:autoSpaceDE w:val="0"/>
        <w:autoSpaceDN w:val="0"/>
        <w:adjustRightInd w:val="0"/>
        <w:spacing w:after="240"/>
        <w:jc w:val="left"/>
        <w:rPr>
          <w:color w:val="000000"/>
          <w:sz w:val="22"/>
          <w:szCs w:val="22"/>
        </w:rPr>
      </w:pPr>
      <w:r w:rsidRPr="00B66629">
        <w:rPr>
          <w:i/>
          <w:iCs/>
          <w:color w:val="000000"/>
          <w:sz w:val="22"/>
          <w:szCs w:val="22"/>
        </w:rPr>
        <w:t>.jar</w:t>
      </w:r>
      <w:r w:rsidR="00B66629" w:rsidRPr="00B66629">
        <w:rPr>
          <w:i/>
          <w:iCs/>
          <w:color w:val="000000"/>
          <w:sz w:val="22"/>
          <w:szCs w:val="22"/>
        </w:rPr>
        <w:t xml:space="preserve">: tipo de </w:t>
      </w:r>
      <w:r w:rsidR="00B66629">
        <w:rPr>
          <w:i/>
          <w:iCs/>
          <w:color w:val="000000"/>
          <w:sz w:val="22"/>
          <w:szCs w:val="22"/>
        </w:rPr>
        <w:t>archivo</w:t>
      </w:r>
      <w:r w:rsidR="00B66629" w:rsidRPr="00B66629">
        <w:rPr>
          <w:i/>
          <w:iCs/>
          <w:color w:val="000000"/>
          <w:sz w:val="22"/>
          <w:szCs w:val="22"/>
        </w:rPr>
        <w:t xml:space="preserve"> que permite ejecutar aplicaciones escritas en len</w:t>
      </w:r>
      <w:r w:rsidR="00B66629">
        <w:rPr>
          <w:i/>
          <w:iCs/>
          <w:color w:val="000000"/>
          <w:sz w:val="22"/>
          <w:szCs w:val="22"/>
        </w:rPr>
        <w:t>guaje java.</w:t>
      </w:r>
    </w:p>
    <w:p w14:paraId="29B74CA2" w14:textId="62209E00" w:rsidR="00072BBE" w:rsidRPr="00B66629" w:rsidRDefault="00072BBE" w:rsidP="00B66629">
      <w:pPr>
        <w:widowControl w:val="0"/>
        <w:autoSpaceDE w:val="0"/>
        <w:autoSpaceDN w:val="0"/>
        <w:adjustRightInd w:val="0"/>
        <w:spacing w:after="240"/>
        <w:jc w:val="left"/>
        <w:rPr>
          <w:color w:val="000000"/>
          <w:sz w:val="22"/>
          <w:szCs w:val="22"/>
        </w:rPr>
      </w:pPr>
      <w:r w:rsidRPr="00B66629">
        <w:rPr>
          <w:i/>
          <w:iCs/>
          <w:color w:val="000000"/>
          <w:sz w:val="22"/>
          <w:szCs w:val="22"/>
        </w:rPr>
        <w:t>Java</w:t>
      </w:r>
      <w:r w:rsidR="00B66629" w:rsidRPr="00B66629">
        <w:rPr>
          <w:i/>
          <w:iCs/>
          <w:color w:val="000000"/>
          <w:sz w:val="22"/>
          <w:szCs w:val="22"/>
        </w:rPr>
        <w:t>: lenguaje de programación</w:t>
      </w:r>
      <w:r w:rsidRPr="00B66629">
        <w:rPr>
          <w:i/>
          <w:iCs/>
          <w:color w:val="000000"/>
          <w:sz w:val="22"/>
          <w:szCs w:val="22"/>
        </w:rPr>
        <w:t xml:space="preserve"> </w:t>
      </w:r>
      <w:r w:rsidR="00B66629" w:rsidRPr="00B66629">
        <w:rPr>
          <w:i/>
          <w:iCs/>
          <w:color w:val="000000"/>
          <w:sz w:val="22"/>
          <w:szCs w:val="22"/>
        </w:rPr>
        <w:t>de prop</w:t>
      </w:r>
      <w:r w:rsidR="005576FB">
        <w:rPr>
          <w:i/>
          <w:iCs/>
          <w:color w:val="000000"/>
          <w:sz w:val="22"/>
          <w:szCs w:val="22"/>
        </w:rPr>
        <w:t>ó</w:t>
      </w:r>
      <w:r w:rsidR="00B66629" w:rsidRPr="00B66629">
        <w:rPr>
          <w:i/>
          <w:iCs/>
          <w:color w:val="000000"/>
          <w:sz w:val="22"/>
          <w:szCs w:val="22"/>
        </w:rPr>
        <w:t>sito general, concurrente y orientado a objetos.</w:t>
      </w:r>
    </w:p>
    <w:p w14:paraId="7B76C342" w14:textId="77777777" w:rsidR="00875B18" w:rsidRPr="005576FB" w:rsidRDefault="00875B18" w:rsidP="00A019DF">
      <w:pPr>
        <w:ind w:left="2160" w:hanging="2160"/>
      </w:pPr>
    </w:p>
    <w:p w14:paraId="162DB2F1" w14:textId="77777777" w:rsidR="0026714A" w:rsidRPr="005576FB" w:rsidRDefault="0026714A" w:rsidP="00A019DF">
      <w:pPr>
        <w:ind w:left="2160" w:hanging="2160"/>
      </w:pPr>
    </w:p>
    <w:p w14:paraId="723673AE" w14:textId="77777777" w:rsidR="0026714A" w:rsidRPr="005576FB" w:rsidRDefault="0026714A" w:rsidP="00A019DF">
      <w:pPr>
        <w:ind w:left="2160" w:hanging="2160"/>
      </w:pPr>
    </w:p>
    <w:p w14:paraId="2E00D9E4" w14:textId="77777777" w:rsidR="0026714A" w:rsidRPr="005576FB" w:rsidRDefault="0026714A" w:rsidP="00A019DF">
      <w:pPr>
        <w:ind w:left="2160" w:hanging="2160"/>
      </w:pPr>
    </w:p>
    <w:p w14:paraId="71B3C715" w14:textId="77777777" w:rsidR="0026714A" w:rsidRPr="005576FB" w:rsidRDefault="0026714A" w:rsidP="00A019DF">
      <w:pPr>
        <w:ind w:left="2160" w:hanging="2160"/>
      </w:pPr>
    </w:p>
    <w:p w14:paraId="18E966DE" w14:textId="77777777" w:rsidR="0026714A" w:rsidRPr="005576FB" w:rsidRDefault="0026714A" w:rsidP="00A019DF">
      <w:pPr>
        <w:ind w:left="2160" w:hanging="2160"/>
      </w:pPr>
    </w:p>
    <w:p w14:paraId="4D1C1E67" w14:textId="77777777" w:rsidR="0026714A" w:rsidRPr="005576FB" w:rsidRDefault="0026714A" w:rsidP="00A019DF">
      <w:pPr>
        <w:ind w:left="2160" w:hanging="2160"/>
      </w:pPr>
    </w:p>
    <w:p w14:paraId="4AC72165" w14:textId="77777777" w:rsidR="0026714A" w:rsidRPr="005576FB" w:rsidRDefault="0026714A" w:rsidP="00A019DF">
      <w:pPr>
        <w:ind w:left="2160" w:hanging="2160"/>
      </w:pPr>
    </w:p>
    <w:p w14:paraId="54590093" w14:textId="77777777" w:rsidR="0026714A" w:rsidRPr="005576FB" w:rsidRDefault="0026714A" w:rsidP="00A019DF">
      <w:pPr>
        <w:ind w:left="2160" w:hanging="2160"/>
      </w:pPr>
    </w:p>
    <w:p w14:paraId="7577DBEB" w14:textId="77777777" w:rsidR="0026714A" w:rsidRPr="005576FB" w:rsidRDefault="0026714A" w:rsidP="00A019DF">
      <w:pPr>
        <w:ind w:left="2160" w:hanging="2160"/>
      </w:pPr>
    </w:p>
    <w:p w14:paraId="123CC261" w14:textId="77777777" w:rsidR="0026714A" w:rsidRPr="005576FB" w:rsidRDefault="0026714A" w:rsidP="00A019DF">
      <w:pPr>
        <w:ind w:left="2160" w:hanging="2160"/>
      </w:pPr>
    </w:p>
    <w:p w14:paraId="3FF9CE64" w14:textId="77777777" w:rsidR="0026714A" w:rsidRPr="005576FB" w:rsidRDefault="0026714A" w:rsidP="00A019DF">
      <w:pPr>
        <w:ind w:left="2160" w:hanging="2160"/>
      </w:pPr>
    </w:p>
    <w:p w14:paraId="6D6FB348" w14:textId="77777777" w:rsidR="0026714A" w:rsidRPr="005576FB" w:rsidRDefault="0026714A" w:rsidP="00A019DF">
      <w:pPr>
        <w:ind w:left="2160" w:hanging="2160"/>
      </w:pPr>
    </w:p>
    <w:p w14:paraId="713DD301" w14:textId="77777777" w:rsidR="0026714A" w:rsidRPr="005576FB" w:rsidRDefault="0026714A" w:rsidP="00A019DF">
      <w:pPr>
        <w:ind w:left="2160" w:hanging="2160"/>
      </w:pPr>
    </w:p>
    <w:p w14:paraId="6BD4C552" w14:textId="77777777" w:rsidR="0026714A" w:rsidRPr="005576FB" w:rsidRDefault="0026714A" w:rsidP="00A019DF">
      <w:pPr>
        <w:ind w:left="2160" w:hanging="2160"/>
      </w:pPr>
    </w:p>
    <w:p w14:paraId="5CA2D3A6" w14:textId="77777777" w:rsidR="005A4DC8" w:rsidRPr="005576FB" w:rsidRDefault="005A4DC8" w:rsidP="001F55FF">
      <w:pPr>
        <w:pStyle w:val="Ttulo1"/>
        <w:numPr>
          <w:ilvl w:val="0"/>
          <w:numId w:val="0"/>
        </w:numPr>
        <w:ind w:left="113"/>
        <w:sectPr w:rsidR="005A4DC8" w:rsidRPr="005576FB" w:rsidSect="003F1A1D">
          <w:headerReference w:type="even" r:id="rId62"/>
          <w:headerReference w:type="default" r:id="rId63"/>
          <w:footerReference w:type="default" r:id="rId64"/>
          <w:type w:val="oddPage"/>
          <w:pgSz w:w="11906" w:h="16838" w:code="9"/>
          <w:pgMar w:top="1418" w:right="1418" w:bottom="1418" w:left="1701" w:header="720" w:footer="720" w:gutter="0"/>
          <w:cols w:space="720"/>
        </w:sectPr>
      </w:pPr>
    </w:p>
    <w:p w14:paraId="6D9E60B1" w14:textId="77777777" w:rsidR="007C3D8F" w:rsidRPr="006D3C16" w:rsidRDefault="007C3D8F" w:rsidP="001F55FF">
      <w:pPr>
        <w:pStyle w:val="Ttulo1"/>
        <w:numPr>
          <w:ilvl w:val="0"/>
          <w:numId w:val="0"/>
        </w:numPr>
        <w:ind w:left="113"/>
        <w:rPr>
          <w:lang w:val="en"/>
        </w:rPr>
      </w:pPr>
      <w:bookmarkStart w:id="1145" w:name="_Toc486369621"/>
      <w:r w:rsidRPr="006D3C16">
        <w:rPr>
          <w:lang w:val="en"/>
        </w:rPr>
        <w:lastRenderedPageBreak/>
        <w:t>Anexos</w:t>
      </w:r>
      <w:bookmarkEnd w:id="1145"/>
    </w:p>
    <w:p w14:paraId="6FF05AE3" w14:textId="77777777" w:rsidR="005A4DC8" w:rsidRDefault="005A4DC8" w:rsidP="001F55FF">
      <w:pPr>
        <w:pStyle w:val="Ttulo2"/>
        <w:numPr>
          <w:ilvl w:val="1"/>
          <w:numId w:val="1"/>
        </w:numPr>
      </w:pPr>
      <w:bookmarkStart w:id="1146" w:name="_Toc486369622"/>
      <w:r w:rsidRPr="00E513E8">
        <w:t>Manual de instalación</w:t>
      </w:r>
      <w:bookmarkEnd w:id="1146"/>
    </w:p>
    <w:p w14:paraId="72DBA894" w14:textId="77777777" w:rsidR="005A4DC8" w:rsidRDefault="005A4DC8" w:rsidP="00A019DF"/>
    <w:p w14:paraId="2D03C6A9" w14:textId="02D22BBD" w:rsidR="0002465B" w:rsidRDefault="0002465B" w:rsidP="0002465B">
      <w:pPr>
        <w:ind w:left="360"/>
        <w:rPr>
          <w:color w:val="000000"/>
          <w:sz w:val="22"/>
          <w:szCs w:val="22"/>
        </w:rPr>
      </w:pPr>
      <w:r w:rsidRPr="0002465B">
        <w:rPr>
          <w:color w:val="000000"/>
          <w:sz w:val="22"/>
          <w:szCs w:val="22"/>
        </w:rPr>
        <w:t xml:space="preserve">La herramienta de </w:t>
      </w:r>
      <w:r>
        <w:rPr>
          <w:color w:val="000000"/>
          <w:sz w:val="22"/>
          <w:szCs w:val="22"/>
        </w:rPr>
        <w:t>transformación</w:t>
      </w:r>
      <w:r w:rsidRPr="0002465B">
        <w:rPr>
          <w:color w:val="000000"/>
          <w:sz w:val="22"/>
          <w:szCs w:val="22"/>
        </w:rPr>
        <w:t xml:space="preserve"> está disponible a través del siguiente enlace través del repositorio</w:t>
      </w:r>
      <w:r>
        <w:rPr>
          <w:color w:val="000000"/>
          <w:sz w:val="22"/>
          <w:szCs w:val="22"/>
        </w:rPr>
        <w:t xml:space="preserve"> </w:t>
      </w:r>
      <w:hyperlink r:id="rId65" w:history="1">
        <w:r w:rsidRPr="008019E1">
          <w:rPr>
            <w:rStyle w:val="Hipervnculo"/>
            <w:sz w:val="22"/>
            <w:szCs w:val="22"/>
          </w:rPr>
          <w:t>https://github.com/RebecaPaz/TFG_RebecadelaPaz/tree/master/RebecadelaPaz</w:t>
        </w:r>
      </w:hyperlink>
      <w:r w:rsidRPr="0002465B">
        <w:rPr>
          <w:color w:val="000000"/>
          <w:sz w:val="22"/>
          <w:szCs w:val="22"/>
        </w:rPr>
        <w:t xml:space="preserve">, pulsar “Clone or download” y a continuación “Download ZIP”. Una vez descargado el archivo comprimido, descomprimir el archivo y </w:t>
      </w:r>
      <w:r w:rsidR="00FB3CBD">
        <w:rPr>
          <w:color w:val="000000"/>
          <w:sz w:val="22"/>
          <w:szCs w:val="22"/>
        </w:rPr>
        <w:t xml:space="preserve">se obtiene el proyecto </w:t>
      </w:r>
      <w:r w:rsidR="00E23357">
        <w:rPr>
          <w:color w:val="000000"/>
          <w:sz w:val="22"/>
          <w:szCs w:val="22"/>
        </w:rPr>
        <w:t>creado en Eclipse, que contiene los ficheros de entrada necesarios para obtener las etiquetas de las relaciones y el treebank de constituyentes utilizado.</w:t>
      </w:r>
    </w:p>
    <w:p w14:paraId="53E4AD9A" w14:textId="77777777" w:rsidR="00E23357" w:rsidRDefault="00E23357" w:rsidP="0002465B">
      <w:pPr>
        <w:ind w:left="360"/>
        <w:rPr>
          <w:color w:val="000000"/>
          <w:sz w:val="22"/>
          <w:szCs w:val="22"/>
        </w:rPr>
      </w:pPr>
    </w:p>
    <w:p w14:paraId="06E4D2C7" w14:textId="55FCFFA9" w:rsidR="00E23357" w:rsidRDefault="00E23357" w:rsidP="0002465B">
      <w:pPr>
        <w:ind w:left="360"/>
        <w:rPr>
          <w:color w:val="000000"/>
          <w:sz w:val="22"/>
          <w:szCs w:val="22"/>
        </w:rPr>
      </w:pPr>
      <w:r>
        <w:rPr>
          <w:color w:val="000000"/>
          <w:sz w:val="22"/>
          <w:szCs w:val="22"/>
        </w:rPr>
        <w:t>Para la correcta ejecución del proyecto, es necesario introducir ciertos parámetros de entrada que indicarán los ficheros a leer y el formato de salida deseado para el treebank de dependencias generado.</w:t>
      </w:r>
    </w:p>
    <w:p w14:paraId="101D3D98" w14:textId="77777777" w:rsidR="00AC1550" w:rsidRDefault="00AC1550" w:rsidP="0002465B">
      <w:pPr>
        <w:ind w:left="360"/>
        <w:rPr>
          <w:color w:val="000000"/>
          <w:sz w:val="22"/>
          <w:szCs w:val="22"/>
        </w:rPr>
      </w:pPr>
    </w:p>
    <w:p w14:paraId="4CD0A185" w14:textId="7420A481" w:rsidR="00AC1550" w:rsidRDefault="00AC1550" w:rsidP="0002465B">
      <w:pPr>
        <w:ind w:left="360"/>
        <w:rPr>
          <w:color w:val="000000"/>
          <w:sz w:val="22"/>
          <w:szCs w:val="22"/>
        </w:rPr>
      </w:pPr>
      <w:r>
        <w:rPr>
          <w:color w:val="000000"/>
          <w:sz w:val="22"/>
          <w:szCs w:val="22"/>
        </w:rPr>
        <w:t>La estructura de los parámetros de entrada es la siguiente:</w:t>
      </w:r>
    </w:p>
    <w:p w14:paraId="7D4149CB" w14:textId="77777777" w:rsidR="00DB5826" w:rsidRDefault="00DB5826" w:rsidP="0002465B">
      <w:pPr>
        <w:ind w:left="360"/>
        <w:rPr>
          <w:color w:val="000000"/>
          <w:sz w:val="22"/>
          <w:szCs w:val="22"/>
        </w:rPr>
      </w:pPr>
    </w:p>
    <w:p w14:paraId="078E2B52" w14:textId="2353E027" w:rsidR="00AC1550" w:rsidRDefault="00AC1550" w:rsidP="00AC1550">
      <w:pPr>
        <w:ind w:left="360" w:firstLine="348"/>
        <w:rPr>
          <w:b/>
          <w:sz w:val="22"/>
          <w:szCs w:val="22"/>
        </w:rPr>
      </w:pPr>
      <w:ins w:id="1147" w:author="Rebeca de la Paz Gonzales" w:date="2017-06-26T00:59:00Z">
        <w:r w:rsidRPr="00C46753">
          <w:rPr>
            <w:sz w:val="22"/>
            <w:szCs w:val="22"/>
          </w:rPr>
          <w:t>-</w:t>
        </w:r>
      </w:ins>
      <w:ins w:id="1148" w:author="Rebeca de la Paz Gonzales" w:date="2017-06-26T00:58:00Z">
        <w:r w:rsidRPr="00C46753">
          <w:rPr>
            <w:b/>
            <w:sz w:val="22"/>
            <w:szCs w:val="22"/>
            <w:rPrChange w:id="1149" w:author="Rebeca de la Paz Gonzales" w:date="2017-06-26T00:59:00Z">
              <w:rPr/>
            </w:rPrChange>
          </w:rPr>
          <w:t>r ‘fichero_relaciones</w:t>
        </w:r>
      </w:ins>
      <w:ins w:id="1150" w:author="Rebeca de la Paz Gonzales" w:date="2017-06-26T00:59:00Z">
        <w:r w:rsidRPr="00C46753">
          <w:rPr>
            <w:b/>
            <w:sz w:val="22"/>
            <w:szCs w:val="22"/>
          </w:rPr>
          <w:t>’</w:t>
        </w:r>
      </w:ins>
      <w:ins w:id="1151" w:author="Rebeca de la Paz Gonzales" w:date="2017-06-26T00:58:00Z">
        <w:r w:rsidRPr="00C46753">
          <w:rPr>
            <w:b/>
            <w:sz w:val="22"/>
            <w:szCs w:val="22"/>
            <w:rPrChange w:id="1152" w:author="Rebeca de la Paz Gonzales" w:date="2017-06-26T00:59:00Z">
              <w:rPr/>
            </w:rPrChange>
          </w:rPr>
          <w:t xml:space="preserve"> </w:t>
        </w:r>
      </w:ins>
      <w:ins w:id="1153" w:author="Rebeca de la Paz Gonzales" w:date="2017-06-26T00:59:00Z">
        <w:r w:rsidRPr="00C46753">
          <w:rPr>
            <w:b/>
            <w:sz w:val="22"/>
            <w:szCs w:val="22"/>
            <w:rPrChange w:id="1154" w:author="Rebeca de la Paz Gonzales" w:date="2017-06-26T00:59:00Z">
              <w:rPr/>
            </w:rPrChange>
          </w:rPr>
          <w:t>-t</w:t>
        </w:r>
      </w:ins>
      <w:ins w:id="1155" w:author="Rebeca de la Paz Gonzales" w:date="2017-06-26T00:58:00Z">
        <w:r w:rsidRPr="00C46753">
          <w:rPr>
            <w:b/>
            <w:sz w:val="22"/>
            <w:szCs w:val="22"/>
            <w:rPrChange w:id="1156" w:author="Rebeca de la Paz Gonzales" w:date="2017-06-26T00:59:00Z">
              <w:rPr/>
            </w:rPrChange>
          </w:rPr>
          <w:t xml:space="preserve"> ‘treebank_con</w:t>
        </w:r>
      </w:ins>
      <w:r>
        <w:rPr>
          <w:b/>
          <w:sz w:val="22"/>
          <w:szCs w:val="22"/>
        </w:rPr>
        <w:t>s</w:t>
      </w:r>
      <w:ins w:id="1157" w:author="Rebeca de la Paz Gonzales" w:date="2017-06-26T00:58:00Z">
        <w:r w:rsidRPr="00C46753">
          <w:rPr>
            <w:b/>
            <w:sz w:val="22"/>
            <w:szCs w:val="22"/>
            <w:rPrChange w:id="1158" w:author="Rebeca de la Paz Gonzales" w:date="2017-06-26T00:59:00Z">
              <w:rPr/>
            </w:rPrChange>
          </w:rPr>
          <w:t>tituyentes’ -formato_salida</w:t>
        </w:r>
      </w:ins>
    </w:p>
    <w:p w14:paraId="7387E30B" w14:textId="77777777" w:rsidR="00AC1550" w:rsidRDefault="00AC1550" w:rsidP="00AC1550">
      <w:pPr>
        <w:ind w:left="360"/>
        <w:rPr>
          <w:sz w:val="22"/>
          <w:szCs w:val="22"/>
        </w:rPr>
      </w:pPr>
    </w:p>
    <w:p w14:paraId="404B86E9" w14:textId="65C620F3" w:rsidR="00AC1550" w:rsidRDefault="00AC1550" w:rsidP="00AC1550">
      <w:pPr>
        <w:ind w:left="360"/>
        <w:rPr>
          <w:sz w:val="22"/>
          <w:szCs w:val="22"/>
        </w:rPr>
      </w:pPr>
      <w:r>
        <w:rPr>
          <w:sz w:val="22"/>
          <w:szCs w:val="22"/>
        </w:rPr>
        <w:t xml:space="preserve">La opción </w:t>
      </w:r>
      <w:r>
        <w:rPr>
          <w:b/>
          <w:sz w:val="22"/>
          <w:szCs w:val="22"/>
        </w:rPr>
        <w:t>–r</w:t>
      </w:r>
      <w:r>
        <w:rPr>
          <w:sz w:val="22"/>
          <w:szCs w:val="22"/>
        </w:rPr>
        <w:t xml:space="preserve"> indica el fichero de relaciones que se debe leer. Es necesario que este archivo sea un documento de hoja de cálculo de Excel. Para la lectura de una hoja de cálculo ha sido necesario añadir algunos .</w:t>
      </w:r>
      <w:r w:rsidRPr="00AC1550">
        <w:rPr>
          <w:i/>
          <w:sz w:val="22"/>
          <w:szCs w:val="22"/>
        </w:rPr>
        <w:t>jar</w:t>
      </w:r>
      <w:r>
        <w:rPr>
          <w:sz w:val="22"/>
          <w:szCs w:val="22"/>
        </w:rPr>
        <w:t xml:space="preserve"> especiales, los se encuentran en la carpeta “jar”, estos son:</w:t>
      </w:r>
    </w:p>
    <w:p w14:paraId="6BA9A259" w14:textId="42EC20BD" w:rsidR="00AC1550" w:rsidRDefault="00AC1550" w:rsidP="00AC1550">
      <w:pPr>
        <w:ind w:left="360"/>
        <w:rPr>
          <w:sz w:val="22"/>
          <w:szCs w:val="22"/>
        </w:rPr>
      </w:pPr>
      <w:r>
        <w:rPr>
          <w:sz w:val="22"/>
          <w:szCs w:val="22"/>
        </w:rPr>
        <w:tab/>
      </w:r>
      <w:r w:rsidRPr="00AC1550">
        <w:rPr>
          <w:sz w:val="22"/>
          <w:szCs w:val="22"/>
        </w:rPr>
        <w:t>commons-codec-1.9.jar</w:t>
      </w:r>
    </w:p>
    <w:p w14:paraId="77B0CE72" w14:textId="2FA55F60" w:rsidR="00AC1550" w:rsidRDefault="00AC1550" w:rsidP="00AC1550">
      <w:pPr>
        <w:ind w:left="708"/>
        <w:rPr>
          <w:sz w:val="22"/>
          <w:szCs w:val="22"/>
        </w:rPr>
      </w:pPr>
      <w:r w:rsidRPr="00AC1550">
        <w:rPr>
          <w:sz w:val="22"/>
          <w:szCs w:val="22"/>
        </w:rPr>
        <w:t>poi-3.11-beta2.jar</w:t>
      </w:r>
    </w:p>
    <w:p w14:paraId="7648A2CA" w14:textId="1A2403E9" w:rsidR="00AC1550" w:rsidRDefault="00AC1550" w:rsidP="00AC1550">
      <w:pPr>
        <w:ind w:left="708"/>
        <w:rPr>
          <w:sz w:val="22"/>
          <w:szCs w:val="22"/>
        </w:rPr>
      </w:pPr>
      <w:r w:rsidRPr="00AC1550">
        <w:rPr>
          <w:sz w:val="22"/>
          <w:szCs w:val="22"/>
        </w:rPr>
        <w:t>poi-ooxml-3.11-beta2.jar</w:t>
      </w:r>
    </w:p>
    <w:p w14:paraId="72B6B7AA" w14:textId="7DEEA419" w:rsidR="00AC1550" w:rsidRDefault="00AC1550" w:rsidP="00AC1550">
      <w:pPr>
        <w:ind w:left="708"/>
        <w:rPr>
          <w:sz w:val="22"/>
          <w:szCs w:val="22"/>
        </w:rPr>
      </w:pPr>
      <w:r w:rsidRPr="00AC1550">
        <w:rPr>
          <w:sz w:val="22"/>
          <w:szCs w:val="22"/>
        </w:rPr>
        <w:t>poi-ooxml-schemas-3.11-beta2.jar</w:t>
      </w:r>
    </w:p>
    <w:p w14:paraId="471A408D" w14:textId="11ACFB3A" w:rsidR="00AC1550" w:rsidRPr="00AC1550" w:rsidRDefault="00AC1550" w:rsidP="00AC1550">
      <w:pPr>
        <w:ind w:left="708"/>
        <w:rPr>
          <w:sz w:val="22"/>
          <w:szCs w:val="22"/>
        </w:rPr>
      </w:pPr>
      <w:r w:rsidRPr="00AC1550">
        <w:rPr>
          <w:sz w:val="22"/>
          <w:szCs w:val="22"/>
        </w:rPr>
        <w:t>xmlbeans-2.6.0.jar</w:t>
      </w:r>
    </w:p>
    <w:p w14:paraId="5718357A" w14:textId="77777777" w:rsidR="0002465B" w:rsidRDefault="0002465B" w:rsidP="00330AAD">
      <w:pPr>
        <w:ind w:left="360"/>
        <w:rPr>
          <w:sz w:val="22"/>
          <w:szCs w:val="22"/>
        </w:rPr>
      </w:pPr>
    </w:p>
    <w:p w14:paraId="35CC46A7" w14:textId="111C223B" w:rsidR="0002465B" w:rsidRDefault="00AC1550" w:rsidP="00330AAD">
      <w:pPr>
        <w:ind w:left="360"/>
        <w:rPr>
          <w:sz w:val="22"/>
          <w:szCs w:val="22"/>
        </w:rPr>
      </w:pPr>
      <w:r>
        <w:rPr>
          <w:sz w:val="22"/>
          <w:szCs w:val="22"/>
        </w:rPr>
        <w:t xml:space="preserve">La opción </w:t>
      </w:r>
      <w:r>
        <w:rPr>
          <w:b/>
          <w:sz w:val="22"/>
          <w:szCs w:val="22"/>
        </w:rPr>
        <w:t xml:space="preserve">–t </w:t>
      </w:r>
      <w:r>
        <w:rPr>
          <w:sz w:val="22"/>
          <w:szCs w:val="22"/>
        </w:rPr>
        <w:t xml:space="preserve">hace referencia al fichero que contiene el treebank de </w:t>
      </w:r>
      <w:r w:rsidR="007C7444">
        <w:rPr>
          <w:sz w:val="22"/>
          <w:szCs w:val="22"/>
        </w:rPr>
        <w:t>constituyentes</w:t>
      </w:r>
      <w:r>
        <w:rPr>
          <w:sz w:val="22"/>
          <w:szCs w:val="22"/>
        </w:rPr>
        <w:t xml:space="preserve"> a </w:t>
      </w:r>
      <w:r w:rsidR="007C7444">
        <w:rPr>
          <w:sz w:val="22"/>
          <w:szCs w:val="22"/>
        </w:rPr>
        <w:t xml:space="preserve">transformar, este debe ser un documento con extensión </w:t>
      </w:r>
      <w:r w:rsidR="007C7444" w:rsidRPr="00DB5826">
        <w:rPr>
          <w:i/>
          <w:sz w:val="22"/>
          <w:szCs w:val="22"/>
        </w:rPr>
        <w:t>lisp</w:t>
      </w:r>
      <w:r w:rsidR="007C7444">
        <w:rPr>
          <w:sz w:val="22"/>
          <w:szCs w:val="22"/>
        </w:rPr>
        <w:t xml:space="preserve"> que contenga los árboles representados mediante una estructura de corchetes, como </w:t>
      </w:r>
      <w:r w:rsidR="00734B7F">
        <w:rPr>
          <w:sz w:val="22"/>
          <w:szCs w:val="22"/>
        </w:rPr>
        <w:t>en</w:t>
      </w:r>
      <w:r w:rsidR="007C7444">
        <w:rPr>
          <w:sz w:val="22"/>
          <w:szCs w:val="22"/>
        </w:rPr>
        <w:t xml:space="preserve"> la </w:t>
      </w:r>
      <w:r w:rsidR="007C7444">
        <w:rPr>
          <w:sz w:val="22"/>
          <w:szCs w:val="22"/>
        </w:rPr>
        <w:fldChar w:fldCharType="begin"/>
      </w:r>
      <w:r w:rsidR="007C7444">
        <w:rPr>
          <w:sz w:val="22"/>
          <w:szCs w:val="22"/>
        </w:rPr>
        <w:instrText xml:space="preserve"> REF _Ref486296357 \h </w:instrText>
      </w:r>
      <w:r w:rsidR="00734B7F">
        <w:rPr>
          <w:sz w:val="22"/>
          <w:szCs w:val="22"/>
        </w:rPr>
        <w:instrText xml:space="preserve"> \* MERGEFORMAT </w:instrText>
      </w:r>
      <w:r w:rsidR="007C7444">
        <w:rPr>
          <w:sz w:val="22"/>
          <w:szCs w:val="22"/>
        </w:rPr>
      </w:r>
      <w:r w:rsidR="007C7444">
        <w:rPr>
          <w:sz w:val="22"/>
          <w:szCs w:val="22"/>
        </w:rPr>
        <w:fldChar w:fldCharType="separate"/>
      </w:r>
      <w:r w:rsidR="007C7444" w:rsidRPr="00734B7F">
        <w:rPr>
          <w:b/>
          <w:i/>
        </w:rPr>
        <w:t xml:space="preserve">Figura </w:t>
      </w:r>
      <w:r w:rsidR="007C7444" w:rsidRPr="00734B7F">
        <w:rPr>
          <w:b/>
          <w:i/>
          <w:noProof/>
        </w:rPr>
        <w:t>11</w:t>
      </w:r>
      <w:r w:rsidR="007C7444">
        <w:rPr>
          <w:sz w:val="22"/>
          <w:szCs w:val="22"/>
        </w:rPr>
        <w:fldChar w:fldCharType="end"/>
      </w:r>
      <w:r w:rsidR="00734B7F">
        <w:rPr>
          <w:sz w:val="22"/>
          <w:szCs w:val="22"/>
        </w:rPr>
        <w:t>.</w:t>
      </w:r>
    </w:p>
    <w:p w14:paraId="560D988A" w14:textId="77777777" w:rsidR="00791787" w:rsidRDefault="00791787" w:rsidP="00330AAD">
      <w:pPr>
        <w:ind w:left="360"/>
        <w:rPr>
          <w:sz w:val="22"/>
          <w:szCs w:val="22"/>
        </w:rPr>
      </w:pPr>
    </w:p>
    <w:p w14:paraId="62A1D15A" w14:textId="6D44FE42" w:rsidR="00791787" w:rsidRDefault="00791787" w:rsidP="00330AAD">
      <w:pPr>
        <w:ind w:left="360"/>
        <w:rPr>
          <w:sz w:val="22"/>
          <w:szCs w:val="22"/>
        </w:rPr>
      </w:pPr>
      <w:r>
        <w:rPr>
          <w:sz w:val="22"/>
          <w:szCs w:val="22"/>
        </w:rPr>
        <w:t>Por último, el formato de salida</w:t>
      </w:r>
      <w:r w:rsidR="008F7F90">
        <w:rPr>
          <w:sz w:val="22"/>
          <w:szCs w:val="22"/>
        </w:rPr>
        <w:t>, las opciones son las siguientes:</w:t>
      </w:r>
    </w:p>
    <w:p w14:paraId="7FD01866" w14:textId="6D44938A" w:rsidR="008F7F90" w:rsidRPr="00F25417" w:rsidRDefault="008F7F90" w:rsidP="00330AAD">
      <w:pPr>
        <w:ind w:left="360"/>
        <w:rPr>
          <w:sz w:val="22"/>
          <w:szCs w:val="22"/>
          <w:lang w:val="en"/>
        </w:rPr>
      </w:pPr>
      <w:r>
        <w:rPr>
          <w:sz w:val="22"/>
          <w:szCs w:val="22"/>
        </w:rPr>
        <w:tab/>
      </w:r>
      <w:r w:rsidRPr="00F25417">
        <w:rPr>
          <w:sz w:val="22"/>
          <w:szCs w:val="22"/>
          <w:lang w:val="en"/>
        </w:rPr>
        <w:t>-s, formato Stanford</w:t>
      </w:r>
    </w:p>
    <w:p w14:paraId="12309804" w14:textId="09F94A80" w:rsidR="008F7F90" w:rsidRPr="00F25417" w:rsidRDefault="008F7F90" w:rsidP="00330AAD">
      <w:pPr>
        <w:ind w:left="360"/>
        <w:rPr>
          <w:sz w:val="22"/>
          <w:szCs w:val="22"/>
          <w:lang w:val="en"/>
        </w:rPr>
      </w:pPr>
      <w:r w:rsidRPr="00F25417">
        <w:rPr>
          <w:sz w:val="22"/>
          <w:szCs w:val="22"/>
          <w:lang w:val="en"/>
        </w:rPr>
        <w:tab/>
        <w:t>-c, formato CoNLL</w:t>
      </w:r>
    </w:p>
    <w:p w14:paraId="7ADCF6E9" w14:textId="3BABBBBC" w:rsidR="008F7F90" w:rsidRPr="00AC1550" w:rsidRDefault="008F7F90" w:rsidP="00330AAD">
      <w:pPr>
        <w:ind w:left="360"/>
        <w:rPr>
          <w:sz w:val="22"/>
          <w:szCs w:val="22"/>
        </w:rPr>
      </w:pPr>
      <w:r w:rsidRPr="00F25417">
        <w:rPr>
          <w:sz w:val="22"/>
          <w:szCs w:val="22"/>
          <w:lang w:val="en"/>
        </w:rPr>
        <w:tab/>
      </w:r>
      <w:r>
        <w:rPr>
          <w:sz w:val="22"/>
          <w:szCs w:val="22"/>
        </w:rPr>
        <w:t>-b, ambos</w:t>
      </w:r>
    </w:p>
    <w:p w14:paraId="6FDF282E" w14:textId="77777777" w:rsidR="005A4DC8" w:rsidRDefault="005A4DC8" w:rsidP="00A019DF"/>
    <w:p w14:paraId="5F1554A3" w14:textId="77777777" w:rsidR="005A4DC8" w:rsidRPr="005A4DC8" w:rsidRDefault="005A4DC8" w:rsidP="00A019DF">
      <w:pPr>
        <w:sectPr w:rsidR="005A4DC8" w:rsidRPr="005A4DC8" w:rsidSect="003F1A1D">
          <w:type w:val="oddPage"/>
          <w:pgSz w:w="11906" w:h="16838" w:code="9"/>
          <w:pgMar w:top="1418" w:right="1418" w:bottom="1418" w:left="1701" w:header="720" w:footer="720" w:gutter="0"/>
          <w:pgNumType w:fmt="upperRoman" w:start="1"/>
          <w:cols w:space="720"/>
        </w:sectPr>
      </w:pPr>
    </w:p>
    <w:p w14:paraId="505CC8A8" w14:textId="77777777" w:rsidR="005A4DC8" w:rsidRDefault="005A4DC8" w:rsidP="001F55FF">
      <w:pPr>
        <w:pStyle w:val="Ttulo2"/>
        <w:numPr>
          <w:ilvl w:val="1"/>
          <w:numId w:val="1"/>
        </w:numPr>
      </w:pPr>
      <w:bookmarkStart w:id="1159" w:name="_Toc486369623"/>
      <w:r w:rsidRPr="00E513E8">
        <w:lastRenderedPageBreak/>
        <w:t>Manual de</w:t>
      </w:r>
      <w:r>
        <w:t>l programador</w:t>
      </w:r>
      <w:bookmarkEnd w:id="1159"/>
    </w:p>
    <w:p w14:paraId="128AADE6" w14:textId="77777777" w:rsidR="005A4DC8" w:rsidRDefault="005A4DC8" w:rsidP="00A019DF"/>
    <w:p w14:paraId="4210AA2A" w14:textId="5636980E" w:rsidR="009C1200" w:rsidRPr="009C1200" w:rsidRDefault="0002465B" w:rsidP="0002465B">
      <w:pPr>
        <w:widowControl w:val="0"/>
        <w:autoSpaceDE w:val="0"/>
        <w:autoSpaceDN w:val="0"/>
        <w:adjustRightInd w:val="0"/>
        <w:spacing w:after="240"/>
        <w:ind w:left="360"/>
        <w:jc w:val="left"/>
      </w:pPr>
      <w:r w:rsidRPr="0002465B">
        <w:rPr>
          <w:color w:val="000000"/>
          <w:sz w:val="22"/>
          <w:szCs w:val="22"/>
        </w:rPr>
        <w:t xml:space="preserve">La </w:t>
      </w:r>
      <w:r>
        <w:rPr>
          <w:color w:val="000000"/>
          <w:sz w:val="22"/>
          <w:szCs w:val="22"/>
        </w:rPr>
        <w:t xml:space="preserve">documentación de la </w:t>
      </w:r>
      <w:r w:rsidRPr="0002465B">
        <w:rPr>
          <w:color w:val="000000"/>
          <w:sz w:val="22"/>
          <w:szCs w:val="22"/>
        </w:rPr>
        <w:t xml:space="preserve">herramienta de </w:t>
      </w:r>
      <w:r>
        <w:rPr>
          <w:color w:val="000000"/>
          <w:sz w:val="22"/>
          <w:szCs w:val="22"/>
        </w:rPr>
        <w:t>transformación</w:t>
      </w:r>
      <w:r w:rsidRPr="0002465B">
        <w:rPr>
          <w:color w:val="000000"/>
          <w:sz w:val="22"/>
          <w:szCs w:val="22"/>
        </w:rPr>
        <w:t xml:space="preserve"> está disponible a través del siguiente enlace través del repositorio</w:t>
      </w:r>
      <w:r>
        <w:rPr>
          <w:color w:val="000000"/>
          <w:sz w:val="22"/>
          <w:szCs w:val="22"/>
        </w:rPr>
        <w:t xml:space="preserve"> </w:t>
      </w:r>
      <w:hyperlink r:id="rId66" w:history="1">
        <w:r w:rsidRPr="008019E1">
          <w:rPr>
            <w:rStyle w:val="Hipervnculo"/>
            <w:sz w:val="22"/>
            <w:szCs w:val="22"/>
          </w:rPr>
          <w:t>https://github.com/RebecaPaz/TFG_RebecadelaPaz/tree/master/RebecadelaPaz</w:t>
        </w:r>
      </w:hyperlink>
      <w:r w:rsidRPr="0002465B">
        <w:rPr>
          <w:color w:val="000000"/>
          <w:sz w:val="22"/>
          <w:szCs w:val="22"/>
        </w:rPr>
        <w:t>, pulsar</w:t>
      </w:r>
      <w:r w:rsidR="009C1200" w:rsidRPr="0002465B">
        <w:rPr>
          <w:sz w:val="22"/>
          <w:szCs w:val="22"/>
        </w:rPr>
        <w:t xml:space="preserve"> “Clone or download” y a continuación “Download ZIP”. Una vez descargado el archivo comprimido, descomprimir el </w:t>
      </w:r>
      <w:r w:rsidR="009C1200" w:rsidRPr="00F03470">
        <w:rPr>
          <w:sz w:val="22"/>
          <w:szCs w:val="22"/>
        </w:rPr>
        <w:t>archivo y obtener la carpeta “doc” que contiene la documentación en javadoc necesario para entender la herramienta.</w:t>
      </w:r>
      <w:r w:rsidR="009C1200" w:rsidRPr="009C1200">
        <w:t xml:space="preserve"> </w:t>
      </w:r>
    </w:p>
    <w:p w14:paraId="3960204D" w14:textId="77777777" w:rsidR="009C1200" w:rsidRDefault="009C1200" w:rsidP="009C1200">
      <w:pPr>
        <w:ind w:left="360"/>
      </w:pPr>
    </w:p>
    <w:p w14:paraId="6D3E145D" w14:textId="77777777" w:rsidR="005A4DC8" w:rsidRDefault="005A4DC8" w:rsidP="006B18BA">
      <w:pPr>
        <w:pStyle w:val="Ttulo2"/>
        <w:numPr>
          <w:ilvl w:val="0"/>
          <w:numId w:val="0"/>
        </w:numPr>
        <w:ind w:left="360"/>
      </w:pPr>
    </w:p>
    <w:p w14:paraId="01A01C64" w14:textId="54628BC9" w:rsidR="00656532" w:rsidRDefault="00656532" w:rsidP="009C1200">
      <w:pPr>
        <w:rPr>
          <w:sz w:val="22"/>
          <w:szCs w:val="22"/>
        </w:rPr>
      </w:pPr>
    </w:p>
    <w:p w14:paraId="639983B2" w14:textId="04F5F8AD" w:rsidR="00656532" w:rsidRDefault="00656532">
      <w:pPr>
        <w:jc w:val="left"/>
        <w:rPr>
          <w:sz w:val="22"/>
          <w:szCs w:val="22"/>
        </w:rPr>
      </w:pPr>
      <w:r>
        <w:rPr>
          <w:sz w:val="22"/>
          <w:szCs w:val="22"/>
        </w:rPr>
        <w:br w:type="page"/>
      </w:r>
    </w:p>
    <w:p w14:paraId="62117FD9" w14:textId="513DF2EF" w:rsidR="00656532" w:rsidRDefault="00656532" w:rsidP="009C1200">
      <w:pPr>
        <w:rPr>
          <w:sz w:val="22"/>
          <w:szCs w:val="22"/>
        </w:rPr>
      </w:pPr>
    </w:p>
    <w:p w14:paraId="766DCB51" w14:textId="78F6CF9A" w:rsidR="00D30ABD" w:rsidRDefault="00274CE8" w:rsidP="001F55FF">
      <w:pPr>
        <w:pStyle w:val="Ttulo2"/>
        <w:numPr>
          <w:ilvl w:val="1"/>
          <w:numId w:val="1"/>
        </w:numPr>
      </w:pPr>
      <w:bookmarkStart w:id="1160" w:name="_Toc486369624"/>
      <w:r>
        <w:t>Cobertura de las pruebas</w:t>
      </w:r>
      <w:bookmarkEnd w:id="1160"/>
    </w:p>
    <w:p w14:paraId="4BDC7D22" w14:textId="77777777" w:rsidR="001B6B9A" w:rsidRPr="001B6B9A" w:rsidRDefault="001B6B9A" w:rsidP="001B6B9A"/>
    <w:p w14:paraId="7E83AB0B" w14:textId="74CBF328" w:rsidR="00274CE8" w:rsidRDefault="00A6410D" w:rsidP="00330AAD">
      <w:pPr>
        <w:ind w:left="360"/>
        <w:rPr>
          <w:sz w:val="22"/>
          <w:szCs w:val="22"/>
        </w:rPr>
      </w:pPr>
      <w:r>
        <w:rPr>
          <w:sz w:val="22"/>
          <w:szCs w:val="22"/>
        </w:rPr>
        <w:t xml:space="preserve">Para poder hacer una validación más completa de las pruebas realizadas, se ha utilizado un </w:t>
      </w:r>
      <w:r w:rsidRPr="00A6410D">
        <w:rPr>
          <w:i/>
          <w:sz w:val="22"/>
          <w:szCs w:val="22"/>
        </w:rPr>
        <w:t>plugin</w:t>
      </w:r>
      <w:r>
        <w:rPr>
          <w:sz w:val="22"/>
          <w:szCs w:val="22"/>
        </w:rPr>
        <w:t xml:space="preserve"> de Eclipse, EclEmma Java Coverage, el cual permite medir la cobertura de un código ejecutado, anotando el porcentaje de uso de los diferentes métodos y clases implicados en la ejecución.</w:t>
      </w:r>
    </w:p>
    <w:p w14:paraId="6252B721" w14:textId="77777777" w:rsidR="00A6410D" w:rsidRDefault="00A6410D" w:rsidP="00330AAD">
      <w:pPr>
        <w:ind w:left="360"/>
        <w:rPr>
          <w:sz w:val="22"/>
          <w:szCs w:val="22"/>
        </w:rPr>
      </w:pPr>
    </w:p>
    <w:p w14:paraId="63F42C1D" w14:textId="6270F49B" w:rsidR="00A6410D" w:rsidRPr="00A6410D" w:rsidRDefault="00A6410D" w:rsidP="00330AAD">
      <w:pPr>
        <w:ind w:left="360"/>
        <w:rPr>
          <w:sz w:val="22"/>
          <w:szCs w:val="22"/>
        </w:rPr>
      </w:pPr>
      <w:r>
        <w:rPr>
          <w:sz w:val="22"/>
          <w:szCs w:val="22"/>
        </w:rPr>
        <w:t xml:space="preserve">En el proyecto se ha utilizado esta herramienta en las pruebas </w:t>
      </w:r>
      <w:r w:rsidRPr="00A6410D">
        <w:rPr>
          <w:i/>
          <w:sz w:val="22"/>
          <w:szCs w:val="22"/>
        </w:rPr>
        <w:t>J</w:t>
      </w:r>
      <w:r>
        <w:rPr>
          <w:i/>
          <w:sz w:val="22"/>
          <w:szCs w:val="22"/>
        </w:rPr>
        <w:t>U</w:t>
      </w:r>
      <w:r w:rsidRPr="00A6410D">
        <w:rPr>
          <w:i/>
          <w:sz w:val="22"/>
          <w:szCs w:val="22"/>
        </w:rPr>
        <w:t>nit</w:t>
      </w:r>
      <w:r>
        <w:rPr>
          <w:sz w:val="22"/>
          <w:szCs w:val="22"/>
        </w:rPr>
        <w:t xml:space="preserve"> </w:t>
      </w:r>
      <w:r w:rsidR="009C1200">
        <w:rPr>
          <w:sz w:val="22"/>
          <w:szCs w:val="22"/>
        </w:rPr>
        <w:t>implementadas</w:t>
      </w:r>
      <w:r>
        <w:rPr>
          <w:sz w:val="22"/>
          <w:szCs w:val="22"/>
        </w:rPr>
        <w:t xml:space="preserve"> para algunas clases y métodos, así como para la ejecución completa del programa a partir de la clase </w:t>
      </w:r>
      <w:r w:rsidRPr="00A6410D">
        <w:rPr>
          <w:i/>
          <w:sz w:val="22"/>
          <w:szCs w:val="22"/>
        </w:rPr>
        <w:t>Main</w:t>
      </w:r>
      <w:r>
        <w:rPr>
          <w:i/>
          <w:sz w:val="22"/>
          <w:szCs w:val="22"/>
        </w:rPr>
        <w:t>.</w:t>
      </w:r>
    </w:p>
    <w:p w14:paraId="25914F1E" w14:textId="28A3E04B" w:rsidR="00330AAD" w:rsidRDefault="00A6410D" w:rsidP="00CA5A1B">
      <w:pPr>
        <w:ind w:left="284"/>
      </w:pPr>
      <w:r>
        <w:t xml:space="preserve"> </w:t>
      </w:r>
    </w:p>
    <w:p w14:paraId="17DBF833" w14:textId="0C836CAA" w:rsidR="00CA5A1B" w:rsidRDefault="00A6410D" w:rsidP="00EF0B7E">
      <w:pPr>
        <w:ind w:left="360"/>
      </w:pPr>
      <w:r>
        <w:t>A continuación, se muestran unas tablas resumen</w:t>
      </w:r>
      <w:r w:rsidR="00CA5A1B">
        <w:t xml:space="preserve"> de las pruebas llevadas a cabo. Comentar que para estas pruebas no se ha considerado realizar comprobaciones para los métodos </w:t>
      </w:r>
      <w:r w:rsidR="00CA5A1B" w:rsidRPr="009C1200">
        <w:rPr>
          <w:i/>
        </w:rPr>
        <w:t>getter</w:t>
      </w:r>
      <w:r w:rsidR="00CA5A1B">
        <w:t xml:space="preserve"> y </w:t>
      </w:r>
      <w:r w:rsidR="00CA5A1B" w:rsidRPr="009C1200">
        <w:rPr>
          <w:i/>
        </w:rPr>
        <w:t>setter</w:t>
      </w:r>
      <w:r w:rsidR="00CA5A1B">
        <w:t xml:space="preserve"> existentes en todas las clases, lo que puede llegar a dar un porcentaje bajo de cobertura en alguna de las clases, pues pueden no tener otro tipo de funciones implementadas</w:t>
      </w:r>
      <w:r w:rsidR="00EF0B7E">
        <w:t>.</w:t>
      </w:r>
    </w:p>
    <w:p w14:paraId="0402AF7E" w14:textId="057B2747" w:rsidR="0029353A" w:rsidRDefault="0029353A" w:rsidP="0029353A">
      <w:pPr>
        <w:pStyle w:val="Descripcin"/>
        <w:keepNext/>
      </w:pPr>
    </w:p>
    <w:tbl>
      <w:tblPr>
        <w:tblStyle w:val="Tablanormal1"/>
        <w:tblpPr w:leftFromText="141" w:rightFromText="141" w:vertAnchor="page" w:horzAnchor="page" w:tblpX="1827" w:tblpY="5405"/>
        <w:tblW w:w="9225" w:type="dxa"/>
        <w:tblLook w:val="04A0" w:firstRow="1" w:lastRow="0" w:firstColumn="1" w:lastColumn="0" w:noHBand="0" w:noVBand="1"/>
      </w:tblPr>
      <w:tblGrid>
        <w:gridCol w:w="4548"/>
        <w:gridCol w:w="4677"/>
      </w:tblGrid>
      <w:tr w:rsidR="00CA5A1B" w14:paraId="43176706" w14:textId="77777777" w:rsidTr="00CA5A1B">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9225" w:type="dxa"/>
            <w:gridSpan w:val="2"/>
          </w:tcPr>
          <w:p w14:paraId="54FE83E9" w14:textId="31AEA3D7" w:rsidR="00CA5A1B" w:rsidRDefault="00CA5A1B" w:rsidP="00EF0B7E">
            <w:r>
              <w:t xml:space="preserve">CLASE: ReadTest </w:t>
            </w:r>
          </w:p>
        </w:tc>
      </w:tr>
      <w:tr w:rsidR="00CA5A1B" w14:paraId="6034F54F" w14:textId="77777777" w:rsidTr="00CA5A1B">
        <w:trPr>
          <w:cnfStyle w:val="000000100000" w:firstRow="0" w:lastRow="0" w:firstColumn="0" w:lastColumn="0" w:oddVBand="0" w:evenVBand="0" w:oddHBand="1" w:evenHBand="0" w:firstRowFirstColumn="0" w:firstRowLastColumn="0" w:lastRowFirstColumn="0" w:lastRowLastColumn="0"/>
          <w:trHeight w:val="329"/>
          <w:ins w:id="1161"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7D55D5ED" w14:textId="77777777" w:rsidR="00CA5A1B" w:rsidRDefault="00CA5A1B" w:rsidP="00CA5A1B">
            <w:pPr>
              <w:rPr>
                <w:ins w:id="1162" w:author="Rebeca de la Paz Gonzales" w:date="2017-06-26T01:53:00Z"/>
              </w:rPr>
            </w:pPr>
            <w:ins w:id="1163" w:author="Rebeca de la Paz Gonzales" w:date="2017-06-26T01:53:00Z">
              <w:r>
                <w:t>MÉTODO</w:t>
              </w:r>
            </w:ins>
          </w:p>
        </w:tc>
        <w:tc>
          <w:tcPr>
            <w:tcW w:w="4677" w:type="dxa"/>
          </w:tcPr>
          <w:p w14:paraId="60FCE047" w14:textId="77777777" w:rsidR="00CA5A1B" w:rsidRDefault="00CA5A1B" w:rsidP="00CA5A1B">
            <w:pPr>
              <w:cnfStyle w:val="000000100000" w:firstRow="0" w:lastRow="0" w:firstColumn="0" w:lastColumn="0" w:oddVBand="0" w:evenVBand="0" w:oddHBand="1" w:evenHBand="0" w:firstRowFirstColumn="0" w:firstRowLastColumn="0" w:lastRowFirstColumn="0" w:lastRowLastColumn="0"/>
              <w:rPr>
                <w:ins w:id="1164" w:author="Rebeca de la Paz Gonzales" w:date="2017-06-26T01:53:00Z"/>
              </w:rPr>
            </w:pPr>
            <w:ins w:id="1165" w:author="Rebeca de la Paz Gonzales" w:date="2017-06-26T01:53:00Z">
              <w:r>
                <w:t>DESCRIPCIÓN</w:t>
              </w:r>
            </w:ins>
          </w:p>
        </w:tc>
      </w:tr>
      <w:tr w:rsidR="00CA5A1B" w14:paraId="5B151FD6" w14:textId="77777777" w:rsidTr="00CA5A1B">
        <w:trPr>
          <w:ins w:id="1166"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6AB3B8A7" w14:textId="77777777" w:rsidR="00CA5A1B" w:rsidRDefault="00CA5A1B" w:rsidP="00CA5A1B">
            <w:pPr>
              <w:rPr>
                <w:ins w:id="1167" w:author="Rebeca de la Paz Gonzales" w:date="2017-06-26T01:53:00Z"/>
              </w:rPr>
            </w:pPr>
            <w:ins w:id="1168" w:author="Rebeca de la Paz Gonzales" w:date="2017-06-26T01:53:00Z">
              <w:r>
                <w:t>readLisp</w:t>
              </w:r>
            </w:ins>
          </w:p>
        </w:tc>
        <w:tc>
          <w:tcPr>
            <w:tcW w:w="4677" w:type="dxa"/>
          </w:tcPr>
          <w:p w14:paraId="0BBFE086" w14:textId="77777777" w:rsidR="00CA5A1B" w:rsidRDefault="00CA5A1B" w:rsidP="00CA5A1B">
            <w:pPr>
              <w:cnfStyle w:val="000000000000" w:firstRow="0" w:lastRow="0" w:firstColumn="0" w:lastColumn="0" w:oddVBand="0" w:evenVBand="0" w:oddHBand="0" w:evenHBand="0" w:firstRowFirstColumn="0" w:firstRowLastColumn="0" w:lastRowFirstColumn="0" w:lastRowLastColumn="0"/>
              <w:rPr>
                <w:ins w:id="1169" w:author="Rebeca de la Paz Gonzales" w:date="2017-06-26T01:53:00Z"/>
              </w:rPr>
            </w:pPr>
            <w:ins w:id="1170" w:author="Rebeca de la Paz Gonzales" w:date="2017-06-26T01:53:00Z">
              <w:r>
                <w:t xml:space="preserve">Comprueba que la lectura de un fichero con extensión </w:t>
              </w:r>
              <w:r w:rsidRPr="000716F5">
                <w:t>lisp,</w:t>
              </w:r>
              <w:r>
                <w:t xml:space="preserve"> que contiene un treebank de constituyentes, da lugar a un listado de oraciones.</w:t>
              </w:r>
            </w:ins>
          </w:p>
        </w:tc>
      </w:tr>
      <w:tr w:rsidR="00CA5A1B" w14:paraId="2FD77DE0" w14:textId="77777777" w:rsidTr="00CA5A1B">
        <w:trPr>
          <w:cnfStyle w:val="000000100000" w:firstRow="0" w:lastRow="0" w:firstColumn="0" w:lastColumn="0" w:oddVBand="0" w:evenVBand="0" w:oddHBand="1" w:evenHBand="0" w:firstRowFirstColumn="0" w:firstRowLastColumn="0" w:lastRowFirstColumn="0" w:lastRowLastColumn="0"/>
          <w:ins w:id="1171"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5473468F" w14:textId="77777777" w:rsidR="00CA5A1B" w:rsidRDefault="00CA5A1B" w:rsidP="00CA5A1B">
            <w:pPr>
              <w:rPr>
                <w:ins w:id="1172" w:author="Rebeca de la Paz Gonzales" w:date="2017-06-26T01:53:00Z"/>
              </w:rPr>
            </w:pPr>
            <w:ins w:id="1173" w:author="Rebeca de la Paz Gonzales" w:date="2017-06-26T01:53:00Z">
              <w:r>
                <w:t>readExcel</w:t>
              </w:r>
            </w:ins>
          </w:p>
        </w:tc>
        <w:tc>
          <w:tcPr>
            <w:tcW w:w="4677" w:type="dxa"/>
          </w:tcPr>
          <w:p w14:paraId="6566B26A" w14:textId="77777777" w:rsidR="00CA5A1B" w:rsidRDefault="00CA5A1B" w:rsidP="00CA5A1B">
            <w:pPr>
              <w:cnfStyle w:val="000000100000" w:firstRow="0" w:lastRow="0" w:firstColumn="0" w:lastColumn="0" w:oddVBand="0" w:evenVBand="0" w:oddHBand="1" w:evenHBand="0" w:firstRowFirstColumn="0" w:firstRowLastColumn="0" w:lastRowFirstColumn="0" w:lastRowLastColumn="0"/>
              <w:rPr>
                <w:ins w:id="1174" w:author="Rebeca de la Paz Gonzales" w:date="2017-06-26T01:53:00Z"/>
              </w:rPr>
            </w:pPr>
            <w:ins w:id="1175" w:author="Rebeca de la Paz Gonzales" w:date="2017-06-26T01:53:00Z">
              <w:r>
                <w:t xml:space="preserve">Comprueba que la lectura de un fichero Excel, con las relaciones y etiquetas asociadas a estas, da lugar a un listado de etiquetas. Se hace uso de la clase </w:t>
              </w:r>
              <w:r w:rsidRPr="000716F5">
                <w:rPr>
                  <w:i/>
                </w:rPr>
                <w:t>FieldRelationTest</w:t>
              </w:r>
              <w:r w:rsidRPr="000716F5">
                <w:t>.</w:t>
              </w:r>
            </w:ins>
          </w:p>
        </w:tc>
      </w:tr>
      <w:tr w:rsidR="00CA5A1B" w14:paraId="48487F6C" w14:textId="77777777" w:rsidTr="00CA5A1B">
        <w:trPr>
          <w:ins w:id="1176"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7904CD64" w14:textId="77777777" w:rsidR="00CA5A1B" w:rsidRDefault="00CA5A1B" w:rsidP="00CA5A1B">
            <w:pPr>
              <w:jc w:val="center"/>
              <w:rPr>
                <w:ins w:id="1177" w:author="Rebeca de la Paz Gonzales" w:date="2017-06-26T01:53:00Z"/>
              </w:rPr>
            </w:pPr>
            <w:ins w:id="1178" w:author="Rebeca de la Paz Gonzales" w:date="2017-06-26T01:53:00Z">
              <w:r>
                <w:t>COBERTURA</w:t>
              </w:r>
            </w:ins>
          </w:p>
        </w:tc>
      </w:tr>
      <w:tr w:rsidR="00CA5A1B" w14:paraId="6E0157A3" w14:textId="77777777" w:rsidTr="00CA5A1B">
        <w:trPr>
          <w:cnfStyle w:val="000000100000" w:firstRow="0" w:lastRow="0" w:firstColumn="0" w:lastColumn="0" w:oddVBand="0" w:evenVBand="0" w:oddHBand="1" w:evenHBand="0" w:firstRowFirstColumn="0" w:firstRowLastColumn="0" w:lastRowFirstColumn="0" w:lastRowLastColumn="0"/>
          <w:ins w:id="1179"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204D2316" w14:textId="77777777" w:rsidR="00CA5A1B" w:rsidRDefault="00CA5A1B" w:rsidP="00CA5A1B">
            <w:pPr>
              <w:rPr>
                <w:ins w:id="1180" w:author="Rebeca de la Paz Gonzales" w:date="2017-06-26T01:53:00Z"/>
              </w:rPr>
            </w:pPr>
          </w:p>
          <w:p w14:paraId="4A47B618" w14:textId="77777777" w:rsidR="00CA5A1B" w:rsidRDefault="00CA5A1B" w:rsidP="00CA5A1B">
            <w:pPr>
              <w:jc w:val="center"/>
              <w:rPr>
                <w:ins w:id="1181" w:author="Rebeca de la Paz Gonzales" w:date="2017-06-26T01:53:00Z"/>
              </w:rPr>
            </w:pPr>
            <w:ins w:id="1182" w:author="Rebeca de la Paz Gonzales" w:date="2017-06-26T01:53:00Z">
              <w:r>
                <w:rPr>
                  <w:noProof/>
                </w:rPr>
                <w:drawing>
                  <wp:inline distT="0" distB="0" distL="0" distR="0" wp14:anchorId="448BFAEE" wp14:editId="492659E5">
                    <wp:extent cx="2096526" cy="1924098"/>
                    <wp:effectExtent l="0" t="0" r="12065" b="6350"/>
                    <wp:docPr id="33" name="Imagen 33"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20de%20pantalla%202017-06-26%20a%20las%20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22069" cy="1947540"/>
                            </a:xfrm>
                            <a:prstGeom prst="rect">
                              <a:avLst/>
                            </a:prstGeom>
                            <a:noFill/>
                            <a:ln>
                              <a:noFill/>
                            </a:ln>
                          </pic:spPr>
                        </pic:pic>
                      </a:graphicData>
                    </a:graphic>
                  </wp:inline>
                </w:drawing>
              </w:r>
            </w:ins>
          </w:p>
          <w:p w14:paraId="3C218BEA" w14:textId="77777777" w:rsidR="00CA5A1B" w:rsidRDefault="00CA5A1B" w:rsidP="00CA5A1B">
            <w:pPr>
              <w:jc w:val="center"/>
              <w:rPr>
                <w:ins w:id="1183" w:author="Rebeca de la Paz Gonzales" w:date="2017-06-26T01:53:00Z"/>
              </w:rPr>
            </w:pPr>
          </w:p>
        </w:tc>
      </w:tr>
    </w:tbl>
    <w:p w14:paraId="3B798D7F" w14:textId="28CEA885" w:rsidR="00CA5A1B" w:rsidRPr="0029353A" w:rsidRDefault="0029353A" w:rsidP="0029353A">
      <w:pPr>
        <w:jc w:val="center"/>
        <w:rPr>
          <w:b/>
          <w:sz w:val="22"/>
          <w:szCs w:val="22"/>
        </w:rPr>
      </w:pPr>
      <w:bookmarkStart w:id="1184" w:name="_Toc486370307"/>
      <w:r w:rsidRPr="0029353A">
        <w:rPr>
          <w:b/>
          <w:sz w:val="22"/>
          <w:szCs w:val="22"/>
        </w:rPr>
        <w:t xml:space="preserve">Tabla </w:t>
      </w:r>
      <w:r>
        <w:rPr>
          <w:b/>
          <w:sz w:val="22"/>
          <w:szCs w:val="22"/>
        </w:rPr>
        <w:fldChar w:fldCharType="begin"/>
      </w:r>
      <w:r>
        <w:rPr>
          <w:b/>
          <w:sz w:val="22"/>
          <w:szCs w:val="22"/>
        </w:rPr>
        <w:instrText xml:space="preserve"> SEQ Tabla \* ARABIC </w:instrText>
      </w:r>
      <w:r>
        <w:rPr>
          <w:b/>
          <w:sz w:val="22"/>
          <w:szCs w:val="22"/>
        </w:rPr>
        <w:fldChar w:fldCharType="separate"/>
      </w:r>
      <w:r>
        <w:rPr>
          <w:b/>
          <w:noProof/>
          <w:sz w:val="22"/>
          <w:szCs w:val="22"/>
        </w:rPr>
        <w:t>4</w:t>
      </w:r>
      <w:r>
        <w:rPr>
          <w:b/>
          <w:sz w:val="22"/>
          <w:szCs w:val="22"/>
        </w:rPr>
        <w:fldChar w:fldCharType="end"/>
      </w:r>
      <w:r w:rsidRPr="0029353A">
        <w:rPr>
          <w:b/>
          <w:sz w:val="22"/>
          <w:szCs w:val="22"/>
        </w:rPr>
        <w:t>. Cobertura de la clase ReadTest</w:t>
      </w:r>
      <w:bookmarkEnd w:id="1184"/>
    </w:p>
    <w:p w14:paraId="41360313" w14:textId="77777777" w:rsidR="00CA5A1B" w:rsidRDefault="00CA5A1B" w:rsidP="00274CE8"/>
    <w:p w14:paraId="5020C3BF" w14:textId="354C13FF" w:rsidR="00EF0B7E" w:rsidRDefault="00EF0B7E">
      <w:pPr>
        <w:jc w:val="left"/>
      </w:pPr>
      <w:r>
        <w:br w:type="page"/>
      </w:r>
    </w:p>
    <w:p w14:paraId="6B73CC6E" w14:textId="77777777" w:rsidR="00CA5A1B" w:rsidRPr="00274CE8" w:rsidRDefault="00CA5A1B" w:rsidP="00274CE8"/>
    <w:tbl>
      <w:tblPr>
        <w:tblStyle w:val="Tablanormal1"/>
        <w:tblW w:w="9213" w:type="dxa"/>
        <w:tblInd w:w="141" w:type="dxa"/>
        <w:tblLook w:val="04A0" w:firstRow="1" w:lastRow="0" w:firstColumn="1" w:lastColumn="0" w:noHBand="0" w:noVBand="1"/>
      </w:tblPr>
      <w:tblGrid>
        <w:gridCol w:w="4376"/>
        <w:gridCol w:w="4837"/>
        <w:tblGridChange w:id="1185">
          <w:tblGrid>
            <w:gridCol w:w="4376"/>
            <w:gridCol w:w="4656"/>
            <w:gridCol w:w="181"/>
          </w:tblGrid>
        </w:tblGridChange>
      </w:tblGrid>
      <w:tr w:rsidR="00EF0B7E" w14:paraId="5ED04CCB" w14:textId="77777777" w:rsidTr="0065653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13" w:type="dxa"/>
            <w:gridSpan w:val="2"/>
          </w:tcPr>
          <w:p w14:paraId="1AE859F8" w14:textId="164265B0" w:rsidR="00EF0B7E" w:rsidRDefault="00EF0B7E" w:rsidP="003F230A">
            <w:r>
              <w:t>CLASE: RelationTest</w:t>
            </w:r>
          </w:p>
        </w:tc>
      </w:tr>
      <w:tr w:rsidR="00A6497F" w14:paraId="59272F73" w14:textId="77777777" w:rsidTr="00CA5A1B">
        <w:tblPrEx>
          <w:tblW w:w="9213" w:type="dxa"/>
          <w:tblInd w:w="141" w:type="dxa"/>
          <w:tblPrExChange w:id="1186" w:author="Rebeca de la Paz Gonzales" w:date="2017-06-26T00:21:00Z">
            <w:tblPrEx>
              <w:tblW w:w="9032" w:type="dxa"/>
              <w:tblInd w:w="141" w:type="dxa"/>
            </w:tblPrEx>
          </w:tblPrExChange>
        </w:tblPrEx>
        <w:trPr>
          <w:cnfStyle w:val="000000100000" w:firstRow="0" w:lastRow="0" w:firstColumn="0" w:lastColumn="0" w:oddVBand="0" w:evenVBand="0" w:oddHBand="1" w:evenHBand="0" w:firstRowFirstColumn="0" w:firstRowLastColumn="0" w:lastRowFirstColumn="0" w:lastRowLastColumn="0"/>
          <w:trHeight w:val="288"/>
          <w:ins w:id="1187" w:author="Rebeca de la Paz Gonzales" w:date="2017-06-25T23:14:00Z"/>
          <w:trPrChange w:id="1188" w:author="Rebeca de la Paz Gonzales" w:date="2017-06-26T00:21:00Z">
            <w:trPr>
              <w:gridAfter w:val="0"/>
              <w:trHeight w:val="288"/>
            </w:trPr>
          </w:trPrChange>
        </w:trPr>
        <w:tc>
          <w:tcPr>
            <w:cnfStyle w:val="001000000000" w:firstRow="0" w:lastRow="0" w:firstColumn="1" w:lastColumn="0" w:oddVBand="0" w:evenVBand="0" w:oddHBand="0" w:evenHBand="0" w:firstRowFirstColumn="0" w:firstRowLastColumn="0" w:lastRowFirstColumn="0" w:lastRowLastColumn="0"/>
            <w:tcW w:w="4376" w:type="dxa"/>
            <w:tcPrChange w:id="1189" w:author="Rebeca de la Paz Gonzales" w:date="2017-06-26T00:21:00Z">
              <w:tcPr>
                <w:tcW w:w="4376" w:type="dxa"/>
              </w:tcPr>
            </w:tcPrChange>
          </w:tcPr>
          <w:p w14:paraId="2114EE70" w14:textId="77777777" w:rsidR="00A6497F" w:rsidRDefault="00A6497F" w:rsidP="003F230A">
            <w:pPr>
              <w:cnfStyle w:val="001000100000" w:firstRow="0" w:lastRow="0" w:firstColumn="1" w:lastColumn="0" w:oddVBand="0" w:evenVBand="0" w:oddHBand="1" w:evenHBand="0" w:firstRowFirstColumn="0" w:firstRowLastColumn="0" w:lastRowFirstColumn="0" w:lastRowLastColumn="0"/>
              <w:rPr>
                <w:ins w:id="1190" w:author="Rebeca de la Paz Gonzales" w:date="2017-06-25T23:14:00Z"/>
              </w:rPr>
            </w:pPr>
            <w:bookmarkStart w:id="1191" w:name="_Toc141673753"/>
            <w:bookmarkStart w:id="1192" w:name="_Toc141694968"/>
            <w:bookmarkStart w:id="1193" w:name="_Toc141673755"/>
            <w:bookmarkStart w:id="1194" w:name="_Toc141694970"/>
            <w:bookmarkStart w:id="1195" w:name="_Toc141698015"/>
            <w:bookmarkStart w:id="1196" w:name="_Toc141698194"/>
            <w:bookmarkStart w:id="1197" w:name="_Toc141698369"/>
            <w:bookmarkStart w:id="1198" w:name="_Toc141698536"/>
            <w:bookmarkStart w:id="1199" w:name="_Toc141698703"/>
            <w:bookmarkStart w:id="1200" w:name="_Toc141698685"/>
            <w:bookmarkStart w:id="1201" w:name="_Toc141699020"/>
            <w:bookmarkStart w:id="1202" w:name="_Toc141699188"/>
            <w:bookmarkStart w:id="1203" w:name="_Toc141773807"/>
            <w:bookmarkStart w:id="1204" w:name="_Toc141773977"/>
            <w:bookmarkStart w:id="1205" w:name="_Toc143600331"/>
            <w:bookmarkStart w:id="1206" w:name="_Toc141673756"/>
            <w:bookmarkStart w:id="1207" w:name="_Toc141694971"/>
            <w:bookmarkStart w:id="1208" w:name="_Toc141698016"/>
            <w:bookmarkStart w:id="1209" w:name="_Toc141698195"/>
            <w:bookmarkStart w:id="1210" w:name="_Toc141698370"/>
            <w:bookmarkStart w:id="1211" w:name="_Toc141698537"/>
            <w:bookmarkStart w:id="1212" w:name="_Toc141698704"/>
            <w:bookmarkStart w:id="1213" w:name="_Toc141698686"/>
            <w:bookmarkStart w:id="1214" w:name="_Toc141699021"/>
            <w:bookmarkStart w:id="1215" w:name="_Toc141699189"/>
            <w:bookmarkStart w:id="1216" w:name="_Toc141773808"/>
            <w:bookmarkStart w:id="1217" w:name="_Toc141773978"/>
            <w:bookmarkStart w:id="1218" w:name="_Toc143600332"/>
            <w:bookmarkStart w:id="1219" w:name="_Toc141673757"/>
            <w:bookmarkStart w:id="1220" w:name="_Toc141694972"/>
            <w:bookmarkStart w:id="1221" w:name="_Toc141698017"/>
            <w:bookmarkStart w:id="1222" w:name="_Toc141698196"/>
            <w:bookmarkStart w:id="1223" w:name="_Toc141698371"/>
            <w:bookmarkStart w:id="1224" w:name="_Toc141698538"/>
            <w:bookmarkStart w:id="1225" w:name="_Toc141698705"/>
            <w:bookmarkStart w:id="1226" w:name="_Toc141698687"/>
            <w:bookmarkStart w:id="1227" w:name="_Toc141699022"/>
            <w:bookmarkStart w:id="1228" w:name="_Toc141699190"/>
            <w:bookmarkStart w:id="1229" w:name="_Toc141773809"/>
            <w:bookmarkStart w:id="1230" w:name="_Toc141773979"/>
            <w:bookmarkStart w:id="1231" w:name="_Toc143600333"/>
            <w:bookmarkStart w:id="1232" w:name="_Toc141673758"/>
            <w:bookmarkStart w:id="1233" w:name="_Toc141694973"/>
            <w:bookmarkStart w:id="1234" w:name="_Toc141698018"/>
            <w:bookmarkStart w:id="1235" w:name="_Toc141698197"/>
            <w:bookmarkStart w:id="1236" w:name="_Toc141698372"/>
            <w:bookmarkStart w:id="1237" w:name="_Toc141698539"/>
            <w:bookmarkStart w:id="1238" w:name="_Toc141698706"/>
            <w:bookmarkStart w:id="1239" w:name="_Toc141698688"/>
            <w:bookmarkStart w:id="1240" w:name="_Toc141699023"/>
            <w:bookmarkStart w:id="1241" w:name="_Toc141699191"/>
            <w:bookmarkStart w:id="1242" w:name="_Toc141773810"/>
            <w:bookmarkStart w:id="1243" w:name="_Toc141773980"/>
            <w:bookmarkStart w:id="1244" w:name="_Toc143600334"/>
            <w:bookmarkStart w:id="1245" w:name="_Toc141673759"/>
            <w:bookmarkStart w:id="1246" w:name="_Toc141694974"/>
            <w:bookmarkStart w:id="1247" w:name="_Toc141698019"/>
            <w:bookmarkStart w:id="1248" w:name="_Toc141698198"/>
            <w:bookmarkStart w:id="1249" w:name="_Toc141698373"/>
            <w:bookmarkStart w:id="1250" w:name="_Toc141698540"/>
            <w:bookmarkStart w:id="1251" w:name="_Toc141698707"/>
            <w:bookmarkStart w:id="1252" w:name="_Toc141698689"/>
            <w:bookmarkStart w:id="1253" w:name="_Toc141699024"/>
            <w:bookmarkStart w:id="1254" w:name="_Toc141699192"/>
            <w:bookmarkStart w:id="1255" w:name="_Toc141773811"/>
            <w:bookmarkStart w:id="1256" w:name="_Toc141773981"/>
            <w:bookmarkStart w:id="1257" w:name="_Toc143600335"/>
            <w:bookmarkStart w:id="1258" w:name="_Toc141673760"/>
            <w:bookmarkStart w:id="1259" w:name="_Toc141694975"/>
            <w:bookmarkStart w:id="1260" w:name="_Toc141698020"/>
            <w:bookmarkStart w:id="1261" w:name="_Toc141698199"/>
            <w:bookmarkStart w:id="1262" w:name="_Toc141698374"/>
            <w:bookmarkStart w:id="1263" w:name="_Toc141698541"/>
            <w:bookmarkStart w:id="1264" w:name="_Toc141698708"/>
            <w:bookmarkStart w:id="1265" w:name="_Toc141698690"/>
            <w:bookmarkStart w:id="1266" w:name="_Toc141699025"/>
            <w:bookmarkStart w:id="1267" w:name="_Toc141699193"/>
            <w:bookmarkStart w:id="1268" w:name="_Toc141773812"/>
            <w:bookmarkStart w:id="1269" w:name="_Toc141773982"/>
            <w:bookmarkStart w:id="1270" w:name="_Toc143600336"/>
            <w:bookmarkStart w:id="1271" w:name="_Toc141673770"/>
            <w:bookmarkStart w:id="1272" w:name="_Toc141694985"/>
            <w:bookmarkStart w:id="1273" w:name="_Toc141698030"/>
            <w:bookmarkStart w:id="1274" w:name="_Toc141698209"/>
            <w:bookmarkStart w:id="1275" w:name="_Toc141698384"/>
            <w:bookmarkStart w:id="1276" w:name="_Toc141698551"/>
            <w:bookmarkStart w:id="1277" w:name="_Toc141698718"/>
            <w:bookmarkStart w:id="1278" w:name="_Toc141698867"/>
            <w:bookmarkStart w:id="1279" w:name="_Toc141699036"/>
            <w:bookmarkStart w:id="1280" w:name="_Toc141699204"/>
            <w:bookmarkStart w:id="1281" w:name="_Toc141773823"/>
            <w:bookmarkStart w:id="1282" w:name="_Toc141773993"/>
            <w:bookmarkStart w:id="1283" w:name="_Toc141673831"/>
            <w:bookmarkStart w:id="1284" w:name="_Toc141695046"/>
            <w:bookmarkStart w:id="1285" w:name="_Toc141698091"/>
            <w:bookmarkStart w:id="1286" w:name="_Toc141698270"/>
            <w:bookmarkStart w:id="1287" w:name="_Toc141698445"/>
            <w:bookmarkStart w:id="1288" w:name="_Toc141698612"/>
            <w:bookmarkStart w:id="1289" w:name="_Toc141698779"/>
            <w:bookmarkStart w:id="1290" w:name="_Toc141698928"/>
            <w:bookmarkStart w:id="1291" w:name="_Toc141699097"/>
            <w:bookmarkStart w:id="1292" w:name="_Toc141699265"/>
            <w:bookmarkStart w:id="1293" w:name="_Toc141773884"/>
            <w:bookmarkStart w:id="1294" w:name="_Toc141774054"/>
            <w:bookmarkStart w:id="1295" w:name="_Toc141673848"/>
            <w:bookmarkStart w:id="1296" w:name="_Toc141695063"/>
            <w:bookmarkStart w:id="1297" w:name="_Toc141698108"/>
            <w:bookmarkStart w:id="1298" w:name="_Toc141698287"/>
            <w:bookmarkStart w:id="1299" w:name="_Toc141673850"/>
            <w:bookmarkStart w:id="1300" w:name="_Toc141695065"/>
            <w:bookmarkStart w:id="1301" w:name="_Toc141698110"/>
            <w:bookmarkStart w:id="1302" w:name="_Toc141698289"/>
            <w:bookmarkStart w:id="1303" w:name="_Toc141673852"/>
            <w:bookmarkStart w:id="1304" w:name="_Toc141695067"/>
            <w:bookmarkStart w:id="1305" w:name="_Toc141698112"/>
            <w:bookmarkStart w:id="1306" w:name="_Toc141698291"/>
            <w:bookmarkStart w:id="1307" w:name="_E_Funciones_trascendentales"/>
            <w:bookmarkStart w:id="1308" w:name="_Funciones_trascendentales"/>
            <w:bookmarkStart w:id="1309" w:name="Regularized_Gamma_functions"/>
            <w:bookmarkStart w:id="1310" w:name="References"/>
            <w:bookmarkStart w:id="1311" w:name="_Conceptos_estadísticos"/>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ins w:id="1312" w:author="Rebeca de la Paz Gonzales" w:date="2017-06-25T23:15:00Z">
              <w:r>
                <w:t>MÉTODO</w:t>
              </w:r>
            </w:ins>
          </w:p>
        </w:tc>
        <w:tc>
          <w:tcPr>
            <w:tcW w:w="4837" w:type="dxa"/>
            <w:tcPrChange w:id="1313" w:author="Rebeca de la Paz Gonzales" w:date="2017-06-26T00:21:00Z">
              <w:tcPr>
                <w:tcW w:w="4656" w:type="dxa"/>
              </w:tcPr>
            </w:tcPrChange>
          </w:tcPr>
          <w:p w14:paraId="3B0C124F" w14:textId="77777777" w:rsidR="00A6497F" w:rsidRDefault="00A6497F" w:rsidP="003F230A">
            <w:pPr>
              <w:cnfStyle w:val="000000100000" w:firstRow="0" w:lastRow="0" w:firstColumn="0" w:lastColumn="0" w:oddVBand="0" w:evenVBand="0" w:oddHBand="1" w:evenHBand="0" w:firstRowFirstColumn="0" w:firstRowLastColumn="0" w:lastRowFirstColumn="0" w:lastRowLastColumn="0"/>
              <w:rPr>
                <w:ins w:id="1314" w:author="Rebeca de la Paz Gonzales" w:date="2017-06-25T23:14:00Z"/>
              </w:rPr>
            </w:pPr>
            <w:ins w:id="1315" w:author="Rebeca de la Paz Gonzales" w:date="2017-06-25T23:15:00Z">
              <w:r>
                <w:t>DESCRIPCIÓN</w:t>
              </w:r>
            </w:ins>
          </w:p>
        </w:tc>
      </w:tr>
      <w:tr w:rsidR="00A6497F" w14:paraId="094CD24A" w14:textId="77777777" w:rsidTr="00CA5A1B">
        <w:tblPrEx>
          <w:tblW w:w="9213" w:type="dxa"/>
          <w:tblInd w:w="141" w:type="dxa"/>
          <w:tblPrExChange w:id="1316" w:author="Rebeca de la Paz Gonzales" w:date="2017-06-26T00:21:00Z">
            <w:tblPrEx>
              <w:tblW w:w="9032" w:type="dxa"/>
              <w:tblInd w:w="141" w:type="dxa"/>
            </w:tblPrEx>
          </w:tblPrExChange>
        </w:tblPrEx>
        <w:trPr>
          <w:trHeight w:val="510"/>
          <w:ins w:id="1317" w:author="Rebeca de la Paz Gonzales" w:date="2017-06-25T23:14:00Z"/>
          <w:trPrChange w:id="1318" w:author="Rebeca de la Paz Gonzales" w:date="2017-06-26T00:21:00Z">
            <w:trPr>
              <w:gridAfter w:val="0"/>
              <w:trHeight w:val="510"/>
            </w:trPr>
          </w:trPrChange>
        </w:trPr>
        <w:tc>
          <w:tcPr>
            <w:cnfStyle w:val="001000000000" w:firstRow="0" w:lastRow="0" w:firstColumn="1" w:lastColumn="0" w:oddVBand="0" w:evenVBand="0" w:oddHBand="0" w:evenHBand="0" w:firstRowFirstColumn="0" w:firstRowLastColumn="0" w:lastRowFirstColumn="0" w:lastRowLastColumn="0"/>
            <w:tcW w:w="4376" w:type="dxa"/>
            <w:tcPrChange w:id="1319" w:author="Rebeca de la Paz Gonzales" w:date="2017-06-26T00:21:00Z">
              <w:tcPr>
                <w:tcW w:w="4376" w:type="dxa"/>
              </w:tcPr>
            </w:tcPrChange>
          </w:tcPr>
          <w:p w14:paraId="4F5424F2" w14:textId="77777777" w:rsidR="00A6497F" w:rsidRDefault="00A6497F" w:rsidP="003F230A">
            <w:pPr>
              <w:rPr>
                <w:ins w:id="1320" w:author="Rebeca de la Paz Gonzales" w:date="2017-06-25T23:14:00Z"/>
              </w:rPr>
            </w:pPr>
            <w:ins w:id="1321" w:author="Rebeca de la Paz Gonzales" w:date="2017-06-25T23:15:00Z">
              <w:r>
                <w:t>equals</w:t>
              </w:r>
            </w:ins>
          </w:p>
        </w:tc>
        <w:tc>
          <w:tcPr>
            <w:tcW w:w="4837" w:type="dxa"/>
            <w:tcPrChange w:id="1322" w:author="Rebeca de la Paz Gonzales" w:date="2017-06-26T00:21:00Z">
              <w:tcPr>
                <w:tcW w:w="4656" w:type="dxa"/>
              </w:tcPr>
            </w:tcPrChange>
          </w:tcPr>
          <w:p w14:paraId="6A1A2D68" w14:textId="77777777" w:rsidR="00A6497F" w:rsidRDefault="00A6497F" w:rsidP="003F230A">
            <w:pPr>
              <w:cnfStyle w:val="000000000000" w:firstRow="0" w:lastRow="0" w:firstColumn="0" w:lastColumn="0" w:oddVBand="0" w:evenVBand="0" w:oddHBand="0" w:evenHBand="0" w:firstRowFirstColumn="0" w:firstRowLastColumn="0" w:lastRowFirstColumn="0" w:lastRowLastColumn="0"/>
              <w:rPr>
                <w:ins w:id="1323" w:author="Rebeca de la Paz Gonzales" w:date="2017-06-25T23:14:00Z"/>
              </w:rPr>
            </w:pPr>
            <w:ins w:id="1324" w:author="Rebeca de la Paz Gonzales" w:date="2017-06-25T23:16:00Z">
              <w:r>
                <w:t>Comprueba los elementos de dos relaciones para</w:t>
              </w:r>
            </w:ins>
            <w:ins w:id="1325" w:author="Rebeca de la Paz Gonzales" w:date="2017-06-25T23:17:00Z">
              <w:r>
                <w:t xml:space="preserve"> ver si son iguales</w:t>
              </w:r>
            </w:ins>
          </w:p>
        </w:tc>
      </w:tr>
      <w:tr w:rsidR="00A6497F" w14:paraId="79EAC8DC" w14:textId="77777777" w:rsidTr="00CA5A1B">
        <w:tblPrEx>
          <w:tblW w:w="9213" w:type="dxa"/>
          <w:tblInd w:w="141" w:type="dxa"/>
          <w:tblPrExChange w:id="1326" w:author="Rebeca de la Paz Gonzales" w:date="2017-06-26T00:21:00Z">
            <w:tblPrEx>
              <w:tblW w:w="9032" w:type="dxa"/>
              <w:tblInd w:w="141" w:type="dxa"/>
            </w:tblPrEx>
          </w:tblPrExChange>
        </w:tblPrEx>
        <w:trPr>
          <w:cnfStyle w:val="000000100000" w:firstRow="0" w:lastRow="0" w:firstColumn="0" w:lastColumn="0" w:oddVBand="0" w:evenVBand="0" w:oddHBand="1" w:evenHBand="0" w:firstRowFirstColumn="0" w:firstRowLastColumn="0" w:lastRowFirstColumn="0" w:lastRowLastColumn="0"/>
          <w:trHeight w:val="497"/>
          <w:ins w:id="1327" w:author="Rebeca de la Paz Gonzales" w:date="2017-06-25T23:14:00Z"/>
          <w:trPrChange w:id="1328" w:author="Rebeca de la Paz Gonzales" w:date="2017-06-26T00:21:00Z">
            <w:trPr>
              <w:gridAfter w:val="0"/>
              <w:trHeight w:val="497"/>
            </w:trPr>
          </w:trPrChange>
        </w:trPr>
        <w:tc>
          <w:tcPr>
            <w:cnfStyle w:val="001000000000" w:firstRow="0" w:lastRow="0" w:firstColumn="1" w:lastColumn="0" w:oddVBand="0" w:evenVBand="0" w:oddHBand="0" w:evenHBand="0" w:firstRowFirstColumn="0" w:firstRowLastColumn="0" w:lastRowFirstColumn="0" w:lastRowLastColumn="0"/>
            <w:tcW w:w="4376" w:type="dxa"/>
            <w:tcPrChange w:id="1329" w:author="Rebeca de la Paz Gonzales" w:date="2017-06-26T00:21:00Z">
              <w:tcPr>
                <w:tcW w:w="4376" w:type="dxa"/>
              </w:tcPr>
            </w:tcPrChange>
          </w:tcPr>
          <w:p w14:paraId="632C1CC0" w14:textId="77777777" w:rsidR="00A6497F" w:rsidRDefault="00A6497F" w:rsidP="003F230A">
            <w:pPr>
              <w:cnfStyle w:val="001000100000" w:firstRow="0" w:lastRow="0" w:firstColumn="1" w:lastColumn="0" w:oddVBand="0" w:evenVBand="0" w:oddHBand="1" w:evenHBand="0" w:firstRowFirstColumn="0" w:firstRowLastColumn="0" w:lastRowFirstColumn="0" w:lastRowLastColumn="0"/>
              <w:rPr>
                <w:ins w:id="1330" w:author="Rebeca de la Paz Gonzales" w:date="2017-06-25T23:14:00Z"/>
              </w:rPr>
            </w:pPr>
            <w:ins w:id="1331" w:author="Rebeca de la Paz Gonzales" w:date="2017-06-25T23:15:00Z">
              <w:r>
                <w:t>isSecondEmpty</w:t>
              </w:r>
            </w:ins>
          </w:p>
        </w:tc>
        <w:tc>
          <w:tcPr>
            <w:tcW w:w="4837" w:type="dxa"/>
            <w:tcPrChange w:id="1332" w:author="Rebeca de la Paz Gonzales" w:date="2017-06-26T00:21:00Z">
              <w:tcPr>
                <w:tcW w:w="4656" w:type="dxa"/>
              </w:tcPr>
            </w:tcPrChange>
          </w:tcPr>
          <w:p w14:paraId="2E57D09C" w14:textId="77777777" w:rsidR="00A6497F" w:rsidRDefault="00A6497F" w:rsidP="003F230A">
            <w:pPr>
              <w:cnfStyle w:val="000000100000" w:firstRow="0" w:lastRow="0" w:firstColumn="0" w:lastColumn="0" w:oddVBand="0" w:evenVBand="0" w:oddHBand="1" w:evenHBand="0" w:firstRowFirstColumn="0" w:firstRowLastColumn="0" w:lastRowFirstColumn="0" w:lastRowLastColumn="0"/>
              <w:rPr>
                <w:ins w:id="1333" w:author="Rebeca de la Paz Gonzales" w:date="2017-06-25T23:14:00Z"/>
              </w:rPr>
            </w:pPr>
            <w:ins w:id="1334" w:author="Rebeca de la Paz Gonzales" w:date="2017-06-25T23:17:00Z">
              <w:r>
                <w:t>Comprueba que el segundo elemento de la relación se encuentra vacío.</w:t>
              </w:r>
            </w:ins>
          </w:p>
        </w:tc>
      </w:tr>
      <w:tr w:rsidR="00A6497F" w14:paraId="6B63A3B2" w14:textId="77777777" w:rsidTr="00CA5A1B">
        <w:tblPrEx>
          <w:tblW w:w="9213" w:type="dxa"/>
          <w:tblInd w:w="141" w:type="dxa"/>
          <w:tblPrExChange w:id="1335" w:author="Rebeca de la Paz Gonzales" w:date="2017-06-26T00:21:00Z">
            <w:tblPrEx>
              <w:tblW w:w="9032" w:type="dxa"/>
              <w:tblInd w:w="141" w:type="dxa"/>
            </w:tblPrEx>
          </w:tblPrExChange>
        </w:tblPrEx>
        <w:trPr>
          <w:trHeight w:val="228"/>
          <w:ins w:id="1336" w:author="Rebeca de la Paz Gonzales" w:date="2017-06-25T23:16:00Z"/>
          <w:trPrChange w:id="1337" w:author="Rebeca de la Paz Gonzales" w:date="2017-06-26T00:21:00Z">
            <w:trPr>
              <w:gridAfter w:val="0"/>
              <w:trHeight w:val="228"/>
            </w:trPr>
          </w:trPrChange>
        </w:trPr>
        <w:tc>
          <w:tcPr>
            <w:cnfStyle w:val="001000000000" w:firstRow="0" w:lastRow="0" w:firstColumn="1" w:lastColumn="0" w:oddVBand="0" w:evenVBand="0" w:oddHBand="0" w:evenHBand="0" w:firstRowFirstColumn="0" w:firstRowLastColumn="0" w:lastRowFirstColumn="0" w:lastRowLastColumn="0"/>
            <w:tcW w:w="4376" w:type="dxa"/>
            <w:tcPrChange w:id="1338" w:author="Rebeca de la Paz Gonzales" w:date="2017-06-26T00:21:00Z">
              <w:tcPr>
                <w:tcW w:w="4376" w:type="dxa"/>
              </w:tcPr>
            </w:tcPrChange>
          </w:tcPr>
          <w:p w14:paraId="3F28981B" w14:textId="77777777" w:rsidR="00A6497F" w:rsidRDefault="00A6497F" w:rsidP="003F230A">
            <w:pPr>
              <w:rPr>
                <w:ins w:id="1339" w:author="Rebeca de la Paz Gonzales" w:date="2017-06-25T23:16:00Z"/>
              </w:rPr>
            </w:pPr>
            <w:ins w:id="1340" w:author="Rebeca de la Paz Gonzales" w:date="2017-06-25T23:16:00Z">
              <w:r>
                <w:t>replace</w:t>
              </w:r>
            </w:ins>
          </w:p>
        </w:tc>
        <w:tc>
          <w:tcPr>
            <w:tcW w:w="4837" w:type="dxa"/>
            <w:tcPrChange w:id="1341" w:author="Rebeca de la Paz Gonzales" w:date="2017-06-26T00:21:00Z">
              <w:tcPr>
                <w:tcW w:w="4656" w:type="dxa"/>
              </w:tcPr>
            </w:tcPrChange>
          </w:tcPr>
          <w:p w14:paraId="13602B23" w14:textId="77777777" w:rsidR="00A6497F" w:rsidRDefault="00A6497F" w:rsidP="003F230A">
            <w:pPr>
              <w:cnfStyle w:val="000000000000" w:firstRow="0" w:lastRow="0" w:firstColumn="0" w:lastColumn="0" w:oddVBand="0" w:evenVBand="0" w:oddHBand="0" w:evenHBand="0" w:firstRowFirstColumn="0" w:firstRowLastColumn="0" w:lastRowFirstColumn="0" w:lastRowLastColumn="0"/>
              <w:rPr>
                <w:ins w:id="1342" w:author="Rebeca de la Paz Gonzales" w:date="2017-06-25T23:16:00Z"/>
              </w:rPr>
            </w:pPr>
            <w:ins w:id="1343" w:author="Rebeca de la Paz Gonzales" w:date="2017-06-25T23:20:00Z">
              <w:r>
                <w:t>Comprueba que se r</w:t>
              </w:r>
            </w:ins>
            <w:ins w:id="1344" w:author="Rebeca de la Paz Gonzales" w:date="2017-06-25T23:17:00Z">
              <w:r>
                <w:t>eemplaza</w:t>
              </w:r>
            </w:ins>
            <w:ins w:id="1345" w:author="Rebeca de la Paz Gonzales" w:date="2017-06-25T23:20:00Z">
              <w:r>
                <w:t>n</w:t>
              </w:r>
            </w:ins>
            <w:ins w:id="1346" w:author="Rebeca de la Paz Gonzales" w:date="2017-06-25T23:17:00Z">
              <w:r>
                <w:t xml:space="preserve"> los valores de los elementos de una relaci</w:t>
              </w:r>
            </w:ins>
            <w:ins w:id="1347" w:author="Rebeca de la Paz Gonzales" w:date="2017-06-25T23:18:00Z">
              <w:r>
                <w:t>ón</w:t>
              </w:r>
            </w:ins>
            <w:ins w:id="1348" w:author="Rebeca de la Paz Gonzales" w:date="2017-06-25T23:20:00Z">
              <w:r>
                <w:t xml:space="preserve"> correctamente</w:t>
              </w:r>
            </w:ins>
            <w:ins w:id="1349" w:author="Rebeca de la Paz Gonzales" w:date="2017-06-25T23:18:00Z">
              <w:r>
                <w:t>.</w:t>
              </w:r>
            </w:ins>
          </w:p>
        </w:tc>
      </w:tr>
      <w:tr w:rsidR="00A6497F" w14:paraId="57B1E46A" w14:textId="77777777" w:rsidTr="00CA5A1B">
        <w:tblPrEx>
          <w:tblW w:w="9213" w:type="dxa"/>
          <w:tblInd w:w="141" w:type="dxa"/>
          <w:tblPrExChange w:id="1350" w:author="Rebeca de la Paz Gonzales" w:date="2017-06-26T00:21:00Z">
            <w:tblPrEx>
              <w:tblW w:w="9032" w:type="dxa"/>
              <w:tblInd w:w="1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trHeight w:val="228"/>
          <w:ins w:id="1351" w:author="Rebeca de la Paz Gonzales" w:date="2017-06-25T23:50:00Z"/>
          <w:trPrChange w:id="1352" w:author="Rebeca de la Paz Gonzales" w:date="2017-06-26T00:21:00Z">
            <w:trPr>
              <w:gridAfter w:val="0"/>
              <w:trHeight w:val="228"/>
            </w:trPr>
          </w:trPrChange>
        </w:trPr>
        <w:tc>
          <w:tcPr>
            <w:cnfStyle w:val="001000000000" w:firstRow="0" w:lastRow="0" w:firstColumn="1" w:lastColumn="0" w:oddVBand="0" w:evenVBand="0" w:oddHBand="0" w:evenHBand="0" w:firstRowFirstColumn="0" w:firstRowLastColumn="0" w:lastRowFirstColumn="0" w:lastRowLastColumn="0"/>
            <w:tcW w:w="9213" w:type="dxa"/>
            <w:gridSpan w:val="2"/>
            <w:tcPrChange w:id="1353" w:author="Rebeca de la Paz Gonzales" w:date="2017-06-26T00:21:00Z">
              <w:tcPr>
                <w:tcW w:w="9032" w:type="dxa"/>
                <w:gridSpan w:val="2"/>
              </w:tcPr>
            </w:tcPrChange>
          </w:tcPr>
          <w:p w14:paraId="688BD687" w14:textId="77777777" w:rsidR="00A6497F" w:rsidRDefault="00A6497F">
            <w:pPr>
              <w:jc w:val="center"/>
              <w:cnfStyle w:val="001000100000" w:firstRow="0" w:lastRow="0" w:firstColumn="1" w:lastColumn="0" w:oddVBand="0" w:evenVBand="0" w:oddHBand="1" w:evenHBand="0" w:firstRowFirstColumn="0" w:firstRowLastColumn="0" w:lastRowFirstColumn="0" w:lastRowLastColumn="0"/>
              <w:rPr>
                <w:ins w:id="1354" w:author="Rebeca de la Paz Gonzales" w:date="2017-06-25T23:50:00Z"/>
              </w:rPr>
              <w:pPrChange w:id="1355" w:author="Rebeca de la Paz Gonzales" w:date="2017-06-25T23:51:00Z">
                <w:pPr>
                  <w:cnfStyle w:val="001000100000" w:firstRow="0" w:lastRow="0" w:firstColumn="1" w:lastColumn="0" w:oddVBand="0" w:evenVBand="0" w:oddHBand="1" w:evenHBand="0" w:firstRowFirstColumn="0" w:firstRowLastColumn="0" w:lastRowFirstColumn="0" w:lastRowLastColumn="0"/>
                </w:pPr>
              </w:pPrChange>
            </w:pPr>
            <w:ins w:id="1356" w:author="Rebeca de la Paz Gonzales" w:date="2017-06-25T23:51:00Z">
              <w:r>
                <w:t>COBERTURA</w:t>
              </w:r>
            </w:ins>
          </w:p>
        </w:tc>
      </w:tr>
      <w:tr w:rsidR="00A6497F" w14:paraId="08EF5058" w14:textId="77777777" w:rsidTr="00CA5A1B">
        <w:tblPrEx>
          <w:tblW w:w="9213" w:type="dxa"/>
          <w:tblInd w:w="141" w:type="dxa"/>
          <w:tblPrExChange w:id="1357" w:author="Rebeca de la Paz Gonzales" w:date="2017-06-26T01:50:00Z">
            <w:tblPrEx>
              <w:tblW w:w="9213" w:type="dxa"/>
              <w:tblInd w:w="141" w:type="dxa"/>
            </w:tblPrEx>
          </w:tblPrExChange>
        </w:tblPrEx>
        <w:trPr>
          <w:trHeight w:val="3785"/>
          <w:ins w:id="1358" w:author="Rebeca de la Paz Gonzales" w:date="2017-06-25T23:49:00Z"/>
          <w:trPrChange w:id="1359" w:author="Rebeca de la Paz Gonzales" w:date="2017-06-26T01:50:00Z">
            <w:trPr>
              <w:trHeight w:val="3911"/>
            </w:trPr>
          </w:trPrChange>
        </w:trPr>
        <w:tc>
          <w:tcPr>
            <w:cnfStyle w:val="001000000000" w:firstRow="0" w:lastRow="0" w:firstColumn="1" w:lastColumn="0" w:oddVBand="0" w:evenVBand="0" w:oddHBand="0" w:evenHBand="0" w:firstRowFirstColumn="0" w:firstRowLastColumn="0" w:lastRowFirstColumn="0" w:lastRowLastColumn="0"/>
            <w:tcW w:w="4376" w:type="dxa"/>
            <w:tcPrChange w:id="1360" w:author="Rebeca de la Paz Gonzales" w:date="2017-06-26T01:50:00Z">
              <w:tcPr>
                <w:tcW w:w="4376" w:type="dxa"/>
              </w:tcPr>
            </w:tcPrChange>
          </w:tcPr>
          <w:p w14:paraId="5E949B82" w14:textId="77777777" w:rsidR="00A6497F" w:rsidRDefault="00A6497F">
            <w:pPr>
              <w:jc w:val="center"/>
              <w:rPr>
                <w:ins w:id="1361" w:author="Rebeca de la Paz Gonzales" w:date="2017-06-25T23:50:00Z"/>
              </w:rPr>
              <w:pPrChange w:id="1362" w:author="Rebeca de la Paz Gonzales" w:date="2017-06-25T23:53:00Z">
                <w:pPr/>
              </w:pPrChange>
            </w:pPr>
          </w:p>
          <w:p w14:paraId="061EC4BD" w14:textId="77777777" w:rsidR="00A6497F" w:rsidRDefault="00A6497F">
            <w:pPr>
              <w:jc w:val="center"/>
              <w:rPr>
                <w:ins w:id="1363" w:author="Rebeca de la Paz Gonzales" w:date="2017-06-25T23:49:00Z"/>
              </w:rPr>
              <w:pPrChange w:id="1364" w:author="Rebeca de la Paz Gonzales" w:date="2017-06-25T23:53:00Z">
                <w:pPr/>
              </w:pPrChange>
            </w:pPr>
            <w:ins w:id="1365" w:author="Rebeca de la Paz Gonzales" w:date="2017-06-25T23:50:00Z">
              <w:r>
                <w:rPr>
                  <w:noProof/>
                </w:rPr>
                <w:drawing>
                  <wp:inline distT="0" distB="0" distL="0" distR="0" wp14:anchorId="5FE9E475" wp14:editId="2AEE47F4">
                    <wp:extent cx="2632433" cy="552262"/>
                    <wp:effectExtent l="0" t="0" r="9525" b="6985"/>
                    <wp:docPr id="34" name="Imagen 34" descr="../../../../Desktop/Captura%20de%20pantalla%202017-06-25%20a%20las%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06-25%20a%20las%202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3900"/>
                            <a:stretch/>
                          </pic:blipFill>
                          <pic:spPr bwMode="auto">
                            <a:xfrm>
                              <a:off x="0" y="0"/>
                              <a:ext cx="2632809" cy="552341"/>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837" w:type="dxa"/>
            <w:tcPrChange w:id="1366" w:author="Rebeca de la Paz Gonzales" w:date="2017-06-26T01:50:00Z">
              <w:tcPr>
                <w:tcW w:w="4837" w:type="dxa"/>
                <w:gridSpan w:val="2"/>
              </w:tcPr>
            </w:tcPrChange>
          </w:tcPr>
          <w:p w14:paraId="656E3976" w14:textId="77777777" w:rsidR="00A6497F" w:rsidRDefault="00A6497F">
            <w:pPr>
              <w:jc w:val="center"/>
              <w:cnfStyle w:val="000000000000" w:firstRow="0" w:lastRow="0" w:firstColumn="0" w:lastColumn="0" w:oddVBand="0" w:evenVBand="0" w:oddHBand="0" w:evenHBand="0" w:firstRowFirstColumn="0" w:firstRowLastColumn="0" w:lastRowFirstColumn="0" w:lastRowLastColumn="0"/>
              <w:rPr>
                <w:ins w:id="1367" w:author="Rebeca de la Paz Gonzales" w:date="2017-06-25T23:50:00Z"/>
              </w:rPr>
              <w:pPrChange w:id="1368" w:author="Rebeca de la Paz Gonzales" w:date="2017-06-25T23:53:00Z">
                <w:pPr>
                  <w:cnfStyle w:val="000000000000" w:firstRow="0" w:lastRow="0" w:firstColumn="0" w:lastColumn="0" w:oddVBand="0" w:evenVBand="0" w:oddHBand="0" w:evenHBand="0" w:firstRowFirstColumn="0" w:firstRowLastColumn="0" w:lastRowFirstColumn="0" w:lastRowLastColumn="0"/>
                </w:pPr>
              </w:pPrChange>
            </w:pPr>
          </w:p>
          <w:p w14:paraId="509F438D" w14:textId="77777777" w:rsidR="00A6497F" w:rsidRDefault="00A6497F">
            <w:pPr>
              <w:keepNext/>
              <w:jc w:val="center"/>
              <w:cnfStyle w:val="000000000000" w:firstRow="0" w:lastRow="0" w:firstColumn="0" w:lastColumn="0" w:oddVBand="0" w:evenVBand="0" w:oddHBand="0" w:evenHBand="0" w:firstRowFirstColumn="0" w:firstRowLastColumn="0" w:lastRowFirstColumn="0" w:lastRowLastColumn="0"/>
              <w:rPr>
                <w:ins w:id="1369" w:author="Rebeca de la Paz Gonzales" w:date="2017-06-25T23:49:00Z"/>
              </w:rPr>
              <w:pPrChange w:id="1370" w:author="Rebeca de la Paz Gonzales" w:date="2017-06-26T01:50:00Z">
                <w:pPr>
                  <w:cnfStyle w:val="000000000000" w:firstRow="0" w:lastRow="0" w:firstColumn="0" w:lastColumn="0" w:oddVBand="0" w:evenVBand="0" w:oddHBand="0" w:evenHBand="0" w:firstRowFirstColumn="0" w:firstRowLastColumn="0" w:lastRowFirstColumn="0" w:lastRowLastColumn="0"/>
                </w:pPr>
              </w:pPrChange>
            </w:pPr>
            <w:ins w:id="1371" w:author="Rebeca de la Paz Gonzales" w:date="2017-06-25T23:50:00Z">
              <w:r>
                <w:rPr>
                  <w:noProof/>
                </w:rPr>
                <w:drawing>
                  <wp:inline distT="0" distB="0" distL="0" distR="0" wp14:anchorId="124B2141" wp14:editId="67476445">
                    <wp:extent cx="2471078" cy="2047768"/>
                    <wp:effectExtent l="0" t="0" r="0" b="10160"/>
                    <wp:docPr id="35" name="Imagen 35" descr="../../../../Desktop/Captura%20de%20pantalla%202017-06-25%20a%20las%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6-25%20a%20las%20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1429" cy="2064632"/>
                            </a:xfrm>
                            <a:prstGeom prst="rect">
                              <a:avLst/>
                            </a:prstGeom>
                            <a:noFill/>
                            <a:ln>
                              <a:noFill/>
                            </a:ln>
                          </pic:spPr>
                        </pic:pic>
                      </a:graphicData>
                    </a:graphic>
                  </wp:inline>
                </w:drawing>
              </w:r>
            </w:ins>
          </w:p>
        </w:tc>
      </w:tr>
    </w:tbl>
    <w:p w14:paraId="488A1E4E" w14:textId="7A11A4B7" w:rsidR="00CA5A1B" w:rsidRPr="0029353A" w:rsidRDefault="0029353A" w:rsidP="0029353A">
      <w:pPr>
        <w:pStyle w:val="Descripcin"/>
        <w:jc w:val="center"/>
        <w:rPr>
          <w:b/>
          <w:i w:val="0"/>
          <w:sz w:val="22"/>
          <w:szCs w:val="22"/>
        </w:rPr>
      </w:pPr>
      <w:bookmarkStart w:id="1372" w:name="_Toc486370308"/>
      <w:r w:rsidRPr="0029353A">
        <w:rPr>
          <w:b/>
          <w:i w:val="0"/>
          <w:sz w:val="22"/>
          <w:szCs w:val="22"/>
        </w:rPr>
        <w:t xml:space="preserve">Tabla </w:t>
      </w:r>
      <w:r w:rsidRPr="0029353A">
        <w:rPr>
          <w:b/>
          <w:i w:val="0"/>
          <w:sz w:val="22"/>
          <w:szCs w:val="22"/>
        </w:rPr>
        <w:fldChar w:fldCharType="begin"/>
      </w:r>
      <w:r w:rsidRPr="0029353A">
        <w:rPr>
          <w:b/>
          <w:i w:val="0"/>
          <w:sz w:val="22"/>
          <w:szCs w:val="22"/>
        </w:rPr>
        <w:instrText xml:space="preserve"> SEQ Tabla \* ARABIC </w:instrText>
      </w:r>
      <w:r w:rsidRPr="0029353A">
        <w:rPr>
          <w:b/>
          <w:i w:val="0"/>
          <w:sz w:val="22"/>
          <w:szCs w:val="22"/>
        </w:rPr>
        <w:fldChar w:fldCharType="separate"/>
      </w:r>
      <w:r>
        <w:rPr>
          <w:b/>
          <w:i w:val="0"/>
          <w:noProof/>
          <w:sz w:val="22"/>
          <w:szCs w:val="22"/>
        </w:rPr>
        <w:t>5</w:t>
      </w:r>
      <w:r w:rsidRPr="0029353A">
        <w:rPr>
          <w:b/>
          <w:i w:val="0"/>
          <w:sz w:val="22"/>
          <w:szCs w:val="22"/>
        </w:rPr>
        <w:fldChar w:fldCharType="end"/>
      </w:r>
      <w:r w:rsidRPr="0029353A">
        <w:rPr>
          <w:b/>
          <w:i w:val="0"/>
          <w:sz w:val="22"/>
          <w:szCs w:val="22"/>
        </w:rPr>
        <w:t>. Cobertura de la clase RelationTest</w:t>
      </w:r>
      <w:bookmarkEnd w:id="1372"/>
    </w:p>
    <w:p w14:paraId="6F98C93A" w14:textId="77777777" w:rsidR="00EF0B7E" w:rsidRDefault="00EF0B7E" w:rsidP="00A6497F"/>
    <w:p w14:paraId="536CB958" w14:textId="77777777" w:rsidR="00EF0B7E" w:rsidRDefault="00EF0B7E" w:rsidP="00A6497F"/>
    <w:tbl>
      <w:tblPr>
        <w:tblStyle w:val="Tablanormal1"/>
        <w:tblW w:w="9218" w:type="dxa"/>
        <w:tblInd w:w="141" w:type="dxa"/>
        <w:tblLook w:val="04A0" w:firstRow="1" w:lastRow="0" w:firstColumn="1" w:lastColumn="0" w:noHBand="0" w:noVBand="1"/>
      </w:tblPr>
      <w:tblGrid>
        <w:gridCol w:w="4399"/>
        <w:gridCol w:w="4819"/>
        <w:tblGridChange w:id="1373">
          <w:tblGrid>
            <w:gridCol w:w="4399"/>
            <w:gridCol w:w="4819"/>
            <w:gridCol w:w="142"/>
          </w:tblGrid>
        </w:tblGridChange>
      </w:tblGrid>
      <w:tr w:rsidR="00EF0B7E" w14:paraId="30D0D2FA" w14:textId="77777777" w:rsidTr="00656532">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9218" w:type="dxa"/>
            <w:gridSpan w:val="2"/>
          </w:tcPr>
          <w:p w14:paraId="04EDC5FB" w14:textId="63972F06" w:rsidR="00EF0B7E" w:rsidRDefault="00EF0B7E" w:rsidP="00656532">
            <w:r>
              <w:t>CLASE:</w:t>
            </w:r>
            <w:r w:rsidR="00E21FB4">
              <w:t xml:space="preserve"> TupleTest</w:t>
            </w:r>
          </w:p>
        </w:tc>
      </w:tr>
      <w:tr w:rsidR="00EF0B7E" w14:paraId="10D4402E" w14:textId="77777777" w:rsidTr="00656532">
        <w:trPr>
          <w:cnfStyle w:val="000000100000" w:firstRow="0" w:lastRow="0" w:firstColumn="0" w:lastColumn="0" w:oddVBand="0" w:evenVBand="0" w:oddHBand="1" w:evenHBand="0" w:firstRowFirstColumn="0" w:firstRowLastColumn="0" w:lastRowFirstColumn="0" w:lastRowLastColumn="0"/>
          <w:trHeight w:val="329"/>
          <w:ins w:id="1374" w:author="Rebeca de la Paz Gonzales" w:date="2017-06-25T23:19:00Z"/>
        </w:trPr>
        <w:tc>
          <w:tcPr>
            <w:cnfStyle w:val="001000000000" w:firstRow="0" w:lastRow="0" w:firstColumn="1" w:lastColumn="0" w:oddVBand="0" w:evenVBand="0" w:oddHBand="0" w:evenHBand="0" w:firstRowFirstColumn="0" w:firstRowLastColumn="0" w:lastRowFirstColumn="0" w:lastRowLastColumn="0"/>
            <w:tcW w:w="4399" w:type="dxa"/>
          </w:tcPr>
          <w:p w14:paraId="6160ED54" w14:textId="77777777" w:rsidR="00EF0B7E" w:rsidRDefault="00EF0B7E" w:rsidP="00656532">
            <w:pPr>
              <w:rPr>
                <w:ins w:id="1375" w:author="Rebeca de la Paz Gonzales" w:date="2017-06-25T23:19:00Z"/>
              </w:rPr>
            </w:pPr>
            <w:ins w:id="1376" w:author="Rebeca de la Paz Gonzales" w:date="2017-06-25T23:19:00Z">
              <w:r>
                <w:t>MÉTODO</w:t>
              </w:r>
            </w:ins>
          </w:p>
        </w:tc>
        <w:tc>
          <w:tcPr>
            <w:tcW w:w="4819" w:type="dxa"/>
          </w:tcPr>
          <w:p w14:paraId="5E7D87EC" w14:textId="77777777" w:rsidR="00EF0B7E" w:rsidRDefault="00EF0B7E" w:rsidP="00656532">
            <w:pPr>
              <w:cnfStyle w:val="000000100000" w:firstRow="0" w:lastRow="0" w:firstColumn="0" w:lastColumn="0" w:oddVBand="0" w:evenVBand="0" w:oddHBand="1" w:evenHBand="0" w:firstRowFirstColumn="0" w:firstRowLastColumn="0" w:lastRowFirstColumn="0" w:lastRowLastColumn="0"/>
              <w:rPr>
                <w:ins w:id="1377" w:author="Rebeca de la Paz Gonzales" w:date="2017-06-25T23:19:00Z"/>
              </w:rPr>
            </w:pPr>
            <w:ins w:id="1378" w:author="Rebeca de la Paz Gonzales" w:date="2017-06-25T23:19:00Z">
              <w:r>
                <w:t>DESCRIPCIÓN</w:t>
              </w:r>
            </w:ins>
          </w:p>
        </w:tc>
      </w:tr>
      <w:tr w:rsidR="00EF0B7E" w14:paraId="57F459FB" w14:textId="77777777" w:rsidTr="00656532">
        <w:tblPrEx>
          <w:tblW w:w="9218" w:type="dxa"/>
          <w:tblInd w:w="141" w:type="dxa"/>
          <w:tblPrExChange w:id="1379" w:author="Rebeca de la Paz Gonzales" w:date="2017-06-26T00:21:00Z">
            <w:tblPrEx>
              <w:tblW w:w="9218" w:type="dxa"/>
              <w:tblInd w:w="-5" w:type="dxa"/>
            </w:tblPrEx>
          </w:tblPrExChange>
        </w:tblPrEx>
        <w:trPr>
          <w:ins w:id="1380" w:author="Rebeca de la Paz Gonzales" w:date="2017-06-25T23:19:00Z"/>
          <w:trPrChange w:id="1381" w:author="Rebeca de la Paz Gonzales" w:date="2017-06-26T00:21:00Z">
            <w:trPr>
              <w:gridAfter w:val="0"/>
            </w:trPr>
          </w:trPrChange>
        </w:trPr>
        <w:tc>
          <w:tcPr>
            <w:cnfStyle w:val="001000000000" w:firstRow="0" w:lastRow="0" w:firstColumn="1" w:lastColumn="0" w:oddVBand="0" w:evenVBand="0" w:oddHBand="0" w:evenHBand="0" w:firstRowFirstColumn="0" w:firstRowLastColumn="0" w:lastRowFirstColumn="0" w:lastRowLastColumn="0"/>
            <w:tcW w:w="4399" w:type="dxa"/>
            <w:tcPrChange w:id="1382" w:author="Rebeca de la Paz Gonzales" w:date="2017-06-26T00:21:00Z">
              <w:tcPr>
                <w:tcW w:w="4399" w:type="dxa"/>
              </w:tcPr>
            </w:tcPrChange>
          </w:tcPr>
          <w:p w14:paraId="39AED737" w14:textId="77777777" w:rsidR="00EF0B7E" w:rsidRDefault="00EF0B7E" w:rsidP="00656532">
            <w:pPr>
              <w:rPr>
                <w:ins w:id="1383" w:author="Rebeca de la Paz Gonzales" w:date="2017-06-25T23:19:00Z"/>
              </w:rPr>
            </w:pPr>
            <w:ins w:id="1384" w:author="Rebeca de la Paz Gonzales" w:date="2017-06-25T23:19:00Z">
              <w:r>
                <w:t>equals</w:t>
              </w:r>
            </w:ins>
          </w:p>
        </w:tc>
        <w:tc>
          <w:tcPr>
            <w:tcW w:w="4819" w:type="dxa"/>
            <w:tcPrChange w:id="1385" w:author="Rebeca de la Paz Gonzales" w:date="2017-06-26T00:21:00Z">
              <w:tcPr>
                <w:tcW w:w="4819" w:type="dxa"/>
              </w:tcPr>
            </w:tcPrChange>
          </w:tcPr>
          <w:p w14:paraId="03831CCB" w14:textId="77777777" w:rsidR="00EF0B7E" w:rsidRDefault="00EF0B7E" w:rsidP="00656532">
            <w:pPr>
              <w:cnfStyle w:val="000000000000" w:firstRow="0" w:lastRow="0" w:firstColumn="0" w:lastColumn="0" w:oddVBand="0" w:evenVBand="0" w:oddHBand="0" w:evenHBand="0" w:firstRowFirstColumn="0" w:firstRowLastColumn="0" w:lastRowFirstColumn="0" w:lastRowLastColumn="0"/>
              <w:rPr>
                <w:ins w:id="1386" w:author="Rebeca de la Paz Gonzales" w:date="2017-06-25T23:19:00Z"/>
              </w:rPr>
            </w:pPr>
            <w:ins w:id="1387" w:author="Rebeca de la Paz Gonzales" w:date="2017-06-25T23:19:00Z">
              <w:r>
                <w:t xml:space="preserve">Comprueba los elementos de dos </w:t>
              </w:r>
            </w:ins>
            <w:ins w:id="1388" w:author="Rebeca de la Paz Gonzales" w:date="2017-06-25T23:20:00Z">
              <w:r>
                <w:t>tuplas</w:t>
              </w:r>
            </w:ins>
            <w:ins w:id="1389" w:author="Rebeca de la Paz Gonzales" w:date="2017-06-25T23:19:00Z">
              <w:r>
                <w:t xml:space="preserve"> para ver si son iguales</w:t>
              </w:r>
            </w:ins>
          </w:p>
        </w:tc>
      </w:tr>
      <w:tr w:rsidR="00EF0B7E" w14:paraId="58E32E16" w14:textId="77777777" w:rsidTr="00656532">
        <w:tblPrEx>
          <w:tblW w:w="9218" w:type="dxa"/>
          <w:tblInd w:w="141" w:type="dxa"/>
          <w:tblPrExChange w:id="1390" w:author="Rebeca de la Paz Gonzales" w:date="2017-06-26T01:52:00Z">
            <w:tblPrEx>
              <w:tblW w:w="9360" w:type="dxa"/>
              <w:tblInd w:w="-5" w:type="dxa"/>
            </w:tblPrEx>
          </w:tblPrExChange>
        </w:tblPrEx>
        <w:trPr>
          <w:cnfStyle w:val="000000100000" w:firstRow="0" w:lastRow="0" w:firstColumn="0" w:lastColumn="0" w:oddVBand="0" w:evenVBand="0" w:oddHBand="1" w:evenHBand="0" w:firstRowFirstColumn="0" w:firstRowLastColumn="0" w:lastRowFirstColumn="0" w:lastRowLastColumn="0"/>
          <w:trHeight w:val="277"/>
          <w:ins w:id="1391" w:author="Rebeca de la Paz Gonzales" w:date="2017-06-25T23:52:00Z"/>
        </w:trPr>
        <w:tc>
          <w:tcPr>
            <w:cnfStyle w:val="001000000000" w:firstRow="0" w:lastRow="0" w:firstColumn="1" w:lastColumn="0" w:oddVBand="0" w:evenVBand="0" w:oddHBand="0" w:evenHBand="0" w:firstRowFirstColumn="0" w:firstRowLastColumn="0" w:lastRowFirstColumn="0" w:lastRowLastColumn="0"/>
            <w:tcW w:w="9218" w:type="dxa"/>
            <w:gridSpan w:val="2"/>
            <w:tcPrChange w:id="1392" w:author="Rebeca de la Paz Gonzales" w:date="2017-06-26T01:52:00Z">
              <w:tcPr>
                <w:tcW w:w="9360" w:type="dxa"/>
                <w:gridSpan w:val="3"/>
              </w:tcPr>
            </w:tcPrChange>
          </w:tcPr>
          <w:p w14:paraId="542CE1E7" w14:textId="77777777" w:rsidR="00EF0B7E" w:rsidRDefault="00EF0B7E">
            <w:pPr>
              <w:jc w:val="center"/>
              <w:cnfStyle w:val="001000100000" w:firstRow="0" w:lastRow="0" w:firstColumn="1" w:lastColumn="0" w:oddVBand="0" w:evenVBand="0" w:oddHBand="1" w:evenHBand="0" w:firstRowFirstColumn="0" w:firstRowLastColumn="0" w:lastRowFirstColumn="0" w:lastRowLastColumn="0"/>
              <w:rPr>
                <w:ins w:id="1393" w:author="Rebeca de la Paz Gonzales" w:date="2017-06-25T23:52:00Z"/>
              </w:rPr>
              <w:pPrChange w:id="1394" w:author="Rebeca de la Paz Gonzales" w:date="2017-06-25T23:53:00Z">
                <w:pPr>
                  <w:cnfStyle w:val="001000100000" w:firstRow="0" w:lastRow="0" w:firstColumn="1" w:lastColumn="0" w:oddVBand="0" w:evenVBand="0" w:oddHBand="1" w:evenHBand="0" w:firstRowFirstColumn="0" w:firstRowLastColumn="0" w:lastRowFirstColumn="0" w:lastRowLastColumn="0"/>
                </w:pPr>
              </w:pPrChange>
            </w:pPr>
            <w:ins w:id="1395" w:author="Rebeca de la Paz Gonzales" w:date="2017-06-25T23:53:00Z">
              <w:r>
                <w:t>COBERTURA</w:t>
              </w:r>
            </w:ins>
          </w:p>
        </w:tc>
      </w:tr>
      <w:tr w:rsidR="00EF0B7E" w14:paraId="77618F3D" w14:textId="77777777" w:rsidTr="00656532">
        <w:tblPrEx>
          <w:tblW w:w="9218" w:type="dxa"/>
          <w:tblInd w:w="141" w:type="dxa"/>
          <w:tblPrExChange w:id="1396" w:author="Rebeca de la Paz Gonzales" w:date="2017-06-26T00:21:00Z">
            <w:tblPrEx>
              <w:tblW w:w="9360" w:type="dxa"/>
              <w:tblInd w:w="-5" w:type="dxa"/>
            </w:tblPrEx>
          </w:tblPrExChange>
        </w:tblPrEx>
        <w:trPr>
          <w:trHeight w:val="264"/>
          <w:ins w:id="1397" w:author="Rebeca de la Paz Gonzales" w:date="2017-06-25T23:52:00Z"/>
          <w:trPrChange w:id="1398" w:author="Rebeca de la Paz Gonzales" w:date="2017-06-26T00:21:00Z">
            <w:trPr>
              <w:trHeight w:val="264"/>
            </w:trPr>
          </w:trPrChange>
        </w:trPr>
        <w:tc>
          <w:tcPr>
            <w:cnfStyle w:val="001000000000" w:firstRow="0" w:lastRow="0" w:firstColumn="1" w:lastColumn="0" w:oddVBand="0" w:evenVBand="0" w:oddHBand="0" w:evenHBand="0" w:firstRowFirstColumn="0" w:firstRowLastColumn="0" w:lastRowFirstColumn="0" w:lastRowLastColumn="0"/>
            <w:tcW w:w="9218" w:type="dxa"/>
            <w:gridSpan w:val="2"/>
            <w:tcPrChange w:id="1399" w:author="Rebeca de la Paz Gonzales" w:date="2017-06-26T00:21:00Z">
              <w:tcPr>
                <w:tcW w:w="9360" w:type="dxa"/>
                <w:gridSpan w:val="3"/>
              </w:tcPr>
            </w:tcPrChange>
          </w:tcPr>
          <w:p w14:paraId="1E6BF3A9" w14:textId="77777777" w:rsidR="00EF0B7E" w:rsidRDefault="00EF0B7E" w:rsidP="00656532">
            <w:pPr>
              <w:rPr>
                <w:ins w:id="1400" w:author="Rebeca de la Paz Gonzales" w:date="2017-06-26T00:19:00Z"/>
              </w:rPr>
            </w:pPr>
          </w:p>
          <w:p w14:paraId="2E6F62ED" w14:textId="77777777" w:rsidR="00EF0B7E" w:rsidRDefault="00EF0B7E">
            <w:pPr>
              <w:jc w:val="center"/>
              <w:rPr>
                <w:ins w:id="1401" w:author="Rebeca de la Paz Gonzales" w:date="2017-06-26T00:19:00Z"/>
              </w:rPr>
              <w:pPrChange w:id="1402" w:author="Rebeca de la Paz Gonzales" w:date="2017-06-26T00:19:00Z">
                <w:pPr/>
              </w:pPrChange>
            </w:pPr>
            <w:ins w:id="1403" w:author="Rebeca de la Paz Gonzales" w:date="2017-06-26T00:19:00Z">
              <w:r>
                <w:rPr>
                  <w:noProof/>
                </w:rPr>
                <w:drawing>
                  <wp:inline distT="0" distB="0" distL="0" distR="0" wp14:anchorId="74C101EF" wp14:editId="2B741873">
                    <wp:extent cx="2581879" cy="2227970"/>
                    <wp:effectExtent l="0" t="0" r="9525" b="7620"/>
                    <wp:docPr id="36" name="Imagen 36"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Captura%20de%20pantalla%202017-06-26%20a%20las%20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91482" cy="2236257"/>
                            </a:xfrm>
                            <a:prstGeom prst="rect">
                              <a:avLst/>
                            </a:prstGeom>
                            <a:noFill/>
                            <a:ln>
                              <a:noFill/>
                            </a:ln>
                          </pic:spPr>
                        </pic:pic>
                      </a:graphicData>
                    </a:graphic>
                  </wp:inline>
                </w:drawing>
              </w:r>
            </w:ins>
          </w:p>
          <w:p w14:paraId="0232F159" w14:textId="77777777" w:rsidR="00EF0B7E" w:rsidRDefault="00EF0B7E">
            <w:pPr>
              <w:keepNext/>
              <w:jc w:val="center"/>
              <w:rPr>
                <w:ins w:id="1404" w:author="Rebeca de la Paz Gonzales" w:date="2017-06-25T23:52:00Z"/>
              </w:rPr>
              <w:pPrChange w:id="1405" w:author="Rebeca de la Paz Gonzales" w:date="2017-06-26T00:19:00Z">
                <w:pPr/>
              </w:pPrChange>
            </w:pPr>
          </w:p>
        </w:tc>
      </w:tr>
    </w:tbl>
    <w:p w14:paraId="4B647F36" w14:textId="1C45AA1D" w:rsidR="00EF0B7E" w:rsidRPr="0029353A" w:rsidRDefault="0029353A" w:rsidP="0029353A">
      <w:pPr>
        <w:pStyle w:val="Descripcin"/>
        <w:jc w:val="center"/>
        <w:rPr>
          <w:b/>
          <w:i w:val="0"/>
          <w:sz w:val="22"/>
          <w:szCs w:val="22"/>
        </w:rPr>
      </w:pPr>
      <w:bookmarkStart w:id="1406" w:name="_Toc486370309"/>
      <w:r w:rsidRPr="0029353A">
        <w:rPr>
          <w:b/>
          <w:i w:val="0"/>
          <w:sz w:val="22"/>
          <w:szCs w:val="22"/>
        </w:rPr>
        <w:t xml:space="preserve">Tabla </w:t>
      </w:r>
      <w:r w:rsidRPr="0029353A">
        <w:rPr>
          <w:b/>
          <w:i w:val="0"/>
          <w:sz w:val="22"/>
          <w:szCs w:val="22"/>
        </w:rPr>
        <w:fldChar w:fldCharType="begin"/>
      </w:r>
      <w:r w:rsidRPr="0029353A">
        <w:rPr>
          <w:b/>
          <w:i w:val="0"/>
          <w:sz w:val="22"/>
          <w:szCs w:val="22"/>
        </w:rPr>
        <w:instrText xml:space="preserve"> SEQ Tabla \* ARABIC </w:instrText>
      </w:r>
      <w:r w:rsidRPr="0029353A">
        <w:rPr>
          <w:b/>
          <w:i w:val="0"/>
          <w:sz w:val="22"/>
          <w:szCs w:val="22"/>
        </w:rPr>
        <w:fldChar w:fldCharType="separate"/>
      </w:r>
      <w:r>
        <w:rPr>
          <w:b/>
          <w:i w:val="0"/>
          <w:noProof/>
          <w:sz w:val="22"/>
          <w:szCs w:val="22"/>
        </w:rPr>
        <w:t>6</w:t>
      </w:r>
      <w:r w:rsidRPr="0029353A">
        <w:rPr>
          <w:b/>
          <w:i w:val="0"/>
          <w:sz w:val="22"/>
          <w:szCs w:val="22"/>
        </w:rPr>
        <w:fldChar w:fldCharType="end"/>
      </w:r>
      <w:r w:rsidRPr="0029353A">
        <w:rPr>
          <w:b/>
          <w:i w:val="0"/>
          <w:sz w:val="22"/>
          <w:szCs w:val="22"/>
        </w:rPr>
        <w:t>. Cobertura de la clase TupleTest</w:t>
      </w:r>
      <w:bookmarkEnd w:id="1406"/>
    </w:p>
    <w:p w14:paraId="004594F8" w14:textId="1FDAB98A" w:rsidR="00EF0B7E" w:rsidRDefault="00EF0B7E">
      <w:pPr>
        <w:jc w:val="left"/>
      </w:pPr>
      <w:r>
        <w:br w:type="page"/>
      </w:r>
    </w:p>
    <w:p w14:paraId="0870906A" w14:textId="77777777" w:rsidR="00EF0B7E" w:rsidRDefault="00EF0B7E" w:rsidP="00A6497F"/>
    <w:tbl>
      <w:tblPr>
        <w:tblStyle w:val="Tablanormal1"/>
        <w:tblW w:w="9218" w:type="dxa"/>
        <w:tblInd w:w="141" w:type="dxa"/>
        <w:tblLook w:val="04A0" w:firstRow="1" w:lastRow="0" w:firstColumn="1" w:lastColumn="0" w:noHBand="0" w:noVBand="1"/>
      </w:tblPr>
      <w:tblGrid>
        <w:gridCol w:w="4399"/>
        <w:gridCol w:w="4819"/>
        <w:tblGridChange w:id="1407">
          <w:tblGrid>
            <w:gridCol w:w="4399"/>
            <w:gridCol w:w="4819"/>
          </w:tblGrid>
        </w:tblGridChange>
      </w:tblGrid>
      <w:tr w:rsidR="00EF0B7E" w14:paraId="60EFA1CC" w14:textId="77777777" w:rsidTr="00656532">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9218" w:type="dxa"/>
            <w:gridSpan w:val="2"/>
          </w:tcPr>
          <w:p w14:paraId="0CC4474A" w14:textId="41223CF3" w:rsidR="00EF0B7E" w:rsidRDefault="00EF0B7E" w:rsidP="00656532">
            <w:r>
              <w:t>CLASE: FieldTest</w:t>
            </w:r>
          </w:p>
        </w:tc>
      </w:tr>
      <w:tr w:rsidR="00EF0B7E" w14:paraId="527751C2" w14:textId="77777777" w:rsidTr="00EF0B7E">
        <w:tblPrEx>
          <w:tblW w:w="9218" w:type="dxa"/>
          <w:tblInd w:w="141" w:type="dxa"/>
          <w:tblPrExChange w:id="1408" w:author="Rebeca de la Paz Gonzales" w:date="2017-06-26T00:20:00Z">
            <w:tblPrEx>
              <w:tblW w:w="9218" w:type="dxa"/>
              <w:tblInd w:w="-5" w:type="dxa"/>
            </w:tblPrEx>
          </w:tblPrExChange>
        </w:tblPrEx>
        <w:trPr>
          <w:cnfStyle w:val="000000100000" w:firstRow="0" w:lastRow="0" w:firstColumn="0" w:lastColumn="0" w:oddVBand="0" w:evenVBand="0" w:oddHBand="1" w:evenHBand="0" w:firstRowFirstColumn="0" w:firstRowLastColumn="0" w:lastRowFirstColumn="0" w:lastRowLastColumn="0"/>
          <w:trHeight w:val="319"/>
          <w:ins w:id="1409" w:author="Rebeca de la Paz Gonzales" w:date="2017-06-25T23:54:00Z"/>
          <w:trPrChange w:id="1410" w:author="Rebeca de la Paz Gonzales" w:date="2017-06-26T00:20:00Z">
            <w:trPr>
              <w:trHeight w:val="329"/>
            </w:trPr>
          </w:trPrChange>
        </w:trPr>
        <w:tc>
          <w:tcPr>
            <w:cnfStyle w:val="001000000000" w:firstRow="0" w:lastRow="0" w:firstColumn="1" w:lastColumn="0" w:oddVBand="0" w:evenVBand="0" w:oddHBand="0" w:evenHBand="0" w:firstRowFirstColumn="0" w:firstRowLastColumn="0" w:lastRowFirstColumn="0" w:lastRowLastColumn="0"/>
            <w:tcW w:w="4399" w:type="dxa"/>
            <w:tcPrChange w:id="1411" w:author="Rebeca de la Paz Gonzales" w:date="2017-06-26T00:20:00Z">
              <w:tcPr>
                <w:tcW w:w="4399" w:type="dxa"/>
              </w:tcPr>
            </w:tcPrChange>
          </w:tcPr>
          <w:p w14:paraId="56FEC7A0" w14:textId="77777777" w:rsidR="00EF0B7E" w:rsidRDefault="00EF0B7E" w:rsidP="00656532">
            <w:pPr>
              <w:cnfStyle w:val="001000100000" w:firstRow="0" w:lastRow="0" w:firstColumn="1" w:lastColumn="0" w:oddVBand="0" w:evenVBand="0" w:oddHBand="1" w:evenHBand="0" w:firstRowFirstColumn="0" w:firstRowLastColumn="0" w:lastRowFirstColumn="0" w:lastRowLastColumn="0"/>
              <w:rPr>
                <w:ins w:id="1412" w:author="Rebeca de la Paz Gonzales" w:date="2017-06-25T23:54:00Z"/>
              </w:rPr>
            </w:pPr>
            <w:ins w:id="1413" w:author="Rebeca de la Paz Gonzales" w:date="2017-06-25T23:54:00Z">
              <w:r>
                <w:t>MÉTODO</w:t>
              </w:r>
            </w:ins>
          </w:p>
        </w:tc>
        <w:tc>
          <w:tcPr>
            <w:tcW w:w="4819" w:type="dxa"/>
            <w:tcPrChange w:id="1414" w:author="Rebeca de la Paz Gonzales" w:date="2017-06-26T00:20:00Z">
              <w:tcPr>
                <w:tcW w:w="4819" w:type="dxa"/>
              </w:tcPr>
            </w:tcPrChange>
          </w:tcPr>
          <w:p w14:paraId="073D3718" w14:textId="77777777" w:rsidR="00EF0B7E" w:rsidRDefault="00EF0B7E" w:rsidP="00656532">
            <w:pPr>
              <w:cnfStyle w:val="000000100000" w:firstRow="0" w:lastRow="0" w:firstColumn="0" w:lastColumn="0" w:oddVBand="0" w:evenVBand="0" w:oddHBand="1" w:evenHBand="0" w:firstRowFirstColumn="0" w:firstRowLastColumn="0" w:lastRowFirstColumn="0" w:lastRowLastColumn="0"/>
              <w:rPr>
                <w:ins w:id="1415" w:author="Rebeca de la Paz Gonzales" w:date="2017-06-25T23:54:00Z"/>
              </w:rPr>
            </w:pPr>
            <w:ins w:id="1416" w:author="Rebeca de la Paz Gonzales" w:date="2017-06-25T23:54:00Z">
              <w:r>
                <w:t>DESCRIPCIÓN</w:t>
              </w:r>
            </w:ins>
          </w:p>
        </w:tc>
      </w:tr>
      <w:tr w:rsidR="00EF0B7E" w14:paraId="795EDC2A" w14:textId="77777777" w:rsidTr="00656532">
        <w:tblPrEx>
          <w:tblW w:w="9218" w:type="dxa"/>
          <w:tblInd w:w="141" w:type="dxa"/>
          <w:tblPrExChange w:id="1417" w:author="Rebeca de la Paz Gonzales" w:date="2017-06-26T00:20:00Z">
            <w:tblPrEx>
              <w:tblW w:w="9218" w:type="dxa"/>
              <w:tblInd w:w="-5" w:type="dxa"/>
            </w:tblPrEx>
          </w:tblPrExChange>
        </w:tblPrEx>
        <w:trPr>
          <w:ins w:id="1418" w:author="Rebeca de la Paz Gonzales" w:date="2017-06-25T23:54:00Z"/>
        </w:trPr>
        <w:tc>
          <w:tcPr>
            <w:cnfStyle w:val="001000000000" w:firstRow="0" w:lastRow="0" w:firstColumn="1" w:lastColumn="0" w:oddVBand="0" w:evenVBand="0" w:oddHBand="0" w:evenHBand="0" w:firstRowFirstColumn="0" w:firstRowLastColumn="0" w:lastRowFirstColumn="0" w:lastRowLastColumn="0"/>
            <w:tcW w:w="4399" w:type="dxa"/>
            <w:tcPrChange w:id="1419" w:author="Rebeca de la Paz Gonzales" w:date="2017-06-26T00:20:00Z">
              <w:tcPr>
                <w:tcW w:w="4399" w:type="dxa"/>
              </w:tcPr>
            </w:tcPrChange>
          </w:tcPr>
          <w:p w14:paraId="4688689A" w14:textId="77777777" w:rsidR="00EF0B7E" w:rsidRDefault="00EF0B7E" w:rsidP="00656532">
            <w:pPr>
              <w:rPr>
                <w:ins w:id="1420" w:author="Rebeca de la Paz Gonzales" w:date="2017-06-25T23:54:00Z"/>
              </w:rPr>
            </w:pPr>
            <w:ins w:id="1421" w:author="Rebeca de la Paz Gonzales" w:date="2017-06-25T23:54:00Z">
              <w:r>
                <w:t>fieldTest</w:t>
              </w:r>
            </w:ins>
          </w:p>
        </w:tc>
        <w:tc>
          <w:tcPr>
            <w:tcW w:w="4819" w:type="dxa"/>
            <w:tcPrChange w:id="1422" w:author="Rebeca de la Paz Gonzales" w:date="2017-06-26T00:20:00Z">
              <w:tcPr>
                <w:tcW w:w="4819" w:type="dxa"/>
              </w:tcPr>
            </w:tcPrChange>
          </w:tcPr>
          <w:p w14:paraId="7A21AFB6" w14:textId="77777777" w:rsidR="00EF0B7E" w:rsidRDefault="00EF0B7E" w:rsidP="00656532">
            <w:pPr>
              <w:cnfStyle w:val="000000000000" w:firstRow="0" w:lastRow="0" w:firstColumn="0" w:lastColumn="0" w:oddVBand="0" w:evenVBand="0" w:oddHBand="0" w:evenHBand="0" w:firstRowFirstColumn="0" w:firstRowLastColumn="0" w:lastRowFirstColumn="0" w:lastRowLastColumn="0"/>
              <w:rPr>
                <w:ins w:id="1423" w:author="Rebeca de la Paz Gonzales" w:date="2017-06-25T23:54:00Z"/>
              </w:rPr>
            </w:pPr>
            <w:ins w:id="1424" w:author="Rebeca de la Paz Gonzales" w:date="2017-06-25T23:54:00Z">
              <w:r>
                <w:t>Comprueba el funcionamiento general de la clase.</w:t>
              </w:r>
            </w:ins>
          </w:p>
        </w:tc>
      </w:tr>
      <w:tr w:rsidR="00EF0B7E" w14:paraId="4463500C" w14:textId="77777777" w:rsidTr="00656532">
        <w:tblPrEx>
          <w:tblW w:w="9218" w:type="dxa"/>
          <w:tblInd w:w="141" w:type="dxa"/>
          <w:tblPrExChange w:id="1425" w:author="Rebeca de la Paz Gonzales" w:date="2017-06-26T00:20:00Z">
            <w:tblPrEx>
              <w:tblW w:w="9218" w:type="dxa"/>
              <w:tblInd w:w="-5" w:type="dxa"/>
            </w:tblPrEx>
          </w:tblPrExChange>
        </w:tblPrEx>
        <w:trPr>
          <w:cnfStyle w:val="000000100000" w:firstRow="0" w:lastRow="0" w:firstColumn="0" w:lastColumn="0" w:oddVBand="0" w:evenVBand="0" w:oddHBand="1" w:evenHBand="0" w:firstRowFirstColumn="0" w:firstRowLastColumn="0" w:lastRowFirstColumn="0" w:lastRowLastColumn="0"/>
          <w:ins w:id="1426" w:author="Rebeca de la Paz Gonzales" w:date="2017-06-25T23:54:00Z"/>
        </w:trPr>
        <w:tc>
          <w:tcPr>
            <w:cnfStyle w:val="001000000000" w:firstRow="0" w:lastRow="0" w:firstColumn="1" w:lastColumn="0" w:oddVBand="0" w:evenVBand="0" w:oddHBand="0" w:evenHBand="0" w:firstRowFirstColumn="0" w:firstRowLastColumn="0" w:lastRowFirstColumn="0" w:lastRowLastColumn="0"/>
            <w:tcW w:w="9218" w:type="dxa"/>
            <w:gridSpan w:val="2"/>
            <w:tcPrChange w:id="1427" w:author="Rebeca de la Paz Gonzales" w:date="2017-06-26T00:20:00Z">
              <w:tcPr>
                <w:tcW w:w="9218" w:type="dxa"/>
                <w:gridSpan w:val="2"/>
              </w:tcPr>
            </w:tcPrChange>
          </w:tcPr>
          <w:p w14:paraId="47312B9F" w14:textId="77777777" w:rsidR="00EF0B7E" w:rsidRDefault="00EF0B7E" w:rsidP="00656532">
            <w:pPr>
              <w:jc w:val="center"/>
              <w:cnfStyle w:val="001000100000" w:firstRow="0" w:lastRow="0" w:firstColumn="1" w:lastColumn="0" w:oddVBand="0" w:evenVBand="0" w:oddHBand="1" w:evenHBand="0" w:firstRowFirstColumn="0" w:firstRowLastColumn="0" w:lastRowFirstColumn="0" w:lastRowLastColumn="0"/>
              <w:rPr>
                <w:ins w:id="1428" w:author="Rebeca de la Paz Gonzales" w:date="2017-06-25T23:54:00Z"/>
              </w:rPr>
            </w:pPr>
            <w:ins w:id="1429" w:author="Rebeca de la Paz Gonzales" w:date="2017-06-25T23:54:00Z">
              <w:r>
                <w:t>COBERTURA</w:t>
              </w:r>
            </w:ins>
          </w:p>
        </w:tc>
      </w:tr>
      <w:tr w:rsidR="00EF0B7E" w14:paraId="297F2A64" w14:textId="77777777" w:rsidTr="00656532">
        <w:tblPrEx>
          <w:tblW w:w="9218" w:type="dxa"/>
          <w:tblInd w:w="141" w:type="dxa"/>
          <w:tblPrExChange w:id="1430" w:author="Rebeca de la Paz Gonzales" w:date="2017-06-26T00:20:00Z">
            <w:tblPrEx>
              <w:tblW w:w="9218" w:type="dxa"/>
              <w:tblInd w:w="-5" w:type="dxa"/>
            </w:tblPrEx>
          </w:tblPrExChange>
        </w:tblPrEx>
        <w:trPr>
          <w:ins w:id="1431" w:author="Rebeca de la Paz Gonzales" w:date="2017-06-25T23:54:00Z"/>
        </w:trPr>
        <w:tc>
          <w:tcPr>
            <w:cnfStyle w:val="001000000000" w:firstRow="0" w:lastRow="0" w:firstColumn="1" w:lastColumn="0" w:oddVBand="0" w:evenVBand="0" w:oddHBand="0" w:evenHBand="0" w:firstRowFirstColumn="0" w:firstRowLastColumn="0" w:lastRowFirstColumn="0" w:lastRowLastColumn="0"/>
            <w:tcW w:w="4399" w:type="dxa"/>
            <w:tcPrChange w:id="1432" w:author="Rebeca de la Paz Gonzales" w:date="2017-06-26T00:20:00Z">
              <w:tcPr>
                <w:tcW w:w="4399" w:type="dxa"/>
              </w:tcPr>
            </w:tcPrChange>
          </w:tcPr>
          <w:p w14:paraId="3102BBAB" w14:textId="77777777" w:rsidR="00EF0B7E" w:rsidRDefault="00EF0B7E" w:rsidP="00656532">
            <w:pPr>
              <w:rPr>
                <w:ins w:id="1433" w:author="Rebeca de la Paz Gonzales" w:date="2017-06-26T00:16:00Z"/>
              </w:rPr>
            </w:pPr>
          </w:p>
          <w:p w14:paraId="50E66AC2" w14:textId="77777777" w:rsidR="00EF0B7E" w:rsidRDefault="00EF0B7E">
            <w:pPr>
              <w:jc w:val="center"/>
              <w:rPr>
                <w:ins w:id="1434" w:author="Rebeca de la Paz Gonzales" w:date="2017-06-25T23:54:00Z"/>
              </w:rPr>
              <w:pPrChange w:id="1435" w:author="Rebeca de la Paz Gonzales" w:date="2017-06-26T00:16:00Z">
                <w:pPr/>
              </w:pPrChange>
            </w:pPr>
            <w:ins w:id="1436" w:author="Rebeca de la Paz Gonzales" w:date="2017-06-26T00:16:00Z">
              <w:r>
                <w:rPr>
                  <w:noProof/>
                </w:rPr>
                <w:drawing>
                  <wp:inline distT="0" distB="0" distL="0" distR="0" wp14:anchorId="0E8A0E81" wp14:editId="615B2BF9">
                    <wp:extent cx="2190589" cy="289711"/>
                    <wp:effectExtent l="0" t="0" r="0" b="0"/>
                    <wp:docPr id="37" name="Imagen 37"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ptura%20de%20pantalla%202017-06-26%20a%20las%200"/>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89942"/>
                            <a:stretch/>
                          </pic:blipFill>
                          <pic:spPr bwMode="auto">
                            <a:xfrm>
                              <a:off x="0" y="0"/>
                              <a:ext cx="2201922" cy="291210"/>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819" w:type="dxa"/>
            <w:tcPrChange w:id="1437" w:author="Rebeca de la Paz Gonzales" w:date="2017-06-26T00:20:00Z">
              <w:tcPr>
                <w:tcW w:w="4819" w:type="dxa"/>
              </w:tcPr>
            </w:tcPrChange>
          </w:tcPr>
          <w:p w14:paraId="329A73F0" w14:textId="77777777" w:rsidR="00EF0B7E" w:rsidRDefault="00EF0B7E">
            <w:pPr>
              <w:jc w:val="center"/>
              <w:cnfStyle w:val="000000000000" w:firstRow="0" w:lastRow="0" w:firstColumn="0" w:lastColumn="0" w:oddVBand="0" w:evenVBand="0" w:oddHBand="0" w:evenHBand="0" w:firstRowFirstColumn="0" w:firstRowLastColumn="0" w:lastRowFirstColumn="0" w:lastRowLastColumn="0"/>
              <w:rPr>
                <w:ins w:id="1438" w:author="Rebeca de la Paz Gonzales" w:date="2017-06-26T00:16:00Z"/>
              </w:rPr>
              <w:pPrChange w:id="1439" w:author="Rebeca de la Paz Gonzales" w:date="2017-06-26T00:16:00Z">
                <w:pPr>
                  <w:cnfStyle w:val="000000000000" w:firstRow="0" w:lastRow="0" w:firstColumn="0" w:lastColumn="0" w:oddVBand="0" w:evenVBand="0" w:oddHBand="0" w:evenHBand="0" w:firstRowFirstColumn="0" w:firstRowLastColumn="0" w:lastRowFirstColumn="0" w:lastRowLastColumn="0"/>
                </w:pPr>
              </w:pPrChange>
            </w:pPr>
          </w:p>
          <w:p w14:paraId="6A5E8165" w14:textId="77777777" w:rsidR="00EF0B7E" w:rsidRDefault="00EF0B7E">
            <w:pPr>
              <w:jc w:val="center"/>
              <w:cnfStyle w:val="000000000000" w:firstRow="0" w:lastRow="0" w:firstColumn="0" w:lastColumn="0" w:oddVBand="0" w:evenVBand="0" w:oddHBand="0" w:evenHBand="0" w:firstRowFirstColumn="0" w:firstRowLastColumn="0" w:lastRowFirstColumn="0" w:lastRowLastColumn="0"/>
              <w:rPr>
                <w:ins w:id="1440" w:author="Rebeca de la Paz Gonzales" w:date="2017-06-26T00:16:00Z"/>
              </w:rPr>
              <w:pPrChange w:id="1441" w:author="Rebeca de la Paz Gonzales" w:date="2017-06-26T00:16:00Z">
                <w:pPr>
                  <w:cnfStyle w:val="000000000000" w:firstRow="0" w:lastRow="0" w:firstColumn="0" w:lastColumn="0" w:oddVBand="0" w:evenVBand="0" w:oddHBand="0" w:evenHBand="0" w:firstRowFirstColumn="0" w:firstRowLastColumn="0" w:lastRowFirstColumn="0" w:lastRowLastColumn="0"/>
                </w:pPr>
              </w:pPrChange>
            </w:pPr>
            <w:ins w:id="1442" w:author="Rebeca de la Paz Gonzales" w:date="2017-06-26T00:16:00Z">
              <w:r>
                <w:rPr>
                  <w:noProof/>
                </w:rPr>
                <w:drawing>
                  <wp:inline distT="0" distB="0" distL="0" distR="0" wp14:anchorId="01B2E9BE" wp14:editId="47BDE248">
                    <wp:extent cx="2190589" cy="2002174"/>
                    <wp:effectExtent l="0" t="0" r="0" b="4445"/>
                    <wp:docPr id="38" name="Imagen 38"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ptura%20de%20pantalla%202017-06-26%20a%20las%200"/>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30489"/>
                            <a:stretch/>
                          </pic:blipFill>
                          <pic:spPr bwMode="auto">
                            <a:xfrm>
                              <a:off x="0" y="0"/>
                              <a:ext cx="2201922" cy="2012532"/>
                            </a:xfrm>
                            <a:prstGeom prst="rect">
                              <a:avLst/>
                            </a:prstGeom>
                            <a:noFill/>
                            <a:ln>
                              <a:noFill/>
                            </a:ln>
                            <a:extLst>
                              <a:ext uri="{53640926-AAD7-44D8-BBD7-CCE9431645EC}">
                                <a14:shadowObscured xmlns:a14="http://schemas.microsoft.com/office/drawing/2010/main"/>
                              </a:ext>
                            </a:extLst>
                          </pic:spPr>
                        </pic:pic>
                      </a:graphicData>
                    </a:graphic>
                  </wp:inline>
                </w:drawing>
              </w:r>
            </w:ins>
          </w:p>
          <w:p w14:paraId="4696FD45" w14:textId="77777777" w:rsidR="00EF0B7E" w:rsidRDefault="00EF0B7E">
            <w:pPr>
              <w:keepNext/>
              <w:jc w:val="center"/>
              <w:cnfStyle w:val="000000000000" w:firstRow="0" w:lastRow="0" w:firstColumn="0" w:lastColumn="0" w:oddVBand="0" w:evenVBand="0" w:oddHBand="0" w:evenHBand="0" w:firstRowFirstColumn="0" w:firstRowLastColumn="0" w:lastRowFirstColumn="0" w:lastRowLastColumn="0"/>
              <w:rPr>
                <w:ins w:id="1443" w:author="Rebeca de la Paz Gonzales" w:date="2017-06-25T23:54:00Z"/>
              </w:rPr>
              <w:pPrChange w:id="1444" w:author="Rebeca de la Paz Gonzales" w:date="2017-06-26T00:16:00Z">
                <w:pPr>
                  <w:cnfStyle w:val="000000000000" w:firstRow="0" w:lastRow="0" w:firstColumn="0" w:lastColumn="0" w:oddVBand="0" w:evenVBand="0" w:oddHBand="0" w:evenHBand="0" w:firstRowFirstColumn="0" w:firstRowLastColumn="0" w:lastRowFirstColumn="0" w:lastRowLastColumn="0"/>
                </w:pPr>
              </w:pPrChange>
            </w:pPr>
          </w:p>
        </w:tc>
      </w:tr>
    </w:tbl>
    <w:p w14:paraId="71EAC7C5" w14:textId="5D539AD7" w:rsidR="00EF0B7E" w:rsidRPr="0029353A" w:rsidRDefault="0029353A" w:rsidP="0029353A">
      <w:pPr>
        <w:pStyle w:val="Descripcin"/>
        <w:jc w:val="center"/>
        <w:rPr>
          <w:b/>
          <w:i w:val="0"/>
          <w:sz w:val="22"/>
          <w:szCs w:val="22"/>
        </w:rPr>
      </w:pPr>
      <w:bookmarkStart w:id="1445" w:name="_Toc486370310"/>
      <w:r w:rsidRPr="0029353A">
        <w:rPr>
          <w:b/>
          <w:i w:val="0"/>
          <w:sz w:val="22"/>
          <w:szCs w:val="22"/>
        </w:rPr>
        <w:t xml:space="preserve">Tabla </w:t>
      </w:r>
      <w:r w:rsidRPr="0029353A">
        <w:rPr>
          <w:b/>
          <w:i w:val="0"/>
          <w:sz w:val="22"/>
          <w:szCs w:val="22"/>
        </w:rPr>
        <w:fldChar w:fldCharType="begin"/>
      </w:r>
      <w:r w:rsidRPr="0029353A">
        <w:rPr>
          <w:b/>
          <w:i w:val="0"/>
          <w:sz w:val="22"/>
          <w:szCs w:val="22"/>
        </w:rPr>
        <w:instrText xml:space="preserve"> SEQ Tabla \* ARABIC </w:instrText>
      </w:r>
      <w:r w:rsidRPr="0029353A">
        <w:rPr>
          <w:b/>
          <w:i w:val="0"/>
          <w:sz w:val="22"/>
          <w:szCs w:val="22"/>
        </w:rPr>
        <w:fldChar w:fldCharType="separate"/>
      </w:r>
      <w:r>
        <w:rPr>
          <w:b/>
          <w:i w:val="0"/>
          <w:noProof/>
          <w:sz w:val="22"/>
          <w:szCs w:val="22"/>
        </w:rPr>
        <w:t>7</w:t>
      </w:r>
      <w:r w:rsidRPr="0029353A">
        <w:rPr>
          <w:b/>
          <w:i w:val="0"/>
          <w:sz w:val="22"/>
          <w:szCs w:val="22"/>
        </w:rPr>
        <w:fldChar w:fldCharType="end"/>
      </w:r>
      <w:r w:rsidRPr="0029353A">
        <w:rPr>
          <w:b/>
          <w:i w:val="0"/>
          <w:sz w:val="22"/>
          <w:szCs w:val="22"/>
        </w:rPr>
        <w:t>. Cobertura de la clase FieldTest</w:t>
      </w:r>
      <w:bookmarkEnd w:id="1445"/>
    </w:p>
    <w:p w14:paraId="31A95069" w14:textId="77777777" w:rsidR="00CA5A1B" w:rsidRDefault="00CA5A1B" w:rsidP="00A6497F"/>
    <w:tbl>
      <w:tblPr>
        <w:tblStyle w:val="Tablanormal1"/>
        <w:tblW w:w="9218" w:type="dxa"/>
        <w:tblInd w:w="141" w:type="dxa"/>
        <w:tblLook w:val="04A0" w:firstRow="1" w:lastRow="0" w:firstColumn="1" w:lastColumn="0" w:noHBand="0" w:noVBand="1"/>
      </w:tblPr>
      <w:tblGrid>
        <w:gridCol w:w="4191"/>
        <w:gridCol w:w="5027"/>
        <w:tblGridChange w:id="1446">
          <w:tblGrid>
            <w:gridCol w:w="4191"/>
            <w:gridCol w:w="4885"/>
            <w:gridCol w:w="70"/>
            <w:gridCol w:w="72"/>
            <w:gridCol w:w="35"/>
            <w:gridCol w:w="107"/>
          </w:tblGrid>
        </w:tblGridChange>
      </w:tblGrid>
      <w:tr w:rsidR="00EF0B7E" w14:paraId="3348E7EB" w14:textId="77777777" w:rsidTr="00656532">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9218" w:type="dxa"/>
            <w:gridSpan w:val="2"/>
          </w:tcPr>
          <w:p w14:paraId="63F11895" w14:textId="01ADC72C" w:rsidR="00EF0B7E" w:rsidRDefault="00EF0B7E" w:rsidP="003F230A">
            <w:r>
              <w:t>CLASE: FieldRelationTest</w:t>
            </w:r>
          </w:p>
        </w:tc>
      </w:tr>
      <w:tr w:rsidR="00A468EB" w14:paraId="45B0F09B" w14:textId="77777777" w:rsidTr="00CA5A1B">
        <w:tblPrEx>
          <w:tblW w:w="9218" w:type="dxa"/>
          <w:tblInd w:w="141" w:type="dxa"/>
          <w:tblPrExChange w:id="1447" w:author="Rebeca de la Paz Gonzales" w:date="2017-06-26T00:20:00Z">
            <w:tblPrEx>
              <w:tblW w:w="9253" w:type="dxa"/>
              <w:tblInd w:w="-5" w:type="dxa"/>
            </w:tblPrEx>
          </w:tblPrExChange>
        </w:tblPrEx>
        <w:trPr>
          <w:cnfStyle w:val="000000100000" w:firstRow="0" w:lastRow="0" w:firstColumn="0" w:lastColumn="0" w:oddVBand="0" w:evenVBand="0" w:oddHBand="1" w:evenHBand="0" w:firstRowFirstColumn="0" w:firstRowLastColumn="0" w:lastRowFirstColumn="0" w:lastRowLastColumn="0"/>
          <w:trHeight w:val="249"/>
          <w:ins w:id="1448" w:author="Rebeca de la Paz Gonzales" w:date="2017-06-26T00:14:00Z"/>
          <w:trPrChange w:id="1449" w:author="Rebeca de la Paz Gonzales" w:date="2017-06-26T00:20:00Z">
            <w:trPr>
              <w:gridAfter w:val="0"/>
              <w:trHeight w:val="249"/>
            </w:trPr>
          </w:trPrChange>
        </w:trPr>
        <w:tc>
          <w:tcPr>
            <w:cnfStyle w:val="001000000000" w:firstRow="0" w:lastRow="0" w:firstColumn="1" w:lastColumn="0" w:oddVBand="0" w:evenVBand="0" w:oddHBand="0" w:evenHBand="0" w:firstRowFirstColumn="0" w:firstRowLastColumn="0" w:lastRowFirstColumn="0" w:lastRowLastColumn="0"/>
            <w:tcW w:w="4191" w:type="dxa"/>
            <w:tcPrChange w:id="1450" w:author="Rebeca de la Paz Gonzales" w:date="2017-06-26T00:20:00Z">
              <w:tcPr>
                <w:tcW w:w="4191" w:type="dxa"/>
              </w:tcPr>
            </w:tcPrChange>
          </w:tcPr>
          <w:p w14:paraId="6E7CE3A0" w14:textId="77777777" w:rsidR="00A468EB" w:rsidRDefault="00A468EB" w:rsidP="003F230A">
            <w:pPr>
              <w:cnfStyle w:val="001000100000" w:firstRow="0" w:lastRow="0" w:firstColumn="1" w:lastColumn="0" w:oddVBand="0" w:evenVBand="0" w:oddHBand="1" w:evenHBand="0" w:firstRowFirstColumn="0" w:firstRowLastColumn="0" w:lastRowFirstColumn="0" w:lastRowLastColumn="0"/>
              <w:rPr>
                <w:ins w:id="1451" w:author="Rebeca de la Paz Gonzales" w:date="2017-06-26T00:14:00Z"/>
              </w:rPr>
            </w:pPr>
            <w:ins w:id="1452" w:author="Rebeca de la Paz Gonzales" w:date="2017-06-26T00:14:00Z">
              <w:r>
                <w:t>MÉTODO</w:t>
              </w:r>
            </w:ins>
          </w:p>
        </w:tc>
        <w:tc>
          <w:tcPr>
            <w:tcW w:w="5027" w:type="dxa"/>
            <w:tcPrChange w:id="1453" w:author="Rebeca de la Paz Gonzales" w:date="2017-06-26T00:20:00Z">
              <w:tcPr>
                <w:tcW w:w="5062" w:type="dxa"/>
                <w:gridSpan w:val="4"/>
              </w:tcPr>
            </w:tcPrChange>
          </w:tcPr>
          <w:p w14:paraId="48357406" w14:textId="77777777" w:rsidR="00A468EB" w:rsidRDefault="00A468EB" w:rsidP="003F230A">
            <w:pPr>
              <w:cnfStyle w:val="000000100000" w:firstRow="0" w:lastRow="0" w:firstColumn="0" w:lastColumn="0" w:oddVBand="0" w:evenVBand="0" w:oddHBand="1" w:evenHBand="0" w:firstRowFirstColumn="0" w:firstRowLastColumn="0" w:lastRowFirstColumn="0" w:lastRowLastColumn="0"/>
              <w:rPr>
                <w:ins w:id="1454" w:author="Rebeca de la Paz Gonzales" w:date="2017-06-26T00:14:00Z"/>
              </w:rPr>
            </w:pPr>
            <w:ins w:id="1455" w:author="Rebeca de la Paz Gonzales" w:date="2017-06-26T00:14:00Z">
              <w:r>
                <w:t>DESCRIPCIÓN</w:t>
              </w:r>
            </w:ins>
          </w:p>
        </w:tc>
      </w:tr>
      <w:tr w:rsidR="00A468EB" w14:paraId="3AF939C3" w14:textId="77777777" w:rsidTr="00CA5A1B">
        <w:tblPrEx>
          <w:tblW w:w="9218" w:type="dxa"/>
          <w:tblInd w:w="141" w:type="dxa"/>
          <w:tblPrExChange w:id="1456" w:author="Rebeca de la Paz Gonzales" w:date="2017-06-26T00:20:00Z">
            <w:tblPrEx>
              <w:tblW w:w="9360" w:type="dxa"/>
              <w:tblInd w:w="-5" w:type="dxa"/>
            </w:tblPrEx>
          </w:tblPrExChange>
        </w:tblPrEx>
        <w:trPr>
          <w:trHeight w:val="411"/>
          <w:ins w:id="1457" w:author="Rebeca de la Paz Gonzales" w:date="2017-06-26T00:14:00Z"/>
          <w:trPrChange w:id="1458" w:author="Rebeca de la Paz Gonzales" w:date="2017-06-26T00:20:00Z">
            <w:trPr>
              <w:trHeight w:val="411"/>
            </w:trPr>
          </w:trPrChange>
        </w:trPr>
        <w:tc>
          <w:tcPr>
            <w:cnfStyle w:val="001000000000" w:firstRow="0" w:lastRow="0" w:firstColumn="1" w:lastColumn="0" w:oddVBand="0" w:evenVBand="0" w:oddHBand="0" w:evenHBand="0" w:firstRowFirstColumn="0" w:firstRowLastColumn="0" w:lastRowFirstColumn="0" w:lastRowLastColumn="0"/>
            <w:tcW w:w="4191" w:type="dxa"/>
            <w:tcPrChange w:id="1459" w:author="Rebeca de la Paz Gonzales" w:date="2017-06-26T00:20:00Z">
              <w:tcPr>
                <w:tcW w:w="4191" w:type="dxa"/>
              </w:tcPr>
            </w:tcPrChange>
          </w:tcPr>
          <w:p w14:paraId="300B4FC3" w14:textId="77777777" w:rsidR="00A468EB" w:rsidRDefault="00A468EB" w:rsidP="003F230A">
            <w:pPr>
              <w:rPr>
                <w:ins w:id="1460" w:author="Rebeca de la Paz Gonzales" w:date="2017-06-26T00:14:00Z"/>
              </w:rPr>
            </w:pPr>
            <w:ins w:id="1461" w:author="Rebeca de la Paz Gonzales" w:date="2017-06-26T00:14:00Z">
              <w:r>
                <w:t>createRelation</w:t>
              </w:r>
            </w:ins>
          </w:p>
        </w:tc>
        <w:tc>
          <w:tcPr>
            <w:tcW w:w="5027" w:type="dxa"/>
            <w:tcPrChange w:id="1462" w:author="Rebeca de la Paz Gonzales" w:date="2017-06-26T00:20:00Z">
              <w:tcPr>
                <w:tcW w:w="5169" w:type="dxa"/>
                <w:gridSpan w:val="5"/>
              </w:tcPr>
            </w:tcPrChange>
          </w:tcPr>
          <w:p w14:paraId="3CFFC36E" w14:textId="77777777" w:rsidR="00A468EB" w:rsidRDefault="00A468EB" w:rsidP="003F230A">
            <w:pPr>
              <w:cnfStyle w:val="000000000000" w:firstRow="0" w:lastRow="0" w:firstColumn="0" w:lastColumn="0" w:oddVBand="0" w:evenVBand="0" w:oddHBand="0" w:evenHBand="0" w:firstRowFirstColumn="0" w:firstRowLastColumn="0" w:lastRowFirstColumn="0" w:lastRowLastColumn="0"/>
              <w:rPr>
                <w:ins w:id="1463" w:author="Rebeca de la Paz Gonzales" w:date="2017-06-26T00:14:00Z"/>
              </w:rPr>
            </w:pPr>
            <w:ins w:id="1464" w:author="Rebeca de la Paz Gonzales" w:date="2017-06-26T00:14:00Z">
              <w:r>
                <w:t>Comprueba que se obtiene un listado de etiquetas a partir del fichero.</w:t>
              </w:r>
            </w:ins>
          </w:p>
        </w:tc>
      </w:tr>
      <w:tr w:rsidR="00A468EB" w14:paraId="6B9476AE" w14:textId="77777777" w:rsidTr="00CA5A1B">
        <w:tblPrEx>
          <w:tblW w:w="9218" w:type="dxa"/>
          <w:tblInd w:w="141" w:type="dxa"/>
          <w:tblPrExChange w:id="1465" w:author="Rebeca de la Paz Gonzales" w:date="2017-06-26T00:20:00Z">
            <w:tblPrEx>
              <w:tblW w:w="9146" w:type="dxa"/>
              <w:tblInd w:w="-5" w:type="dxa"/>
            </w:tblPrEx>
          </w:tblPrExChange>
        </w:tblPrEx>
        <w:trPr>
          <w:cnfStyle w:val="000000100000" w:firstRow="0" w:lastRow="0" w:firstColumn="0" w:lastColumn="0" w:oddVBand="0" w:evenVBand="0" w:oddHBand="1" w:evenHBand="0" w:firstRowFirstColumn="0" w:firstRowLastColumn="0" w:lastRowFirstColumn="0" w:lastRowLastColumn="0"/>
          <w:trHeight w:val="629"/>
          <w:ins w:id="1466" w:author="Rebeca de la Paz Gonzales" w:date="2017-06-26T00:14:00Z"/>
          <w:trPrChange w:id="1467" w:author="Rebeca de la Paz Gonzales" w:date="2017-06-26T00:20:00Z">
            <w:trPr>
              <w:gridAfter w:val="0"/>
              <w:trHeight w:val="629"/>
            </w:trPr>
          </w:trPrChange>
        </w:trPr>
        <w:tc>
          <w:tcPr>
            <w:cnfStyle w:val="001000000000" w:firstRow="0" w:lastRow="0" w:firstColumn="1" w:lastColumn="0" w:oddVBand="0" w:evenVBand="0" w:oddHBand="0" w:evenHBand="0" w:firstRowFirstColumn="0" w:firstRowLastColumn="0" w:lastRowFirstColumn="0" w:lastRowLastColumn="0"/>
            <w:tcW w:w="4191" w:type="dxa"/>
            <w:tcPrChange w:id="1468" w:author="Rebeca de la Paz Gonzales" w:date="2017-06-26T00:20:00Z">
              <w:tcPr>
                <w:tcW w:w="4191" w:type="dxa"/>
              </w:tcPr>
            </w:tcPrChange>
          </w:tcPr>
          <w:p w14:paraId="0629CFC6" w14:textId="77777777" w:rsidR="00A468EB" w:rsidRDefault="00A468EB" w:rsidP="003F230A">
            <w:pPr>
              <w:cnfStyle w:val="001000100000" w:firstRow="0" w:lastRow="0" w:firstColumn="1" w:lastColumn="0" w:oddVBand="0" w:evenVBand="0" w:oddHBand="1" w:evenHBand="0" w:firstRowFirstColumn="0" w:firstRowLastColumn="0" w:lastRowFirstColumn="0" w:lastRowLastColumn="0"/>
              <w:rPr>
                <w:ins w:id="1469" w:author="Rebeca de la Paz Gonzales" w:date="2017-06-26T00:14:00Z"/>
              </w:rPr>
            </w:pPr>
            <w:ins w:id="1470" w:author="Rebeca de la Paz Gonzales" w:date="2017-06-26T00:14:00Z">
              <w:r>
                <w:t>findField</w:t>
              </w:r>
            </w:ins>
          </w:p>
        </w:tc>
        <w:tc>
          <w:tcPr>
            <w:tcW w:w="5027" w:type="dxa"/>
            <w:tcPrChange w:id="1471" w:author="Rebeca de la Paz Gonzales" w:date="2017-06-26T00:20:00Z">
              <w:tcPr>
                <w:tcW w:w="4955" w:type="dxa"/>
                <w:gridSpan w:val="2"/>
              </w:tcPr>
            </w:tcPrChange>
          </w:tcPr>
          <w:p w14:paraId="0D14A1EB" w14:textId="77777777" w:rsidR="00A468EB" w:rsidRDefault="00A468EB" w:rsidP="003F230A">
            <w:pPr>
              <w:cnfStyle w:val="000000100000" w:firstRow="0" w:lastRow="0" w:firstColumn="0" w:lastColumn="0" w:oddVBand="0" w:evenVBand="0" w:oddHBand="1" w:evenHBand="0" w:firstRowFirstColumn="0" w:firstRowLastColumn="0" w:lastRowFirstColumn="0" w:lastRowLastColumn="0"/>
              <w:rPr>
                <w:ins w:id="1472" w:author="Rebeca de la Paz Gonzales" w:date="2017-06-26T00:14:00Z"/>
              </w:rPr>
            </w:pPr>
            <w:ins w:id="1473" w:author="Rebeca de la Paz Gonzales" w:date="2017-06-26T00:14:00Z">
              <w:r>
                <w:t>Comprueba si se encuentra una etiqueta asociada a dos elementos en un contexto determinado.</w:t>
              </w:r>
            </w:ins>
          </w:p>
        </w:tc>
      </w:tr>
      <w:tr w:rsidR="00A468EB" w14:paraId="3215D2FD" w14:textId="77777777" w:rsidTr="00CA5A1B">
        <w:tblPrEx>
          <w:tblW w:w="9218" w:type="dxa"/>
          <w:tblInd w:w="141" w:type="dxa"/>
          <w:tblPrExChange w:id="1474" w:author="Rebeca de la Paz Gonzales" w:date="2017-06-26T00:20:00Z">
            <w:tblPrEx>
              <w:tblW w:w="9146" w:type="dxa"/>
              <w:tblInd w:w="-5" w:type="dxa"/>
            </w:tblPrEx>
          </w:tblPrExChange>
        </w:tblPrEx>
        <w:trPr>
          <w:trHeight w:val="411"/>
          <w:ins w:id="1475" w:author="Rebeca de la Paz Gonzales" w:date="2017-06-26T00:14:00Z"/>
          <w:trPrChange w:id="1476" w:author="Rebeca de la Paz Gonzales" w:date="2017-06-26T00:20:00Z">
            <w:trPr>
              <w:gridAfter w:val="0"/>
              <w:trHeight w:val="411"/>
            </w:trPr>
          </w:trPrChange>
        </w:trPr>
        <w:tc>
          <w:tcPr>
            <w:cnfStyle w:val="001000000000" w:firstRow="0" w:lastRow="0" w:firstColumn="1" w:lastColumn="0" w:oddVBand="0" w:evenVBand="0" w:oddHBand="0" w:evenHBand="0" w:firstRowFirstColumn="0" w:firstRowLastColumn="0" w:lastRowFirstColumn="0" w:lastRowLastColumn="0"/>
            <w:tcW w:w="4191" w:type="dxa"/>
            <w:tcPrChange w:id="1477" w:author="Rebeca de la Paz Gonzales" w:date="2017-06-26T00:20:00Z">
              <w:tcPr>
                <w:tcW w:w="4191" w:type="dxa"/>
              </w:tcPr>
            </w:tcPrChange>
          </w:tcPr>
          <w:p w14:paraId="3999E7E6" w14:textId="77777777" w:rsidR="00A468EB" w:rsidRDefault="00A468EB" w:rsidP="003F230A">
            <w:pPr>
              <w:rPr>
                <w:ins w:id="1478" w:author="Rebeca de la Paz Gonzales" w:date="2017-06-26T00:14:00Z"/>
              </w:rPr>
            </w:pPr>
            <w:ins w:id="1479" w:author="Rebeca de la Paz Gonzales" w:date="2017-06-26T00:14:00Z">
              <w:r>
                <w:t>getFieldRelation</w:t>
              </w:r>
            </w:ins>
          </w:p>
        </w:tc>
        <w:tc>
          <w:tcPr>
            <w:tcW w:w="5027" w:type="dxa"/>
            <w:tcPrChange w:id="1480" w:author="Rebeca de la Paz Gonzales" w:date="2017-06-26T00:20:00Z">
              <w:tcPr>
                <w:tcW w:w="4955" w:type="dxa"/>
                <w:gridSpan w:val="2"/>
              </w:tcPr>
            </w:tcPrChange>
          </w:tcPr>
          <w:p w14:paraId="6062319A" w14:textId="77777777" w:rsidR="00A468EB" w:rsidRDefault="00A468EB" w:rsidP="003F230A">
            <w:pPr>
              <w:cnfStyle w:val="000000000000" w:firstRow="0" w:lastRow="0" w:firstColumn="0" w:lastColumn="0" w:oddVBand="0" w:evenVBand="0" w:oddHBand="0" w:evenHBand="0" w:firstRowFirstColumn="0" w:firstRowLastColumn="0" w:lastRowFirstColumn="0" w:lastRowLastColumn="0"/>
              <w:rPr>
                <w:ins w:id="1481" w:author="Rebeca de la Paz Gonzales" w:date="2017-06-26T00:14:00Z"/>
              </w:rPr>
            </w:pPr>
            <w:ins w:id="1482" w:author="Rebeca de la Paz Gonzales" w:date="2017-06-26T00:14:00Z">
              <w:r>
                <w:t xml:space="preserve">Obtiene el listado de etiquetas que se usará posteriormente en la clase </w:t>
              </w:r>
              <w:r>
                <w:rPr>
                  <w:i/>
                </w:rPr>
                <w:t>ReadFileTest.</w:t>
              </w:r>
            </w:ins>
          </w:p>
        </w:tc>
      </w:tr>
      <w:tr w:rsidR="00A468EB" w14:paraId="1F993460" w14:textId="77777777" w:rsidTr="00CA5A1B">
        <w:tblPrEx>
          <w:tblW w:w="9218" w:type="dxa"/>
          <w:tblInd w:w="141" w:type="dxa"/>
          <w:tblPrExChange w:id="1483" w:author="Rebeca de la Paz Gonzales" w:date="2017-06-26T00:20:00Z">
            <w:tblPrEx>
              <w:tblW w:w="9146" w:type="dxa"/>
              <w:tblInd w:w="-5" w:type="dxa"/>
            </w:tblPrEx>
          </w:tblPrExChange>
        </w:tblPrEx>
        <w:trPr>
          <w:cnfStyle w:val="000000100000" w:firstRow="0" w:lastRow="0" w:firstColumn="0" w:lastColumn="0" w:oddVBand="0" w:evenVBand="0" w:oddHBand="1" w:evenHBand="0" w:firstRowFirstColumn="0" w:firstRowLastColumn="0" w:lastRowFirstColumn="0" w:lastRowLastColumn="0"/>
          <w:trHeight w:val="203"/>
          <w:ins w:id="1484" w:author="Rebeca de la Paz Gonzales" w:date="2017-06-26T00:14:00Z"/>
          <w:trPrChange w:id="1485" w:author="Rebeca de la Paz Gonzales" w:date="2017-06-26T00:20:00Z">
            <w:trPr>
              <w:gridAfter w:val="0"/>
              <w:trHeight w:val="203"/>
            </w:trPr>
          </w:trPrChange>
        </w:trPr>
        <w:tc>
          <w:tcPr>
            <w:cnfStyle w:val="001000000000" w:firstRow="0" w:lastRow="0" w:firstColumn="1" w:lastColumn="0" w:oddVBand="0" w:evenVBand="0" w:oddHBand="0" w:evenHBand="0" w:firstRowFirstColumn="0" w:firstRowLastColumn="0" w:lastRowFirstColumn="0" w:lastRowLastColumn="0"/>
            <w:tcW w:w="9218" w:type="dxa"/>
            <w:gridSpan w:val="2"/>
            <w:tcPrChange w:id="1486" w:author="Rebeca de la Paz Gonzales" w:date="2017-06-26T00:20:00Z">
              <w:tcPr>
                <w:tcW w:w="9146" w:type="dxa"/>
                <w:gridSpan w:val="3"/>
              </w:tcPr>
            </w:tcPrChange>
          </w:tcPr>
          <w:p w14:paraId="0A4BF8EC" w14:textId="77777777" w:rsidR="00A468EB" w:rsidRDefault="00A468EB" w:rsidP="003F230A">
            <w:pPr>
              <w:jc w:val="center"/>
              <w:cnfStyle w:val="001000100000" w:firstRow="0" w:lastRow="0" w:firstColumn="1" w:lastColumn="0" w:oddVBand="0" w:evenVBand="0" w:oddHBand="1" w:evenHBand="0" w:firstRowFirstColumn="0" w:firstRowLastColumn="0" w:lastRowFirstColumn="0" w:lastRowLastColumn="0"/>
              <w:rPr>
                <w:ins w:id="1487" w:author="Rebeca de la Paz Gonzales" w:date="2017-06-26T00:14:00Z"/>
              </w:rPr>
            </w:pPr>
            <w:ins w:id="1488" w:author="Rebeca de la Paz Gonzales" w:date="2017-06-26T00:14:00Z">
              <w:r>
                <w:t>COBERTURA</w:t>
              </w:r>
            </w:ins>
          </w:p>
        </w:tc>
      </w:tr>
      <w:tr w:rsidR="00A468EB" w14:paraId="2657DE88" w14:textId="77777777" w:rsidTr="00CA5A1B">
        <w:tblPrEx>
          <w:tblW w:w="9218" w:type="dxa"/>
          <w:tblInd w:w="141" w:type="dxa"/>
          <w:tblPrExChange w:id="1489" w:author="Rebeca de la Paz Gonzales" w:date="2017-06-26T00:20:00Z">
            <w:tblPrEx>
              <w:tblW w:w="9076" w:type="dxa"/>
              <w:tblInd w:w="-5" w:type="dxa"/>
            </w:tblPrEx>
          </w:tblPrExChange>
        </w:tblPrEx>
        <w:trPr>
          <w:trHeight w:val="49"/>
          <w:ins w:id="1490" w:author="Rebeca de la Paz Gonzales" w:date="2017-06-26T00:14:00Z"/>
          <w:trPrChange w:id="1491" w:author="Rebeca de la Paz Gonzales" w:date="2017-06-26T00:20:00Z">
            <w:trPr>
              <w:gridAfter w:val="0"/>
              <w:trHeight w:val="49"/>
            </w:trPr>
          </w:trPrChange>
        </w:trPr>
        <w:tc>
          <w:tcPr>
            <w:cnfStyle w:val="001000000000" w:firstRow="0" w:lastRow="0" w:firstColumn="1" w:lastColumn="0" w:oddVBand="0" w:evenVBand="0" w:oddHBand="0" w:evenHBand="0" w:firstRowFirstColumn="0" w:firstRowLastColumn="0" w:lastRowFirstColumn="0" w:lastRowLastColumn="0"/>
            <w:tcW w:w="4191" w:type="dxa"/>
            <w:tcPrChange w:id="1492" w:author="Rebeca de la Paz Gonzales" w:date="2017-06-26T00:20:00Z">
              <w:tcPr>
                <w:tcW w:w="4191" w:type="dxa"/>
              </w:tcPr>
            </w:tcPrChange>
          </w:tcPr>
          <w:p w14:paraId="537B1B05" w14:textId="77777777" w:rsidR="00A468EB" w:rsidRDefault="00A468EB" w:rsidP="003F230A">
            <w:pPr>
              <w:jc w:val="center"/>
              <w:rPr>
                <w:ins w:id="1493" w:author="Rebeca de la Paz Gonzales" w:date="2017-06-26T00:14:00Z"/>
              </w:rPr>
            </w:pPr>
          </w:p>
          <w:p w14:paraId="34C867FB" w14:textId="77777777" w:rsidR="00A468EB" w:rsidRDefault="00A468EB" w:rsidP="003F230A">
            <w:pPr>
              <w:jc w:val="center"/>
              <w:rPr>
                <w:ins w:id="1494" w:author="Rebeca de la Paz Gonzales" w:date="2017-06-26T00:14:00Z"/>
              </w:rPr>
            </w:pPr>
            <w:ins w:id="1495" w:author="Rebeca de la Paz Gonzales" w:date="2017-06-26T00:17:00Z">
              <w:r>
                <w:rPr>
                  <w:noProof/>
                </w:rPr>
                <w:drawing>
                  <wp:inline distT="0" distB="0" distL="0" distR="0" wp14:anchorId="1400BF02" wp14:editId="7BAC5AA8">
                    <wp:extent cx="2360069" cy="638496"/>
                    <wp:effectExtent l="0" t="0" r="2540" b="0"/>
                    <wp:docPr id="39" name="Imagen 39"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ptura%20de%20pantalla%202017-06-26%20a%20las%20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49561" cy="662707"/>
                            </a:xfrm>
                            <a:prstGeom prst="rect">
                              <a:avLst/>
                            </a:prstGeom>
                            <a:noFill/>
                            <a:ln>
                              <a:noFill/>
                            </a:ln>
                          </pic:spPr>
                        </pic:pic>
                      </a:graphicData>
                    </a:graphic>
                  </wp:inline>
                </w:drawing>
              </w:r>
            </w:ins>
          </w:p>
          <w:p w14:paraId="0749E7DF" w14:textId="77777777" w:rsidR="00A468EB" w:rsidRDefault="00A468EB" w:rsidP="003F230A">
            <w:pPr>
              <w:jc w:val="center"/>
              <w:rPr>
                <w:ins w:id="1496" w:author="Rebeca de la Paz Gonzales" w:date="2017-06-26T00:14:00Z"/>
              </w:rPr>
            </w:pPr>
          </w:p>
        </w:tc>
        <w:tc>
          <w:tcPr>
            <w:tcW w:w="5027" w:type="dxa"/>
            <w:tcPrChange w:id="1497" w:author="Rebeca de la Paz Gonzales" w:date="2017-06-26T00:20:00Z">
              <w:tcPr>
                <w:tcW w:w="4885" w:type="dxa"/>
              </w:tcPr>
            </w:tcPrChange>
          </w:tcPr>
          <w:p w14:paraId="395107C4" w14:textId="77777777" w:rsidR="00A468EB" w:rsidRDefault="00A468EB" w:rsidP="003F230A">
            <w:pPr>
              <w:jc w:val="center"/>
              <w:cnfStyle w:val="000000000000" w:firstRow="0" w:lastRow="0" w:firstColumn="0" w:lastColumn="0" w:oddVBand="0" w:evenVBand="0" w:oddHBand="0" w:evenHBand="0" w:firstRowFirstColumn="0" w:firstRowLastColumn="0" w:lastRowFirstColumn="0" w:lastRowLastColumn="0"/>
              <w:rPr>
                <w:ins w:id="1498" w:author="Rebeca de la Paz Gonzales" w:date="2017-06-26T00:14:00Z"/>
              </w:rPr>
            </w:pPr>
          </w:p>
          <w:p w14:paraId="74A3B50E" w14:textId="77777777" w:rsidR="00A468EB" w:rsidRDefault="00A468EB" w:rsidP="003F230A">
            <w:pPr>
              <w:jc w:val="center"/>
              <w:cnfStyle w:val="000000000000" w:firstRow="0" w:lastRow="0" w:firstColumn="0" w:lastColumn="0" w:oddVBand="0" w:evenVBand="0" w:oddHBand="0" w:evenHBand="0" w:firstRowFirstColumn="0" w:firstRowLastColumn="0" w:lastRowFirstColumn="0" w:lastRowLastColumn="0"/>
              <w:rPr>
                <w:ins w:id="1499" w:author="Rebeca de la Paz Gonzales" w:date="2017-06-26T00:14:00Z"/>
              </w:rPr>
            </w:pPr>
            <w:ins w:id="1500" w:author="Rebeca de la Paz Gonzales" w:date="2017-06-26T00:14:00Z">
              <w:r>
                <w:rPr>
                  <w:noProof/>
                </w:rPr>
                <w:drawing>
                  <wp:inline distT="0" distB="0" distL="0" distR="0" wp14:anchorId="1E1EE24F" wp14:editId="21DCAD2B">
                    <wp:extent cx="2434617" cy="3073237"/>
                    <wp:effectExtent l="0" t="0" r="3810" b="635"/>
                    <wp:docPr id="40" name="Imagen 40"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ptura%20de%20pantalla%202017-06-26%20a%20las%20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40861" cy="3081119"/>
                            </a:xfrm>
                            <a:prstGeom prst="rect">
                              <a:avLst/>
                            </a:prstGeom>
                            <a:noFill/>
                            <a:ln>
                              <a:noFill/>
                            </a:ln>
                          </pic:spPr>
                        </pic:pic>
                      </a:graphicData>
                    </a:graphic>
                  </wp:inline>
                </w:drawing>
              </w:r>
            </w:ins>
          </w:p>
          <w:p w14:paraId="4765C588" w14:textId="77777777" w:rsidR="00A468EB" w:rsidRDefault="00A468EB" w:rsidP="0029353A">
            <w:pPr>
              <w:keepNext/>
              <w:jc w:val="center"/>
              <w:cnfStyle w:val="000000000000" w:firstRow="0" w:lastRow="0" w:firstColumn="0" w:lastColumn="0" w:oddVBand="0" w:evenVBand="0" w:oddHBand="0" w:evenHBand="0" w:firstRowFirstColumn="0" w:firstRowLastColumn="0" w:lastRowFirstColumn="0" w:lastRowLastColumn="0"/>
              <w:rPr>
                <w:ins w:id="1501" w:author="Rebeca de la Paz Gonzales" w:date="2017-06-26T00:14:00Z"/>
              </w:rPr>
            </w:pPr>
          </w:p>
        </w:tc>
      </w:tr>
    </w:tbl>
    <w:p w14:paraId="477E9640" w14:textId="18D0F663" w:rsidR="002F4CA2" w:rsidRPr="0029353A" w:rsidRDefault="0029353A" w:rsidP="0029353A">
      <w:pPr>
        <w:pStyle w:val="Descripcin"/>
        <w:jc w:val="center"/>
        <w:rPr>
          <w:b/>
          <w:i w:val="0"/>
          <w:sz w:val="22"/>
          <w:szCs w:val="22"/>
        </w:rPr>
      </w:pPr>
      <w:bookmarkStart w:id="1502" w:name="_Toc486370311"/>
      <w:r w:rsidRPr="0029353A">
        <w:rPr>
          <w:b/>
          <w:i w:val="0"/>
          <w:sz w:val="22"/>
          <w:szCs w:val="22"/>
        </w:rPr>
        <w:t xml:space="preserve">Tabla </w:t>
      </w:r>
      <w:r w:rsidRPr="0029353A">
        <w:rPr>
          <w:b/>
          <w:i w:val="0"/>
          <w:sz w:val="22"/>
          <w:szCs w:val="22"/>
        </w:rPr>
        <w:fldChar w:fldCharType="begin"/>
      </w:r>
      <w:r w:rsidRPr="0029353A">
        <w:rPr>
          <w:b/>
          <w:i w:val="0"/>
          <w:sz w:val="22"/>
          <w:szCs w:val="22"/>
        </w:rPr>
        <w:instrText xml:space="preserve"> SEQ Tabla \* ARABIC </w:instrText>
      </w:r>
      <w:r w:rsidRPr="0029353A">
        <w:rPr>
          <w:b/>
          <w:i w:val="0"/>
          <w:sz w:val="22"/>
          <w:szCs w:val="22"/>
        </w:rPr>
        <w:fldChar w:fldCharType="separate"/>
      </w:r>
      <w:r w:rsidRPr="0029353A">
        <w:rPr>
          <w:b/>
          <w:i w:val="0"/>
          <w:noProof/>
          <w:sz w:val="22"/>
          <w:szCs w:val="22"/>
        </w:rPr>
        <w:t>8</w:t>
      </w:r>
      <w:r w:rsidRPr="0029353A">
        <w:rPr>
          <w:b/>
          <w:i w:val="0"/>
          <w:sz w:val="22"/>
          <w:szCs w:val="22"/>
        </w:rPr>
        <w:fldChar w:fldCharType="end"/>
      </w:r>
      <w:r w:rsidRPr="0029353A">
        <w:rPr>
          <w:b/>
          <w:i w:val="0"/>
          <w:sz w:val="22"/>
          <w:szCs w:val="22"/>
        </w:rPr>
        <w:t>. Cobertura de la clase FieldRelationTest</w:t>
      </w:r>
      <w:bookmarkEnd w:id="1502"/>
    </w:p>
    <w:p w14:paraId="7759335F" w14:textId="3B56CF4B" w:rsidR="00CA5A1B" w:rsidRDefault="002F4CA2" w:rsidP="00A6497F">
      <w:r>
        <w:lastRenderedPageBreak/>
        <w:t xml:space="preserve">Además, se ha realizado la prueba de cobertura sobre la ejecución de la clase principal, clase </w:t>
      </w:r>
      <w:r>
        <w:rPr>
          <w:i/>
        </w:rPr>
        <w:t>Main.</w:t>
      </w:r>
      <w:r>
        <w:t xml:space="preserve"> Debido a la cantidad de clases y métodos de los que hace uso esta ejecución, los resultados de la cobertura se han exportado en formato html. </w:t>
      </w:r>
    </w:p>
    <w:p w14:paraId="0C5B4B83" w14:textId="77777777" w:rsidR="002F4CA2" w:rsidRDefault="002F4CA2" w:rsidP="00A6497F"/>
    <w:p w14:paraId="0594B814" w14:textId="24E5CA58" w:rsidR="00A468EB" w:rsidRDefault="002F4CA2" w:rsidP="002F4CA2">
      <w:pPr>
        <w:widowControl w:val="0"/>
        <w:autoSpaceDE w:val="0"/>
        <w:autoSpaceDN w:val="0"/>
        <w:adjustRightInd w:val="0"/>
        <w:spacing w:after="240"/>
        <w:jc w:val="left"/>
      </w:pPr>
      <w:r>
        <w:t xml:space="preserve">Los resultados de cobertura de la ejecución principal están disponibles a través del siguiente enlace a través del repositorio </w:t>
      </w:r>
      <w:hyperlink r:id="rId75" w:history="1">
        <w:r w:rsidRPr="008019E1">
          <w:rPr>
            <w:rStyle w:val="Hipervnculo"/>
          </w:rPr>
          <w:t>https://github.com/RebecaPaz/TFG_RebecadelaPaz/tree/master/RebecadelaPaz</w:t>
        </w:r>
      </w:hyperlink>
      <w:r>
        <w:t xml:space="preserve">, </w:t>
      </w:r>
      <w:r w:rsidRPr="002F4CA2">
        <w:t>pulsar “Clone or download” y a continuación “Download ZIP”. Una vez descargado el archivo comprimido, descomprimir el archivo y obtener la carpeta “</w:t>
      </w:r>
      <w:r>
        <w:t>coverage</w:t>
      </w:r>
      <w:r w:rsidRPr="002F4CA2">
        <w:t xml:space="preserve">” que contiene </w:t>
      </w:r>
      <w:r>
        <w:t>los resultados obtenidos de la cobertura</w:t>
      </w:r>
      <w:r w:rsidRPr="002F4CA2">
        <w:t>.</w:t>
      </w:r>
      <w:r>
        <w:rPr>
          <w:color w:val="000000"/>
          <w:sz w:val="32"/>
          <w:szCs w:val="32"/>
        </w:rPr>
        <w:t xml:space="preserve"> </w:t>
      </w:r>
    </w:p>
    <w:p w14:paraId="4A71F5AB" w14:textId="77777777" w:rsidR="00167043" w:rsidRDefault="00167043" w:rsidP="00A6497F">
      <w:pPr>
        <w:sectPr w:rsidR="00167043" w:rsidSect="00B35A74">
          <w:type w:val="evenPage"/>
          <w:pgSz w:w="11906" w:h="16838" w:code="9"/>
          <w:pgMar w:top="1418" w:right="1418" w:bottom="1418" w:left="1701" w:header="708" w:footer="708" w:gutter="0"/>
          <w:pgNumType w:fmt="upperRoman"/>
          <w:cols w:space="708"/>
          <w:docGrid w:linePitch="360"/>
        </w:sectPr>
      </w:pPr>
    </w:p>
    <w:p w14:paraId="28E2CA14" w14:textId="7181DE60" w:rsidR="00CA5A1B" w:rsidRDefault="00CA5A1B">
      <w:pPr>
        <w:jc w:val="left"/>
      </w:pPr>
    </w:p>
    <w:p w14:paraId="5F44CBBE" w14:textId="77777777" w:rsidR="00A468EB" w:rsidRPr="00A6497F" w:rsidRDefault="00A468EB" w:rsidP="00CA5A1B"/>
    <w:sectPr w:rsidR="00A468EB" w:rsidRPr="00A6497F" w:rsidSect="00167043">
      <w:footerReference w:type="default" r:id="rId76"/>
      <w:pgSz w:w="11906" w:h="16838" w:code="9"/>
      <w:pgMar w:top="1418" w:right="1418" w:bottom="1418" w:left="1701" w:header="708" w:footer="708" w:gutter="0"/>
      <w:pgNumType w:fmt="numberInDash"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5" w:author="Pablo Haya" w:date="2017-06-07T22:41:00Z" w:initials="PH">
    <w:p w14:paraId="50505C7B" w14:textId="77777777" w:rsidR="005D1B3A" w:rsidRDefault="005D1B3A">
      <w:pPr>
        <w:pStyle w:val="Textocomentario"/>
      </w:pPr>
      <w:r>
        <w:rPr>
          <w:rStyle w:val="Refdecomentario"/>
        </w:rPr>
        <w:annotationRef/>
      </w:r>
      <w:r>
        <w:t xml:space="preserve">Uno / dos párrafo explicando que es el análisis sintáctico, que es uno de los análisis fundamentales para poder resolver tareas relacionadas con semática dentro del PLN. Actualmente la representación predominante para realizar un análisis de sintáctico son las gramáticas de constituyentes. </w:t>
      </w:r>
    </w:p>
  </w:comment>
  <w:comment w:id="16" w:author="Pablo Haya" w:date="2017-06-07T22:37:00Z" w:initials="PH">
    <w:p w14:paraId="35F8BFC3" w14:textId="77777777" w:rsidR="005D1B3A" w:rsidRDefault="005D1B3A">
      <w:pPr>
        <w:pStyle w:val="Textocomentario"/>
      </w:pPr>
      <w:r>
        <w:rPr>
          <w:rStyle w:val="Refdecomentario"/>
        </w:rPr>
        <w:annotationRef/>
      </w:r>
      <w:r>
        <w:t>Introducir que la gramáticas de constituyentes han sido el mecanismo dominante a la hora de realizar una análisis sintáctico desde que Chomsky las introdujo.</w:t>
      </w:r>
    </w:p>
    <w:p w14:paraId="22E176F4" w14:textId="77777777" w:rsidR="005D1B3A" w:rsidRDefault="005D1B3A">
      <w:pPr>
        <w:pStyle w:val="Textocomentario"/>
      </w:pPr>
    </w:p>
    <w:p w14:paraId="3E9D43AF" w14:textId="77777777" w:rsidR="005D1B3A" w:rsidRDefault="005D1B3A">
      <w:pPr>
        <w:pStyle w:val="Textocomentario"/>
      </w:pPr>
      <w:r>
        <w:t xml:space="preserve">Esta gramáticas se han mantenido porque la mayor parte de los trabajos se han realizado en inglés, y en el resto de los idiomas se ha adaptado. </w:t>
      </w:r>
    </w:p>
    <w:p w14:paraId="323A70A2" w14:textId="77777777" w:rsidR="005D1B3A" w:rsidRDefault="005D1B3A">
      <w:pPr>
        <w:pStyle w:val="Textocomentario"/>
      </w:pPr>
    </w:p>
    <w:p w14:paraId="06FFCB73" w14:textId="77777777" w:rsidR="005D1B3A" w:rsidRDefault="005D1B3A">
      <w:pPr>
        <w:pStyle w:val="Textocomentario"/>
      </w:pPr>
      <w:r>
        <w:t>Luego viene que en inglés funciona bien por los motivos que indicas, mientras que la gramática de dependencias se adapta mejor a la estructura más variopinta de otras lenguas.</w:t>
      </w:r>
    </w:p>
  </w:comment>
  <w:comment w:id="17" w:author="Pablo Haya" w:date="2017-06-07T22:51:00Z" w:initials="PH">
    <w:p w14:paraId="1E2CB107" w14:textId="77777777" w:rsidR="005D1B3A" w:rsidRDefault="005D1B3A">
      <w:pPr>
        <w:pStyle w:val="Textocomentario"/>
      </w:pPr>
      <w:r>
        <w:rPr>
          <w:rStyle w:val="Refdecomentario"/>
        </w:rPr>
        <w:annotationRef/>
      </w:r>
      <w:r>
        <w:t>Un o dos párrafos explicando que es un trrebank, y la necesidad de este recursos lingüístico para construir un analizador sintáctico estadísticos mediante aprendizaje automático</w:t>
      </w:r>
    </w:p>
  </w:comment>
  <w:comment w:id="19" w:author="Pablo Haya" w:date="2017-06-07T22:42:00Z" w:initials="PH">
    <w:p w14:paraId="33902080" w14:textId="77777777" w:rsidR="005D1B3A" w:rsidRDefault="005D1B3A">
      <w:pPr>
        <w:pStyle w:val="Textocomentario"/>
      </w:pPr>
      <w:r>
        <w:rPr>
          <w:rStyle w:val="Refdecomentario"/>
        </w:rPr>
        <w:annotationRef/>
      </w:r>
      <w:r>
        <w:t>Incluir Referencia</w:t>
      </w:r>
    </w:p>
  </w:comment>
  <w:comment w:id="26" w:author="Pablo Haya" w:date="2017-06-07T22:44:00Z" w:initials="PH">
    <w:p w14:paraId="3B3BA8DD" w14:textId="77777777" w:rsidR="005D1B3A" w:rsidRDefault="005D1B3A">
      <w:pPr>
        <w:pStyle w:val="Textocomentario"/>
      </w:pPr>
      <w:r>
        <w:rPr>
          <w:rStyle w:val="Refdecomentario"/>
        </w:rPr>
        <w:annotationRef/>
      </w:r>
      <w:r>
        <w:t>Introducir que es el análisis sintáctico como uno de los niveles de análisis básicos de PLN. Introducir que existen dos representaciones constituyentes y dependencias.</w:t>
      </w:r>
    </w:p>
    <w:p w14:paraId="7ACA025E" w14:textId="77777777" w:rsidR="005D1B3A" w:rsidRDefault="005D1B3A">
      <w:pPr>
        <w:pStyle w:val="Textocomentario"/>
      </w:pPr>
    </w:p>
    <w:p w14:paraId="32C9D96B" w14:textId="77777777" w:rsidR="005D1B3A" w:rsidRDefault="005D1B3A">
      <w:pPr>
        <w:pStyle w:val="Textocomentario"/>
      </w:pPr>
      <w:r>
        <w:t>Esto sería como el primer párrafo de la motivación pero extendido</w:t>
      </w:r>
    </w:p>
  </w:comment>
  <w:comment w:id="27" w:author="Pablo Haya" w:date="2017-06-07T23:13:00Z" w:initials="PH">
    <w:p w14:paraId="04A6AEB9" w14:textId="77777777" w:rsidR="005D1B3A" w:rsidRDefault="005D1B3A" w:rsidP="00857AAB">
      <w:pPr>
        <w:pStyle w:val="Textocomentario"/>
      </w:pPr>
      <w:r>
        <w:rPr>
          <w:rStyle w:val="Refdecomentario"/>
        </w:rPr>
        <w:annotationRef/>
      </w:r>
      <w:r>
        <w:t>Revisar gramática</w:t>
      </w:r>
    </w:p>
    <w:p w14:paraId="0989A250" w14:textId="77777777" w:rsidR="005D1B3A" w:rsidRDefault="005D1B3A" w:rsidP="00857AAB">
      <w:pPr>
        <w:pStyle w:val="Textocomentario"/>
      </w:pPr>
    </w:p>
    <w:p w14:paraId="002485E6" w14:textId="77777777" w:rsidR="005D1B3A" w:rsidRDefault="005D1B3A" w:rsidP="00857AAB">
      <w:pPr>
        <w:pStyle w:val="Textocomentario"/>
      </w:pPr>
      <w:r>
        <w:t>Los procesos de segmentación del texto y análisis morfológico han tenido que ser adaptados para distintas lenguas, ya que no se puede reutilizar directamente los desarrollos realizados para el inglés. Por ejemplo, la segmentación en el caso de las lenguas occidentales es muy sencillo en comparación con las lenguas asiáticos como el chino o el japonés.</w:t>
      </w:r>
    </w:p>
  </w:comment>
  <w:comment w:id="29" w:author="Pablo Haya" w:date="2017-06-07T23:14:00Z" w:initials="PH">
    <w:p w14:paraId="143169D3" w14:textId="77777777" w:rsidR="005D1B3A" w:rsidRDefault="005D1B3A" w:rsidP="000A4622">
      <w:pPr>
        <w:pStyle w:val="Textocomentario"/>
      </w:pPr>
      <w:r>
        <w:rPr>
          <w:rStyle w:val="Refdecomentario"/>
        </w:rPr>
        <w:annotationRef/>
      </w:r>
      <w:r>
        <w:t>Este párrafo y el siguiente son lo que ponía en mi comentario anterior</w:t>
      </w:r>
    </w:p>
  </w:comment>
  <w:comment w:id="45" w:author="Pablo Haya" w:date="2017-06-07T23:15:00Z" w:initials="PH">
    <w:p w14:paraId="46B59001" w14:textId="77777777" w:rsidR="005D1B3A" w:rsidRDefault="005D1B3A" w:rsidP="000A4622">
      <w:pPr>
        <w:pStyle w:val="Textocomentario"/>
      </w:pPr>
      <w:r>
        <w:rPr>
          <w:rStyle w:val="Refdecomentario"/>
        </w:rPr>
        <w:annotationRef/>
      </w:r>
      <w:r>
        <w:t>Incluir ejemplo</w:t>
      </w:r>
    </w:p>
  </w:comment>
  <w:comment w:id="48" w:author="Pablo Haya" w:date="2017-06-07T22:56:00Z" w:initials="PH">
    <w:p w14:paraId="3E626218" w14:textId="77777777" w:rsidR="005D1B3A" w:rsidRDefault="005D1B3A">
      <w:pPr>
        <w:pStyle w:val="Textocomentario"/>
      </w:pPr>
      <w:r>
        <w:rPr>
          <w:rStyle w:val="Refdecomentario"/>
        </w:rPr>
        <w:annotationRef/>
      </w:r>
      <w:r>
        <w:t>No exactamente dado que el primer nivel puede tener más de dos ramas, quizás una representación basada o que se asemeja</w:t>
      </w:r>
    </w:p>
  </w:comment>
  <w:comment w:id="72" w:author="Pablo Haya" w:date="2017-06-07T22:45:00Z" w:initials="PH">
    <w:p w14:paraId="5F59F5B4" w14:textId="77777777" w:rsidR="005D1B3A" w:rsidRDefault="005D1B3A">
      <w:pPr>
        <w:pStyle w:val="Textocomentario"/>
      </w:pPr>
      <w:r>
        <w:rPr>
          <w:rStyle w:val="Refdecomentario"/>
        </w:rPr>
        <w:annotationRef/>
      </w:r>
      <w:r>
        <w:t>, como puede ser el ruso o el chino,</w:t>
      </w:r>
    </w:p>
  </w:comment>
  <w:comment w:id="99" w:author="Pablo Haya" w:date="2017-06-07T22:54:00Z" w:initials="PH">
    <w:p w14:paraId="1933E311" w14:textId="77777777" w:rsidR="005D1B3A" w:rsidRDefault="005D1B3A" w:rsidP="00DD5F57">
      <w:pPr>
        <w:pStyle w:val="Textocomentario"/>
      </w:pPr>
      <w:r>
        <w:rPr>
          <w:rStyle w:val="Refdecomentario"/>
        </w:rPr>
        <w:annotationRef/>
      </w:r>
      <w:r>
        <w:t>Este podría ser el primer ejemplo. Se podría explicar con cierto detalle para que entendiera bien.</w:t>
      </w:r>
    </w:p>
  </w:comment>
  <w:comment w:id="106" w:author="Pablo Haya" w:date="2017-06-07T22:52:00Z" w:initials="PH">
    <w:p w14:paraId="769AD37F" w14:textId="77777777" w:rsidR="005D1B3A" w:rsidRDefault="005D1B3A">
      <w:pPr>
        <w:pStyle w:val="Textocomentario"/>
      </w:pPr>
      <w:r>
        <w:rPr>
          <w:rStyle w:val="Refdecomentario"/>
        </w:rPr>
        <w:annotationRef/>
      </w:r>
      <w:r>
        <w:t>Este como segundo ejemplo está bien ya que muestra un oración más complicada, y caso difícil de abordar</w:t>
      </w:r>
    </w:p>
  </w:comment>
  <w:comment w:id="118" w:author="Pablo Haya" w:date="2017-06-07T22:57:00Z" w:initials="PH">
    <w:p w14:paraId="2CB0A48D" w14:textId="77777777" w:rsidR="005D1B3A" w:rsidRDefault="005D1B3A">
      <w:pPr>
        <w:pStyle w:val="Textocomentario"/>
      </w:pPr>
      <w:r>
        <w:rPr>
          <w:rStyle w:val="Refdecomentario"/>
        </w:rPr>
        <w:annotationRef/>
      </w:r>
      <w:r>
        <w:t>Como puede ser el …</w:t>
      </w:r>
    </w:p>
  </w:comment>
  <w:comment w:id="121" w:author="Pablo Haya" w:date="2017-06-07T23:01:00Z" w:initials="PH">
    <w:p w14:paraId="0FA580FA" w14:textId="77777777" w:rsidR="005D1B3A" w:rsidRDefault="005D1B3A">
      <w:pPr>
        <w:pStyle w:val="Textocomentario"/>
      </w:pPr>
      <w:r>
        <w:rPr>
          <w:rStyle w:val="Refdecomentario"/>
        </w:rPr>
        <w:annotationRef/>
      </w:r>
      <w:r>
        <w:t>Los tres siguientes apartados los agruparía dentro de uno: Implementaciones de gramática de dependencias</w:t>
      </w:r>
    </w:p>
  </w:comment>
  <w:comment w:id="124" w:author="Pablo Haya" w:date="2017-06-07T23:02:00Z" w:initials="PH">
    <w:p w14:paraId="5B51C2CC" w14:textId="77777777" w:rsidR="005D1B3A" w:rsidRDefault="005D1B3A">
      <w:pPr>
        <w:pStyle w:val="Textocomentario"/>
      </w:pPr>
      <w:r>
        <w:rPr>
          <w:rStyle w:val="Refdecomentario"/>
        </w:rPr>
        <w:annotationRef/>
      </w:r>
      <w:r>
        <w:t>Introducir que es el Stanford Dependicies en un parrafo</w:t>
      </w:r>
    </w:p>
  </w:comment>
  <w:comment w:id="127" w:author="Pablo Haya" w:date="2017-06-07T23:05:00Z" w:initials="PH">
    <w:p w14:paraId="6AAAECFD" w14:textId="77777777" w:rsidR="005D1B3A" w:rsidRDefault="005D1B3A">
      <w:pPr>
        <w:pStyle w:val="Textocomentario"/>
      </w:pPr>
      <w:r>
        <w:rPr>
          <w:rStyle w:val="Refdecomentario"/>
        </w:rPr>
        <w:annotationRef/>
      </w:r>
      <w:r>
        <w:t xml:space="preserve">No se pueden meter figuras sin referenciar en el texto. </w:t>
      </w:r>
    </w:p>
  </w:comment>
  <w:comment w:id="128" w:author="Pablo Haya" w:date="2017-06-07T23:06:00Z" w:initials="PH">
    <w:p w14:paraId="3A52A0CB" w14:textId="77777777" w:rsidR="005D1B3A" w:rsidRDefault="005D1B3A">
      <w:pPr>
        <w:pStyle w:val="Textocomentario"/>
      </w:pPr>
      <w:r>
        <w:rPr>
          <w:rStyle w:val="Refdecomentario"/>
        </w:rPr>
        <w:annotationRef/>
      </w:r>
      <w:r>
        <w:t>Revisar y releer ya que no queda muy natural parece traducción</w:t>
      </w:r>
    </w:p>
  </w:comment>
  <w:comment w:id="130" w:author="Pablo Haya" w:date="2017-06-07T23:08:00Z" w:initials="PH">
    <w:p w14:paraId="0EEF6164" w14:textId="77777777" w:rsidR="005D1B3A" w:rsidRDefault="005D1B3A">
      <w:pPr>
        <w:pStyle w:val="Textocomentario"/>
      </w:pPr>
      <w:r>
        <w:rPr>
          <w:rStyle w:val="Refdecomentario"/>
        </w:rPr>
        <w:annotationRef/>
      </w:r>
      <w:r>
        <w:t>Revisar la redacción de la frase</w:t>
      </w:r>
    </w:p>
  </w:comment>
  <w:comment w:id="133" w:author="Pablo Haya" w:date="2017-06-07T23:09:00Z" w:initials="PH">
    <w:p w14:paraId="10780469" w14:textId="77777777" w:rsidR="005D1B3A" w:rsidRDefault="005D1B3A">
      <w:pPr>
        <w:pStyle w:val="Textocomentario"/>
      </w:pPr>
      <w:r>
        <w:rPr>
          <w:rStyle w:val="Refdecomentario"/>
        </w:rPr>
        <w:annotationRef/>
      </w:r>
      <w:r>
        <w:t>Revisar gramática</w:t>
      </w:r>
    </w:p>
  </w:comment>
  <w:comment w:id="143" w:author="Pablo Haya" w:date="2017-06-07T23:21:00Z" w:initials="PH">
    <w:p w14:paraId="3E367B7F" w14:textId="77777777" w:rsidR="005D1B3A" w:rsidRDefault="005D1B3A">
      <w:pPr>
        <w:pStyle w:val="Textocomentario"/>
      </w:pPr>
      <w:r>
        <w:rPr>
          <w:rStyle w:val="Refdecomentario"/>
        </w:rPr>
        <w:annotationRef/>
      </w:r>
      <w:r>
        <w:t>Explicar un poco más en detalle tomando como ejemplo la primera relación</w:t>
      </w:r>
    </w:p>
    <w:p w14:paraId="4B2C861C" w14:textId="77777777" w:rsidR="005D1B3A" w:rsidRDefault="005D1B3A">
      <w:pPr>
        <w:pStyle w:val="Textocomentario"/>
      </w:pPr>
    </w:p>
    <w:p w14:paraId="0621CB40" w14:textId="77777777" w:rsidR="005D1B3A" w:rsidRDefault="005D1B3A">
      <w:pPr>
        <w:pStyle w:val="Textocomentario"/>
      </w:pPr>
      <w:r>
        <w:t>Explicar que makes ocupa la posición 11 por que se cuentan las comas</w:t>
      </w:r>
    </w:p>
  </w:comment>
  <w:comment w:id="144" w:author="Pablo Haya" w:date="2017-06-07T23:23:00Z" w:initials="PH">
    <w:p w14:paraId="597EF904" w14:textId="77777777" w:rsidR="005D1B3A" w:rsidRDefault="005D1B3A">
      <w:pPr>
        <w:pStyle w:val="Textocomentario"/>
      </w:pPr>
      <w:r>
        <w:rPr>
          <w:rStyle w:val="Refdecomentario"/>
        </w:rPr>
        <w:annotationRef/>
      </w:r>
      <w:r>
        <w:t>Estaría bien incluir también la representación gráfica para ver más claro las dependencias</w:t>
      </w:r>
    </w:p>
  </w:comment>
  <w:comment w:id="147" w:author="Pablo Haya" w:date="2017-06-07T23:23:00Z" w:initials="PH">
    <w:p w14:paraId="7723F314" w14:textId="77777777" w:rsidR="005D1B3A" w:rsidRDefault="005D1B3A">
      <w:pPr>
        <w:pStyle w:val="Textocomentario"/>
      </w:pPr>
      <w:r>
        <w:rPr>
          <w:rStyle w:val="Refdecomentario"/>
        </w:rPr>
        <w:annotationRef/>
      </w:r>
      <w:r>
        <w:t>La reoresentación árbol ayudaría</w:t>
      </w:r>
    </w:p>
  </w:comment>
  <w:comment w:id="195" w:author="Pablo Haya" w:date="2017-06-20T23:20:00Z" w:initials="PH">
    <w:p w14:paraId="3931444C" w14:textId="77777777" w:rsidR="005D1B3A" w:rsidRDefault="005D1B3A">
      <w:pPr>
        <w:pStyle w:val="Textocomentario"/>
      </w:pPr>
      <w:r>
        <w:rPr>
          <w:rStyle w:val="Refdecomentario"/>
        </w:rPr>
        <w:annotationRef/>
      </w:r>
      <w:r>
        <w:t>Insertar salto de página impar para que los capítulos empiezen siempre en página impar</w:t>
      </w:r>
    </w:p>
  </w:comment>
  <w:comment w:id="197" w:author="Pablo Haya" w:date="2017-06-20T23:22:00Z" w:initials="PH">
    <w:p w14:paraId="3215DF2B" w14:textId="77777777" w:rsidR="005D1B3A" w:rsidRDefault="005D1B3A">
      <w:pPr>
        <w:pStyle w:val="Textocomentario"/>
      </w:pPr>
      <w:r>
        <w:rPr>
          <w:rStyle w:val="Refdecomentario"/>
        </w:rPr>
        <w:annotationRef/>
      </w:r>
      <w:r>
        <w:t>También ha sido necesario adquirir solido conocimiento de lingüística para poder interpretar las distintas etiquetas y la diversidad de composión de los árboles.</w:t>
      </w:r>
    </w:p>
  </w:comment>
  <w:comment w:id="205" w:author="Pablo Haya" w:date="2017-06-20T23:21:00Z" w:initials="PH">
    <w:p w14:paraId="0C1F3A02" w14:textId="77777777" w:rsidR="005D1B3A" w:rsidRDefault="005D1B3A">
      <w:pPr>
        <w:pStyle w:val="Textocomentario"/>
      </w:pPr>
      <w:r>
        <w:rPr>
          <w:rStyle w:val="Refdecomentario"/>
        </w:rPr>
        <w:annotationRef/>
      </w:r>
      <w:r>
        <w:t>¿a qué te refieres con el arreglo del árbol?</w:t>
      </w:r>
    </w:p>
  </w:comment>
  <w:comment w:id="210" w:author="Pablo Haya" w:date="2017-06-20T23:24:00Z" w:initials="PH">
    <w:p w14:paraId="250119D9" w14:textId="77777777" w:rsidR="005D1B3A" w:rsidRDefault="005D1B3A">
      <w:pPr>
        <w:pStyle w:val="Textocomentario"/>
      </w:pPr>
      <w:r>
        <w:rPr>
          <w:rStyle w:val="Refdecomentario"/>
        </w:rPr>
        <w:annotationRef/>
      </w:r>
      <w:r>
        <w:t xml:space="preserve">Lo que se denomina </w:t>
      </w:r>
    </w:p>
  </w:comment>
  <w:comment w:id="213" w:author="Pablo Haya" w:date="2017-06-20T23:25:00Z" w:initials="PH">
    <w:p w14:paraId="3649595F" w14:textId="77777777" w:rsidR="005D1B3A" w:rsidRDefault="005D1B3A">
      <w:pPr>
        <w:pStyle w:val="Textocomentario"/>
      </w:pPr>
      <w:r>
        <w:rPr>
          <w:rStyle w:val="Refdecomentario"/>
        </w:rPr>
        <w:annotationRef/>
      </w:r>
      <w:r>
        <w:t>Creo que es necesario primero explicar cual sería el resultado esperado dando el equivalente en dependencias</w:t>
      </w:r>
    </w:p>
  </w:comment>
  <w:comment w:id="219" w:author="Pablo Haya" w:date="2017-06-20T23:27:00Z" w:initials="PH">
    <w:p w14:paraId="36F66C8D" w14:textId="77777777" w:rsidR="005D1B3A" w:rsidRDefault="005D1B3A">
      <w:pPr>
        <w:pStyle w:val="Textocomentario"/>
      </w:pPr>
      <w:r>
        <w:rPr>
          <w:rStyle w:val="Refdecomentario"/>
        </w:rPr>
        <w:annotationRef/>
      </w:r>
      <w:r>
        <w:t>Tanto la teoría como la experiencia después de haber revisado… nos dice</w:t>
      </w:r>
    </w:p>
  </w:comment>
  <w:comment w:id="234" w:author="Pablo Haya" w:date="2017-06-20T23:30:00Z" w:initials="PH">
    <w:p w14:paraId="26AF2B4D" w14:textId="77777777" w:rsidR="005D1B3A" w:rsidRDefault="005D1B3A">
      <w:pPr>
        <w:pStyle w:val="Textocomentario"/>
      </w:pPr>
      <w:r>
        <w:rPr>
          <w:rStyle w:val="Refdecomentario"/>
        </w:rPr>
        <w:annotationRef/>
      </w:r>
      <w:r>
        <w:t xml:space="preserve">Me ha gustado mucho que hayas comenzado con un ejemplo. Muy ilustrativo! </w:t>
      </w:r>
    </w:p>
    <w:p w14:paraId="291CE6CA" w14:textId="77777777" w:rsidR="005D1B3A" w:rsidRDefault="005D1B3A">
      <w:pPr>
        <w:pStyle w:val="Textocomentario"/>
      </w:pPr>
    </w:p>
    <w:p w14:paraId="54CEA79A" w14:textId="77777777" w:rsidR="005D1B3A" w:rsidRDefault="005D1B3A">
      <w:pPr>
        <w:pStyle w:val="Textocomentario"/>
      </w:pPr>
      <w:r>
        <w:t xml:space="preserve">Ahora pondría una nueva subsección y haría un tratamiento más formal y descriptivo de las etiquetas que te puedes encontrar. Habría que ordenarlas y clasificarlas tal como lo estás haciendo con VPUNTENSED que está muy bien explicado. </w:t>
      </w:r>
    </w:p>
    <w:p w14:paraId="17009F15" w14:textId="77777777" w:rsidR="005D1B3A" w:rsidRDefault="005D1B3A">
      <w:pPr>
        <w:pStyle w:val="Textocomentario"/>
      </w:pPr>
    </w:p>
    <w:p w14:paraId="0DE39DD5" w14:textId="77777777" w:rsidR="005D1B3A" w:rsidRDefault="005D1B3A">
      <w:pPr>
        <w:pStyle w:val="Textocomentario"/>
      </w:pPr>
      <w:r>
        <w:t xml:space="preserve">En esta subsección tendrían que aparecer todas las etiquetas, y ayudaría tener una tabla que las resuma. </w:t>
      </w:r>
    </w:p>
  </w:comment>
  <w:comment w:id="565" w:author="Pablo Haya" w:date="2017-06-20T23:32:00Z" w:initials="PH">
    <w:p w14:paraId="702AA681" w14:textId="77777777" w:rsidR="005D1B3A" w:rsidRDefault="005D1B3A">
      <w:pPr>
        <w:pStyle w:val="Textocomentario"/>
      </w:pPr>
      <w:r>
        <w:rPr>
          <w:rStyle w:val="Refdecomentario"/>
        </w:rPr>
        <w:annotationRef/>
      </w:r>
      <w:r>
        <w:t>Esta explicación del tipo de oraciones cuadra con el comentario anterior. Permite agrupar varias etiquetas que permiten identificar tipos de oraciones (salvo las copulativas como bien explicas)</w:t>
      </w:r>
    </w:p>
  </w:comment>
  <w:comment w:id="578" w:author="Pablo Haya" w:date="2017-06-20T23:33:00Z" w:initials="PH">
    <w:p w14:paraId="2F42908F" w14:textId="77777777" w:rsidR="005D1B3A" w:rsidRDefault="005D1B3A">
      <w:pPr>
        <w:pStyle w:val="Textocomentario"/>
      </w:pPr>
      <w:r>
        <w:rPr>
          <w:rStyle w:val="Refdecomentario"/>
        </w:rPr>
        <w:annotationRef/>
      </w:r>
      <w:r>
        <w:t>Hay que explicar el porqué dado que es un convencionalismo</w:t>
      </w:r>
    </w:p>
  </w:comment>
  <w:comment w:id="581" w:author="Pablo Haya" w:date="2017-06-20T23:42:00Z" w:initials="PH">
    <w:p w14:paraId="3C48F73A" w14:textId="77777777" w:rsidR="005D1B3A" w:rsidRDefault="005D1B3A">
      <w:pPr>
        <w:pStyle w:val="Textocomentario"/>
      </w:pPr>
      <w:r>
        <w:rPr>
          <w:rStyle w:val="Refdecomentario"/>
        </w:rPr>
        <w:annotationRef/>
      </w:r>
      <w:r>
        <w:t>lo marco en cursivas y negrita como he visto más adelante</w:t>
      </w:r>
    </w:p>
  </w:comment>
  <w:comment w:id="591" w:author="Pablo Haya" w:date="2017-06-20T23:39:00Z" w:initials="PH">
    <w:p w14:paraId="22C77A70" w14:textId="77777777" w:rsidR="005D1B3A" w:rsidRDefault="005D1B3A">
      <w:pPr>
        <w:pStyle w:val="Textocomentario"/>
      </w:pPr>
      <w:r>
        <w:rPr>
          <w:rStyle w:val="Refdecomentario"/>
        </w:rPr>
        <w:annotationRef/>
      </w:r>
      <w:r>
        <w:t>En la algún punto hay que incluir tabla que permita extraer cuales son las etiquetas que requieren contexto como la que nos enseñaste</w:t>
      </w:r>
    </w:p>
  </w:comment>
  <w:comment w:id="605" w:author="Pablo Haya" w:date="2017-06-20T23:47:00Z" w:initials="PH">
    <w:p w14:paraId="59B0D9DA" w14:textId="77777777" w:rsidR="005D1B3A" w:rsidRDefault="005D1B3A">
      <w:pPr>
        <w:pStyle w:val="Textocomentario"/>
      </w:pPr>
      <w:r>
        <w:rPr>
          <w:rStyle w:val="Refdecomentario"/>
        </w:rPr>
        <w:annotationRef/>
      </w:r>
      <w:r>
        <w:t>La figura es un poco complicada de interpretar ya que muestra todos los pasos de una sola vez. De momento no tengo sugerencia de cómo mejorarla pero pensando en ello</w:t>
      </w:r>
    </w:p>
    <w:p w14:paraId="70A25EC1" w14:textId="77777777" w:rsidR="005D1B3A" w:rsidRDefault="005D1B3A">
      <w:pPr>
        <w:pStyle w:val="Textocomentario"/>
      </w:pPr>
    </w:p>
    <w:p w14:paraId="2019F4CC" w14:textId="77777777" w:rsidR="005D1B3A" w:rsidRDefault="005D1B3A">
      <w:pPr>
        <w:pStyle w:val="Textocomentario"/>
      </w:pPr>
      <w:r>
        <w:t>Una posible opción, pero tiene su curro es:</w:t>
      </w:r>
    </w:p>
    <w:p w14:paraId="1ED0F221" w14:textId="77777777" w:rsidR="005D1B3A" w:rsidRDefault="005D1B3A">
      <w:pPr>
        <w:pStyle w:val="Textocomentario"/>
      </w:pPr>
    </w:p>
    <w:p w14:paraId="50E5A26C" w14:textId="77777777" w:rsidR="005D1B3A" w:rsidRDefault="005D1B3A">
      <w:pPr>
        <w:pStyle w:val="Textocomentario"/>
      </w:pPr>
      <w:r>
        <w:t>De cara a explicar el proceso se podría realizar un imagen compuesta con varios subimágenes donde cada una mostrará el árbol original marcando en que punto del recorrido está (ej con negrita), el árbol de dependencias que se va construyendo, y el contenido de la pila de contexto</w:t>
      </w:r>
    </w:p>
  </w:comment>
  <w:comment w:id="607" w:author="Pablo Haya" w:date="2017-06-20T23:46:00Z" w:initials="PH">
    <w:p w14:paraId="1494D930" w14:textId="77777777" w:rsidR="005D1B3A" w:rsidRDefault="005D1B3A">
      <w:pPr>
        <w:pStyle w:val="Textocomentario"/>
      </w:pPr>
      <w:r>
        <w:rPr>
          <w:rStyle w:val="Refdecomentario"/>
        </w:rPr>
        <w:annotationRef/>
      </w:r>
      <w:r>
        <w:t xml:space="preserve">Estaría bien incluir el pseudocódigo del algoritmo. </w:t>
      </w:r>
    </w:p>
    <w:p w14:paraId="2D5CB2A6" w14:textId="77777777" w:rsidR="005D1B3A" w:rsidRDefault="005D1B3A">
      <w:pPr>
        <w:pStyle w:val="Textocomentario"/>
      </w:pPr>
    </w:p>
    <w:p w14:paraId="583E4439" w14:textId="77777777" w:rsidR="005D1B3A" w:rsidRDefault="005D1B3A">
      <w:pPr>
        <w:pStyle w:val="Textocomentario"/>
      </w:pPr>
    </w:p>
  </w:comment>
  <w:comment w:id="623" w:author="Pablo Haya" w:date="2017-06-20T23:48:00Z" w:initials="PH">
    <w:p w14:paraId="67CC2834" w14:textId="77777777" w:rsidR="005D1B3A" w:rsidRDefault="005D1B3A">
      <w:pPr>
        <w:pStyle w:val="Textocomentario"/>
      </w:pPr>
      <w:r>
        <w:rPr>
          <w:rStyle w:val="Refdecomentario"/>
        </w:rPr>
        <w:annotationRef/>
      </w:r>
      <w:r>
        <w:t>¿?????</w:t>
      </w:r>
    </w:p>
  </w:comment>
  <w:comment w:id="621" w:author="Pablo Haya" w:date="2017-06-20T23:48:00Z" w:initials="PH">
    <w:p w14:paraId="1E2F4981" w14:textId="77777777" w:rsidR="005D1B3A" w:rsidRDefault="005D1B3A">
      <w:pPr>
        <w:pStyle w:val="Textocomentario"/>
      </w:pPr>
      <w:r>
        <w:rPr>
          <w:rStyle w:val="Refdecomentario"/>
        </w:rPr>
        <w:annotationRef/>
      </w:r>
      <w:r>
        <w:t>Revisar la redacción de este párrafo</w:t>
      </w:r>
    </w:p>
  </w:comment>
  <w:comment w:id="658" w:author="Pablo Haya" w:date="2017-06-20T23:54:00Z" w:initials="PH">
    <w:p w14:paraId="6F600E32" w14:textId="77777777" w:rsidR="005D1B3A" w:rsidRDefault="005D1B3A">
      <w:pPr>
        <w:pStyle w:val="Textocomentario"/>
      </w:pPr>
      <w:r>
        <w:rPr>
          <w:rStyle w:val="Refdecomentario"/>
        </w:rPr>
        <w:annotationRef/>
      </w:r>
      <w:r>
        <w:t>Salto de página impar</w:t>
      </w:r>
    </w:p>
  </w:comment>
  <w:comment w:id="667" w:author="Rebeca" w:date="2017-06-19T15:25:00Z" w:initials="R">
    <w:p w14:paraId="530D91D1" w14:textId="77777777" w:rsidR="005D1B3A" w:rsidRDefault="005D1B3A">
      <w:pPr>
        <w:pStyle w:val="Textocomentario"/>
      </w:pPr>
      <w:r>
        <w:rPr>
          <w:rStyle w:val="Refdecomentario"/>
        </w:rPr>
        <w:annotationRef/>
      </w:r>
    </w:p>
    <w:p w14:paraId="4A9FF04B" w14:textId="77777777" w:rsidR="005D1B3A" w:rsidRDefault="005D1B3A">
      <w:pPr>
        <w:pStyle w:val="Textocomentario"/>
      </w:pPr>
      <w:r>
        <w:t>Incluyo en esta parte el código desarrollado para la escritura de ficheros???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0505C7B" w15:done="0"/>
  <w15:commentEx w15:paraId="06FFCB73" w15:done="0"/>
  <w15:commentEx w15:paraId="1E2CB107" w15:done="0"/>
  <w15:commentEx w15:paraId="33902080" w15:done="0"/>
  <w15:commentEx w15:paraId="32C9D96B" w15:done="0"/>
  <w15:commentEx w15:paraId="002485E6" w15:done="0"/>
  <w15:commentEx w15:paraId="143169D3" w15:done="0"/>
  <w15:commentEx w15:paraId="46B59001" w15:done="0"/>
  <w15:commentEx w15:paraId="3E626218" w15:done="0"/>
  <w15:commentEx w15:paraId="5F59F5B4" w15:done="0"/>
  <w15:commentEx w15:paraId="1933E311" w15:done="0"/>
  <w15:commentEx w15:paraId="769AD37F" w15:done="0"/>
  <w15:commentEx w15:paraId="2CB0A48D" w15:done="0"/>
  <w15:commentEx w15:paraId="0FA580FA" w15:done="0"/>
  <w15:commentEx w15:paraId="5B51C2CC" w15:done="0"/>
  <w15:commentEx w15:paraId="6AAAECFD" w15:done="0"/>
  <w15:commentEx w15:paraId="3A52A0CB" w15:done="0"/>
  <w15:commentEx w15:paraId="0EEF6164" w15:done="0"/>
  <w15:commentEx w15:paraId="10780469" w15:done="0"/>
  <w15:commentEx w15:paraId="0621CB40" w15:done="0"/>
  <w15:commentEx w15:paraId="597EF904" w15:done="0"/>
  <w15:commentEx w15:paraId="7723F314" w15:done="0"/>
  <w15:commentEx w15:paraId="3931444C" w15:done="0"/>
  <w15:commentEx w15:paraId="3215DF2B" w15:done="0"/>
  <w15:commentEx w15:paraId="0C1F3A02" w15:done="0"/>
  <w15:commentEx w15:paraId="250119D9" w15:done="0"/>
  <w15:commentEx w15:paraId="3649595F" w15:done="0"/>
  <w15:commentEx w15:paraId="36F66C8D" w15:done="0"/>
  <w15:commentEx w15:paraId="0DE39DD5" w15:done="0"/>
  <w15:commentEx w15:paraId="702AA681" w15:done="0"/>
  <w15:commentEx w15:paraId="2F42908F" w15:done="0"/>
  <w15:commentEx w15:paraId="3C48F73A" w15:done="0"/>
  <w15:commentEx w15:paraId="22C77A70" w15:done="0"/>
  <w15:commentEx w15:paraId="50E5A26C" w15:done="0"/>
  <w15:commentEx w15:paraId="583E4439" w15:done="0"/>
  <w15:commentEx w15:paraId="67CC2834" w15:done="0"/>
  <w15:commentEx w15:paraId="1E2F4981" w15:done="0"/>
  <w15:commentEx w15:paraId="6F600E32" w15:done="0"/>
  <w15:commentEx w15:paraId="4A9FF04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62F729" w14:textId="77777777" w:rsidR="00910FD2" w:rsidRDefault="00910FD2">
      <w:r>
        <w:separator/>
      </w:r>
    </w:p>
  </w:endnote>
  <w:endnote w:type="continuationSeparator" w:id="0">
    <w:p w14:paraId="253C62AD" w14:textId="77777777" w:rsidR="00910FD2" w:rsidRDefault="00910F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Helvetica">
    <w:panose1 w:val="00000000000000000000"/>
    <w:charset w:val="00"/>
    <w:family w:val="swiss"/>
    <w:pitch w:val="variable"/>
    <w:sig w:usb0="E00002FF" w:usb1="5000785B" w:usb2="00000000" w:usb3="00000000" w:csb0="0000019F" w:csb1="00000000"/>
  </w:font>
  <w:font w:name="BatangChe">
    <w:panose1 w:val="02030609000101010101"/>
    <w:charset w:val="81"/>
    <w:family w:val="roman"/>
    <w:pitch w:val="fixed"/>
    <w:sig w:usb0="B00002AF" w:usb1="69D77CFB" w:usb2="00000030" w:usb3="00000000" w:csb0="0008009F" w:csb1="00000000"/>
  </w:font>
  <w:font w:name=".SF NS Text">
    <w:altName w:val="Arial Unicode MS"/>
    <w:charset w:val="88"/>
    <w:family w:val="swiss"/>
    <w:pitch w:val="variable"/>
    <w:sig w:usb0="2000028F" w:usb1="0A080003" w:usb2="00000010" w:usb3="00000000" w:csb0="001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Calibri">
    <w:panose1 w:val="020F0502020204030204"/>
    <w:charset w:val="00"/>
    <w:family w:val="swiss"/>
    <w:pitch w:val="variable"/>
    <w:sig w:usb0="E00002FF" w:usb1="4000ACFF" w:usb2="00000001" w:usb3="00000000" w:csb0="0000019F" w:csb1="00000000"/>
  </w:font>
  <w:font w:name="Monaco">
    <w:panose1 w:val="02000500000000000000"/>
    <w:charset w:val="00"/>
    <w:family w:val="swiss"/>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DFKai-SB">
    <w:altName w:val="SimSun"/>
    <w:charset w:val="88"/>
    <w:family w:val="script"/>
    <w:pitch w:val="fixed"/>
    <w:sig w:usb0="00000003" w:usb1="080E0000" w:usb2="00000016" w:usb3="00000000" w:csb0="00100001" w:csb1="00000000"/>
  </w:font>
  <w:font w:name="Times">
    <w:panose1 w:val="02000500000000000000"/>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A1D19B" w14:textId="77777777" w:rsidR="005D1B3A" w:rsidRDefault="005D1B3A"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- 2 -</w:t>
    </w:r>
    <w:r>
      <w:rPr>
        <w:rStyle w:val="Nmerodepgina"/>
      </w:rPr>
      <w:fldChar w:fldCharType="end"/>
    </w:r>
  </w:p>
  <w:p w14:paraId="4DF2F097" w14:textId="77777777" w:rsidR="005D1B3A" w:rsidRDefault="005D1B3A" w:rsidP="00A00BC2">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0A17DF" w14:textId="77777777" w:rsidR="005D1B3A" w:rsidRPr="009704D8" w:rsidRDefault="005D1B3A" w:rsidP="00A00BC2">
    <w:pPr>
      <w:pStyle w:val="Piedepgina"/>
      <w:framePr w:wrap="around" w:vAnchor="text" w:hAnchor="margin" w:xAlign="right" w:y="1"/>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149C2D" w14:textId="77777777" w:rsidR="005D1B3A" w:rsidRPr="003337E3" w:rsidRDefault="005D1B3A" w:rsidP="003337E3">
    <w:pPr>
      <w:pStyle w:val="Piedepgina"/>
      <w:jc w:val="right"/>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A2C00" w14:textId="77777777" w:rsidR="005D1B3A" w:rsidRPr="003337E3" w:rsidRDefault="005D1B3A"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1F55FF">
      <w:rPr>
        <w:rStyle w:val="Nmerodepgina"/>
        <w:noProof/>
      </w:rPr>
      <w:t>iii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AF8F18" w14:textId="77777777" w:rsidR="005D1B3A" w:rsidRPr="003337E3" w:rsidRDefault="005D1B3A"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1F55FF">
      <w:rPr>
        <w:rStyle w:val="Nmerodepgina"/>
        <w:noProof/>
      </w:rPr>
      <w:t>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151B36" w14:textId="77777777" w:rsidR="005D1B3A" w:rsidRDefault="005D1B3A"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F55FF">
      <w:rPr>
        <w:rStyle w:val="Nmerodepgina"/>
        <w:noProof/>
      </w:rPr>
      <w:t>2</w:t>
    </w:r>
    <w:r>
      <w:rPr>
        <w:rStyle w:val="Nmerodepgina"/>
      </w:rPr>
      <w:fldChar w:fldCharType="end"/>
    </w:r>
  </w:p>
  <w:p w14:paraId="63C1B1FE" w14:textId="77777777" w:rsidR="005D1B3A" w:rsidRPr="003337E3" w:rsidRDefault="005D1B3A" w:rsidP="002556F8">
    <w:pPr>
      <w:pStyle w:val="Piedepgina"/>
      <w:pBdr>
        <w:top w:val="single" w:sz="4" w:space="1" w:color="auto"/>
      </w:pBdr>
      <w:ind w:right="360"/>
      <w:jc w:val="right"/>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8EFE43" w14:textId="77777777" w:rsidR="005D1B3A" w:rsidRDefault="005D1B3A" w:rsidP="00B35A74">
    <w:pPr>
      <w:pStyle w:val="Piedepgina"/>
      <w:framePr w:wrap="around" w:vAnchor="text" w:hAnchor="page" w:x="10342" w:y="-47"/>
      <w:rPr>
        <w:rStyle w:val="Nmerodepgina"/>
      </w:rPr>
    </w:pPr>
    <w:r>
      <w:rPr>
        <w:rStyle w:val="Nmerodepgina"/>
      </w:rPr>
      <w:fldChar w:fldCharType="begin"/>
    </w:r>
    <w:r>
      <w:rPr>
        <w:rStyle w:val="Nmerodepgina"/>
      </w:rPr>
      <w:instrText xml:space="preserve">PAGE  </w:instrText>
    </w:r>
    <w:r>
      <w:rPr>
        <w:rStyle w:val="Nmerodepgina"/>
      </w:rPr>
      <w:fldChar w:fldCharType="separate"/>
    </w:r>
    <w:r w:rsidR="001F55FF">
      <w:rPr>
        <w:rStyle w:val="Nmerodepgina"/>
        <w:noProof/>
      </w:rPr>
      <w:t>VI</w:t>
    </w:r>
    <w:r>
      <w:rPr>
        <w:rStyle w:val="Nmerodepgina"/>
      </w:rPr>
      <w:fldChar w:fldCharType="end"/>
    </w:r>
  </w:p>
  <w:p w14:paraId="45BD4AD9" w14:textId="77777777" w:rsidR="005D1B3A" w:rsidRDefault="005D1B3A">
    <w:pPr>
      <w:pStyle w:val="Piedepgina"/>
      <w:ind w:right="360"/>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00437D" w14:textId="77777777" w:rsidR="005D1B3A" w:rsidRDefault="005D1B3A">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9B1868" w14:textId="77777777" w:rsidR="00910FD2" w:rsidRDefault="00910FD2">
      <w:r>
        <w:separator/>
      </w:r>
    </w:p>
  </w:footnote>
  <w:footnote w:type="continuationSeparator" w:id="0">
    <w:p w14:paraId="50FBCF49" w14:textId="77777777" w:rsidR="00910FD2" w:rsidRDefault="00910FD2">
      <w:r>
        <w:continuationSeparator/>
      </w:r>
    </w:p>
  </w:footnote>
  <w:footnote w:id="1">
    <w:p w14:paraId="05B596E9" w14:textId="019A21B6" w:rsidR="005D1B3A" w:rsidRPr="009C5443" w:rsidRDefault="005D1B3A">
      <w:pPr>
        <w:pStyle w:val="Textonotapie"/>
        <w:rPr>
          <w:lang w:val="en"/>
        </w:rPr>
      </w:pPr>
      <w:r>
        <w:rPr>
          <w:rStyle w:val="Refdenotaalpie"/>
        </w:rPr>
        <w:footnoteRef/>
      </w:r>
      <w:r w:rsidRPr="009C5443">
        <w:rPr>
          <w:lang w:val="en"/>
        </w:rPr>
        <w:t xml:space="preserve"> Stanford Dependencies: https://nlp.stanford.edu/software/stanford-dependencies.shtml</w:t>
      </w:r>
    </w:p>
  </w:footnote>
  <w:footnote w:id="2">
    <w:p w14:paraId="226B0D23" w14:textId="79615CD8" w:rsidR="005D1B3A" w:rsidRDefault="005D1B3A">
      <w:pPr>
        <w:pStyle w:val="Textonotapie"/>
      </w:pPr>
      <w:r>
        <w:rPr>
          <w:rStyle w:val="Refdenotaalpie"/>
        </w:rPr>
        <w:footnoteRef/>
      </w:r>
      <w:r>
        <w:t xml:space="preserve"> Universal Dependencies: </w:t>
      </w:r>
      <w:r w:rsidRPr="009C5443">
        <w:t>http://universaldependencies.org</w:t>
      </w:r>
    </w:p>
  </w:footnote>
  <w:footnote w:id="3">
    <w:p w14:paraId="3999D799" w14:textId="60685966" w:rsidR="005D1B3A" w:rsidRDefault="005D1B3A">
      <w:pPr>
        <w:pStyle w:val="Textonotapie"/>
      </w:pPr>
      <w:r>
        <w:rPr>
          <w:rStyle w:val="Refdenotaalpie"/>
        </w:rPr>
        <w:footnoteRef/>
      </w:r>
      <w:r>
        <w:t xml:space="preserve"> Declinaciones del ruso: </w:t>
      </w:r>
      <w:r w:rsidRPr="001524C7">
        <w:t>http://masterrussian.com/aa052000a.shtml</w:t>
      </w:r>
    </w:p>
  </w:footnote>
  <w:footnote w:id="4">
    <w:p w14:paraId="7FE3BCCC" w14:textId="2C6D7124" w:rsidR="005D1B3A" w:rsidRPr="00C22EBF" w:rsidRDefault="005D1B3A">
      <w:pPr>
        <w:pStyle w:val="Textonotapie"/>
        <w:rPr>
          <w:lang w:val="en"/>
        </w:rPr>
      </w:pPr>
      <w:r>
        <w:rPr>
          <w:rStyle w:val="Refdenotaalpie"/>
        </w:rPr>
        <w:footnoteRef/>
      </w:r>
      <w:r w:rsidRPr="00C22EBF">
        <w:rPr>
          <w:lang w:val="en"/>
        </w:rPr>
        <w:t xml:space="preserve"> Red neuronal de Dependency Parser Stanford: https://nlp.stanford.edu/software/nndep.shtml</w:t>
      </w:r>
    </w:p>
  </w:footnote>
  <w:footnote w:id="5">
    <w:p w14:paraId="5ECECA14" w14:textId="2245A449" w:rsidR="005D1B3A" w:rsidRPr="00F32F6C" w:rsidRDefault="005D1B3A">
      <w:pPr>
        <w:pStyle w:val="Textonotapie"/>
        <w:rPr>
          <w:lang w:val="en"/>
        </w:rPr>
      </w:pPr>
      <w:r>
        <w:rPr>
          <w:rStyle w:val="Refdenotaalpie"/>
        </w:rPr>
        <w:footnoteRef/>
      </w:r>
      <w:r w:rsidRPr="00F32F6C">
        <w:rPr>
          <w:lang w:val="en"/>
        </w:rPr>
        <w:t xml:space="preserve"> Goo</w:t>
      </w:r>
      <w:r>
        <w:rPr>
          <w:lang w:val="en"/>
        </w:rPr>
        <w:t>g</w:t>
      </w:r>
      <w:r w:rsidRPr="00F32F6C">
        <w:rPr>
          <w:lang w:val="en"/>
        </w:rPr>
        <w:t>le Research Blog: https://research.googleblog.com/2016/05/announcing-syntaxnet-worlds-most.html</w:t>
      </w:r>
    </w:p>
  </w:footnote>
  <w:footnote w:id="6">
    <w:p w14:paraId="3E2B57BA" w14:textId="410F31AF" w:rsidR="005D1B3A" w:rsidRPr="00D406E8" w:rsidRDefault="005D1B3A">
      <w:pPr>
        <w:pStyle w:val="Textonotapie"/>
        <w:rPr>
          <w:lang w:val="en"/>
        </w:rPr>
      </w:pPr>
      <w:r>
        <w:rPr>
          <w:rStyle w:val="Refdenotaalpie"/>
        </w:rPr>
        <w:footnoteRef/>
      </w:r>
      <w:r w:rsidRPr="00D406E8">
        <w:rPr>
          <w:lang w:val="en"/>
        </w:rPr>
        <w:t xml:space="preserve"> Manual Stanford Dependencies: https://nlp.stanford.edu/software/dependencies_manual.pdf</w:t>
      </w:r>
    </w:p>
  </w:footnote>
  <w:footnote w:id="7">
    <w:p w14:paraId="235B9032" w14:textId="0F431C7C" w:rsidR="005D1B3A" w:rsidRPr="00C22EBF" w:rsidRDefault="005D1B3A">
      <w:pPr>
        <w:pStyle w:val="Textonotapie"/>
        <w:rPr>
          <w:lang w:val="en"/>
        </w:rPr>
      </w:pPr>
      <w:ins w:id="152" w:author="Rebeca de la Paz Gonzales" w:date="2017-06-24T10:56:00Z">
        <w:r>
          <w:rPr>
            <w:rStyle w:val="Refdenotaalpie"/>
          </w:rPr>
          <w:footnoteRef/>
        </w:r>
        <w:r w:rsidRPr="00C22EBF">
          <w:rPr>
            <w:lang w:val="en"/>
          </w:rPr>
          <w:t xml:space="preserve"> </w:t>
        </w:r>
      </w:ins>
      <w:r w:rsidRPr="00C22EBF">
        <w:rPr>
          <w:lang w:val="en"/>
        </w:rPr>
        <w:t>Formato Universal Dependenies: http://universaldependencies.org/format.html</w:t>
      </w:r>
    </w:p>
  </w:footnote>
  <w:footnote w:id="8">
    <w:p w14:paraId="3D9FE64F" w14:textId="77777777" w:rsidR="005D1B3A" w:rsidRPr="00672283" w:rsidRDefault="005D1B3A">
      <w:pPr>
        <w:pStyle w:val="Textonotapie"/>
        <w:rPr>
          <w:i/>
        </w:rPr>
      </w:pPr>
      <w:r>
        <w:rPr>
          <w:rStyle w:val="Refdenotaalpie"/>
        </w:rPr>
        <w:footnoteRef/>
      </w:r>
      <w:r w:rsidRPr="00672283">
        <w:t xml:space="preserve"> Definición dada por David Crystal en el libro </w:t>
      </w:r>
      <w:r w:rsidRPr="00672283">
        <w:rPr>
          <w:i/>
        </w:rPr>
        <w:t>Dictionary of Linguistics and Phonetics, 2008</w:t>
      </w:r>
    </w:p>
  </w:footnote>
  <w:footnote w:id="9">
    <w:p w14:paraId="76B8E0ED" w14:textId="2315594C" w:rsidR="005D1B3A" w:rsidRPr="00E84476" w:rsidRDefault="005D1B3A">
      <w:pPr>
        <w:pStyle w:val="Textonotapie"/>
        <w:rPr>
          <w:ins w:id="993" w:author="Rebeca de la Paz Gonzales" w:date="2017-06-25T17:27:00Z"/>
        </w:rPr>
      </w:pPr>
      <w:ins w:id="994" w:author="Rebeca de la Paz Gonzales" w:date="2017-06-25T17:27:00Z">
        <w:r>
          <w:rPr>
            <w:rStyle w:val="Refdenotaalpie"/>
          </w:rPr>
          <w:footnoteRef/>
        </w:r>
        <w:r w:rsidRPr="00E84476">
          <w:t xml:space="preserve"> </w:t>
        </w:r>
      </w:ins>
      <w:r w:rsidRPr="00E84476">
        <w:t xml:space="preserve">Guía de estilo de Google: </w:t>
      </w:r>
      <w:ins w:id="995" w:author="Rebeca de la Paz Gonzales" w:date="2017-06-25T17:27:00Z">
        <w:r w:rsidRPr="00E84476">
          <w:t>https://google.github.io/styleguide/javaguide.html</w:t>
        </w:r>
      </w:ins>
    </w:p>
    <w:p w14:paraId="63E65288" w14:textId="77777777" w:rsidR="005D1B3A" w:rsidRPr="00E84476" w:rsidRDefault="005D1B3A">
      <w:pPr>
        <w:pStyle w:val="Textonotapie"/>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5122D2" w14:textId="77777777" w:rsidR="005D1B3A" w:rsidRDefault="005D1B3A">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A1FF25" w14:textId="77777777" w:rsidR="005D1B3A" w:rsidRDefault="005D1B3A">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4034D6" w14:textId="77777777" w:rsidR="005D1B3A" w:rsidRDefault="005D1B3A">
    <w:pPr>
      <w:pStyle w:val="Encabezado"/>
    </w:pPr>
    <w:r>
      <w:t>Presupuesto</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CF2313" w14:textId="77777777" w:rsidR="005D1B3A" w:rsidRDefault="005D1B3A">
    <w:pPr>
      <w:pStyle w:val="Encabezado"/>
      <w:jc w:val="right"/>
      <w:rPr>
        <w:u w:val="single"/>
      </w:rPr>
    </w:pPr>
  </w:p>
  <w:p w14:paraId="70817C3F" w14:textId="77777777" w:rsidR="005D1B3A" w:rsidRDefault="005D1B3A">
    <w:pPr>
      <w:pStyle w:val="Encabezado"/>
      <w:rPr>
        <w:u w:val="single"/>
      </w:rPr>
    </w:pPr>
  </w:p>
  <w:p w14:paraId="32886FC1" w14:textId="77777777" w:rsidR="005D1B3A" w:rsidRDefault="005D1B3A">
    <w:pPr>
      <w:pStyle w:val="Encabezado"/>
      <w:rPr>
        <w:u w:val="single"/>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CFE2CD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2">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4B07624"/>
    <w:multiLevelType w:val="hybridMultilevel"/>
    <w:tmpl w:val="18281C70"/>
    <w:lvl w:ilvl="0" w:tplc="040A0001">
      <w:start w:val="1"/>
      <w:numFmt w:val="bullet"/>
      <w:lvlText w:val=""/>
      <w:lvlJc w:val="left"/>
      <w:pPr>
        <w:ind w:left="833" w:hanging="360"/>
      </w:pPr>
      <w:rPr>
        <w:rFonts w:ascii="Symbol" w:hAnsi="Symbol" w:hint="default"/>
      </w:rPr>
    </w:lvl>
    <w:lvl w:ilvl="1" w:tplc="040A0003" w:tentative="1">
      <w:start w:val="1"/>
      <w:numFmt w:val="bullet"/>
      <w:lvlText w:val="o"/>
      <w:lvlJc w:val="left"/>
      <w:pPr>
        <w:ind w:left="1553" w:hanging="360"/>
      </w:pPr>
      <w:rPr>
        <w:rFonts w:ascii="Courier New" w:hAnsi="Courier New" w:cs="Courier New" w:hint="default"/>
      </w:rPr>
    </w:lvl>
    <w:lvl w:ilvl="2" w:tplc="040A0005" w:tentative="1">
      <w:start w:val="1"/>
      <w:numFmt w:val="bullet"/>
      <w:lvlText w:val=""/>
      <w:lvlJc w:val="left"/>
      <w:pPr>
        <w:ind w:left="2273" w:hanging="360"/>
      </w:pPr>
      <w:rPr>
        <w:rFonts w:ascii="Wingdings" w:hAnsi="Wingdings" w:hint="default"/>
      </w:rPr>
    </w:lvl>
    <w:lvl w:ilvl="3" w:tplc="040A0001" w:tentative="1">
      <w:start w:val="1"/>
      <w:numFmt w:val="bullet"/>
      <w:lvlText w:val=""/>
      <w:lvlJc w:val="left"/>
      <w:pPr>
        <w:ind w:left="2993" w:hanging="360"/>
      </w:pPr>
      <w:rPr>
        <w:rFonts w:ascii="Symbol" w:hAnsi="Symbol" w:hint="default"/>
      </w:rPr>
    </w:lvl>
    <w:lvl w:ilvl="4" w:tplc="040A0003" w:tentative="1">
      <w:start w:val="1"/>
      <w:numFmt w:val="bullet"/>
      <w:lvlText w:val="o"/>
      <w:lvlJc w:val="left"/>
      <w:pPr>
        <w:ind w:left="3713" w:hanging="360"/>
      </w:pPr>
      <w:rPr>
        <w:rFonts w:ascii="Courier New" w:hAnsi="Courier New" w:cs="Courier New" w:hint="default"/>
      </w:rPr>
    </w:lvl>
    <w:lvl w:ilvl="5" w:tplc="040A0005" w:tentative="1">
      <w:start w:val="1"/>
      <w:numFmt w:val="bullet"/>
      <w:lvlText w:val=""/>
      <w:lvlJc w:val="left"/>
      <w:pPr>
        <w:ind w:left="4433" w:hanging="360"/>
      </w:pPr>
      <w:rPr>
        <w:rFonts w:ascii="Wingdings" w:hAnsi="Wingdings" w:hint="default"/>
      </w:rPr>
    </w:lvl>
    <w:lvl w:ilvl="6" w:tplc="040A0001" w:tentative="1">
      <w:start w:val="1"/>
      <w:numFmt w:val="bullet"/>
      <w:lvlText w:val=""/>
      <w:lvlJc w:val="left"/>
      <w:pPr>
        <w:ind w:left="5153" w:hanging="360"/>
      </w:pPr>
      <w:rPr>
        <w:rFonts w:ascii="Symbol" w:hAnsi="Symbol" w:hint="default"/>
      </w:rPr>
    </w:lvl>
    <w:lvl w:ilvl="7" w:tplc="040A0003" w:tentative="1">
      <w:start w:val="1"/>
      <w:numFmt w:val="bullet"/>
      <w:lvlText w:val="o"/>
      <w:lvlJc w:val="left"/>
      <w:pPr>
        <w:ind w:left="5873" w:hanging="360"/>
      </w:pPr>
      <w:rPr>
        <w:rFonts w:ascii="Courier New" w:hAnsi="Courier New" w:cs="Courier New" w:hint="default"/>
      </w:rPr>
    </w:lvl>
    <w:lvl w:ilvl="8" w:tplc="040A0005" w:tentative="1">
      <w:start w:val="1"/>
      <w:numFmt w:val="bullet"/>
      <w:lvlText w:val=""/>
      <w:lvlJc w:val="left"/>
      <w:pPr>
        <w:ind w:left="6593" w:hanging="360"/>
      </w:pPr>
      <w:rPr>
        <w:rFonts w:ascii="Wingdings" w:hAnsi="Wingdings" w:hint="default"/>
      </w:rPr>
    </w:lvl>
  </w:abstractNum>
  <w:abstractNum w:abstractNumId="4">
    <w:nsid w:val="0C31559A"/>
    <w:multiLevelType w:val="hybridMultilevel"/>
    <w:tmpl w:val="08F60266"/>
    <w:lvl w:ilvl="0" w:tplc="8F148022">
      <w:numFmt w:val="bullet"/>
      <w:lvlText w:val=""/>
      <w:lvlJc w:val="left"/>
      <w:pPr>
        <w:ind w:left="1356" w:hanging="360"/>
      </w:pPr>
      <w:rPr>
        <w:rFonts w:ascii="Wingdings" w:eastAsia="Times New Roman" w:hAnsi="Wingdings" w:cs="Courier New" w:hint="default"/>
        <w:sz w:val="24"/>
      </w:rPr>
    </w:lvl>
    <w:lvl w:ilvl="1" w:tplc="0C0A0003">
      <w:start w:val="1"/>
      <w:numFmt w:val="bullet"/>
      <w:lvlText w:val="o"/>
      <w:lvlJc w:val="left"/>
      <w:pPr>
        <w:ind w:left="2076" w:hanging="360"/>
      </w:pPr>
      <w:rPr>
        <w:rFonts w:ascii="Courier New" w:hAnsi="Courier New" w:cs="Courier New" w:hint="default"/>
      </w:rPr>
    </w:lvl>
    <w:lvl w:ilvl="2" w:tplc="0C0A0005" w:tentative="1">
      <w:start w:val="1"/>
      <w:numFmt w:val="bullet"/>
      <w:lvlText w:val=""/>
      <w:lvlJc w:val="left"/>
      <w:pPr>
        <w:ind w:left="2796" w:hanging="360"/>
      </w:pPr>
      <w:rPr>
        <w:rFonts w:ascii="Wingdings" w:hAnsi="Wingdings" w:hint="default"/>
      </w:rPr>
    </w:lvl>
    <w:lvl w:ilvl="3" w:tplc="0C0A0001" w:tentative="1">
      <w:start w:val="1"/>
      <w:numFmt w:val="bullet"/>
      <w:lvlText w:val=""/>
      <w:lvlJc w:val="left"/>
      <w:pPr>
        <w:ind w:left="3516" w:hanging="360"/>
      </w:pPr>
      <w:rPr>
        <w:rFonts w:ascii="Symbol" w:hAnsi="Symbol" w:hint="default"/>
      </w:rPr>
    </w:lvl>
    <w:lvl w:ilvl="4" w:tplc="0C0A0003" w:tentative="1">
      <w:start w:val="1"/>
      <w:numFmt w:val="bullet"/>
      <w:lvlText w:val="o"/>
      <w:lvlJc w:val="left"/>
      <w:pPr>
        <w:ind w:left="4236" w:hanging="360"/>
      </w:pPr>
      <w:rPr>
        <w:rFonts w:ascii="Courier New" w:hAnsi="Courier New" w:cs="Courier New" w:hint="default"/>
      </w:rPr>
    </w:lvl>
    <w:lvl w:ilvl="5" w:tplc="0C0A0005" w:tentative="1">
      <w:start w:val="1"/>
      <w:numFmt w:val="bullet"/>
      <w:lvlText w:val=""/>
      <w:lvlJc w:val="left"/>
      <w:pPr>
        <w:ind w:left="4956" w:hanging="360"/>
      </w:pPr>
      <w:rPr>
        <w:rFonts w:ascii="Wingdings" w:hAnsi="Wingdings" w:hint="default"/>
      </w:rPr>
    </w:lvl>
    <w:lvl w:ilvl="6" w:tplc="0C0A0001" w:tentative="1">
      <w:start w:val="1"/>
      <w:numFmt w:val="bullet"/>
      <w:lvlText w:val=""/>
      <w:lvlJc w:val="left"/>
      <w:pPr>
        <w:ind w:left="5676" w:hanging="360"/>
      </w:pPr>
      <w:rPr>
        <w:rFonts w:ascii="Symbol" w:hAnsi="Symbol" w:hint="default"/>
      </w:rPr>
    </w:lvl>
    <w:lvl w:ilvl="7" w:tplc="0C0A0003" w:tentative="1">
      <w:start w:val="1"/>
      <w:numFmt w:val="bullet"/>
      <w:lvlText w:val="o"/>
      <w:lvlJc w:val="left"/>
      <w:pPr>
        <w:ind w:left="6396" w:hanging="360"/>
      </w:pPr>
      <w:rPr>
        <w:rFonts w:ascii="Courier New" w:hAnsi="Courier New" w:cs="Courier New" w:hint="default"/>
      </w:rPr>
    </w:lvl>
    <w:lvl w:ilvl="8" w:tplc="0C0A0005" w:tentative="1">
      <w:start w:val="1"/>
      <w:numFmt w:val="bullet"/>
      <w:lvlText w:val=""/>
      <w:lvlJc w:val="left"/>
      <w:pPr>
        <w:ind w:left="7116" w:hanging="360"/>
      </w:pPr>
      <w:rPr>
        <w:rFonts w:ascii="Wingdings" w:hAnsi="Wingdings" w:hint="default"/>
      </w:rPr>
    </w:lvl>
  </w:abstractNum>
  <w:abstractNum w:abstractNumId="5">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6">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7">
    <w:nsid w:val="12BA2B29"/>
    <w:multiLevelType w:val="hybridMultilevel"/>
    <w:tmpl w:val="47BA12FE"/>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tentative="1">
      <w:start w:val="1"/>
      <w:numFmt w:val="lowerRoman"/>
      <w:lvlText w:val="%3."/>
      <w:lvlJc w:val="right"/>
      <w:pPr>
        <w:tabs>
          <w:tab w:val="num" w:pos="2868"/>
        </w:tabs>
        <w:ind w:left="2868" w:hanging="180"/>
      </w:pPr>
    </w:lvl>
    <w:lvl w:ilvl="3" w:tplc="0C0A000F">
      <w:start w:val="1"/>
      <w:numFmt w:val="decimal"/>
      <w:lvlText w:val="%4."/>
      <w:lvlJc w:val="left"/>
      <w:pPr>
        <w:tabs>
          <w:tab w:val="num" w:pos="3588"/>
        </w:tabs>
        <w:ind w:left="3588" w:hanging="360"/>
      </w:pPr>
    </w:lvl>
    <w:lvl w:ilvl="4" w:tplc="0C0A0019" w:tentative="1">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8">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9">
    <w:nsid w:val="1ADA411F"/>
    <w:multiLevelType w:val="hybridMultilevel"/>
    <w:tmpl w:val="E6C4A100"/>
    <w:lvl w:ilvl="0" w:tplc="040A0001">
      <w:start w:val="1"/>
      <w:numFmt w:val="bullet"/>
      <w:lvlText w:val=""/>
      <w:lvlJc w:val="left"/>
      <w:pPr>
        <w:ind w:left="866" w:hanging="360"/>
      </w:pPr>
      <w:rPr>
        <w:rFonts w:ascii="Symbol" w:hAnsi="Symbol" w:hint="default"/>
      </w:rPr>
    </w:lvl>
    <w:lvl w:ilvl="1" w:tplc="040A0003" w:tentative="1">
      <w:start w:val="1"/>
      <w:numFmt w:val="bullet"/>
      <w:lvlText w:val="o"/>
      <w:lvlJc w:val="left"/>
      <w:pPr>
        <w:ind w:left="1586" w:hanging="360"/>
      </w:pPr>
      <w:rPr>
        <w:rFonts w:ascii="Courier New" w:hAnsi="Courier New" w:cs="Courier New" w:hint="default"/>
      </w:rPr>
    </w:lvl>
    <w:lvl w:ilvl="2" w:tplc="040A0005" w:tentative="1">
      <w:start w:val="1"/>
      <w:numFmt w:val="bullet"/>
      <w:lvlText w:val=""/>
      <w:lvlJc w:val="left"/>
      <w:pPr>
        <w:ind w:left="2306" w:hanging="360"/>
      </w:pPr>
      <w:rPr>
        <w:rFonts w:ascii="Wingdings" w:hAnsi="Wingdings" w:hint="default"/>
      </w:rPr>
    </w:lvl>
    <w:lvl w:ilvl="3" w:tplc="040A0001" w:tentative="1">
      <w:start w:val="1"/>
      <w:numFmt w:val="bullet"/>
      <w:lvlText w:val=""/>
      <w:lvlJc w:val="left"/>
      <w:pPr>
        <w:ind w:left="3026" w:hanging="360"/>
      </w:pPr>
      <w:rPr>
        <w:rFonts w:ascii="Symbol" w:hAnsi="Symbol" w:hint="default"/>
      </w:rPr>
    </w:lvl>
    <w:lvl w:ilvl="4" w:tplc="040A0003" w:tentative="1">
      <w:start w:val="1"/>
      <w:numFmt w:val="bullet"/>
      <w:lvlText w:val="o"/>
      <w:lvlJc w:val="left"/>
      <w:pPr>
        <w:ind w:left="3746" w:hanging="360"/>
      </w:pPr>
      <w:rPr>
        <w:rFonts w:ascii="Courier New" w:hAnsi="Courier New" w:cs="Courier New" w:hint="default"/>
      </w:rPr>
    </w:lvl>
    <w:lvl w:ilvl="5" w:tplc="040A0005" w:tentative="1">
      <w:start w:val="1"/>
      <w:numFmt w:val="bullet"/>
      <w:lvlText w:val=""/>
      <w:lvlJc w:val="left"/>
      <w:pPr>
        <w:ind w:left="4466" w:hanging="360"/>
      </w:pPr>
      <w:rPr>
        <w:rFonts w:ascii="Wingdings" w:hAnsi="Wingdings" w:hint="default"/>
      </w:rPr>
    </w:lvl>
    <w:lvl w:ilvl="6" w:tplc="040A0001" w:tentative="1">
      <w:start w:val="1"/>
      <w:numFmt w:val="bullet"/>
      <w:lvlText w:val=""/>
      <w:lvlJc w:val="left"/>
      <w:pPr>
        <w:ind w:left="5186" w:hanging="360"/>
      </w:pPr>
      <w:rPr>
        <w:rFonts w:ascii="Symbol" w:hAnsi="Symbol" w:hint="default"/>
      </w:rPr>
    </w:lvl>
    <w:lvl w:ilvl="7" w:tplc="040A0003" w:tentative="1">
      <w:start w:val="1"/>
      <w:numFmt w:val="bullet"/>
      <w:lvlText w:val="o"/>
      <w:lvlJc w:val="left"/>
      <w:pPr>
        <w:ind w:left="5906" w:hanging="360"/>
      </w:pPr>
      <w:rPr>
        <w:rFonts w:ascii="Courier New" w:hAnsi="Courier New" w:cs="Courier New" w:hint="default"/>
      </w:rPr>
    </w:lvl>
    <w:lvl w:ilvl="8" w:tplc="040A0005" w:tentative="1">
      <w:start w:val="1"/>
      <w:numFmt w:val="bullet"/>
      <w:lvlText w:val=""/>
      <w:lvlJc w:val="left"/>
      <w:pPr>
        <w:ind w:left="6626" w:hanging="360"/>
      </w:pPr>
      <w:rPr>
        <w:rFonts w:ascii="Wingdings" w:hAnsi="Wingdings" w:hint="default"/>
      </w:rPr>
    </w:lvl>
  </w:abstractNum>
  <w:abstractNum w:abstractNumId="10">
    <w:nsid w:val="1C0931F4"/>
    <w:multiLevelType w:val="multilevel"/>
    <w:tmpl w:val="303A9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553149E"/>
    <w:multiLevelType w:val="hybridMultilevel"/>
    <w:tmpl w:val="35148766"/>
    <w:lvl w:ilvl="0" w:tplc="639857D6">
      <w:numFmt w:val="bullet"/>
      <w:lvlText w:val=""/>
      <w:lvlJc w:val="left"/>
      <w:pPr>
        <w:ind w:left="1495" w:hanging="360"/>
      </w:pPr>
      <w:rPr>
        <w:rFonts w:ascii="Wingdings" w:eastAsia="Times New Roman" w:hAnsi="Wingdings" w:cs="Courier New" w:hint="default"/>
      </w:rPr>
    </w:lvl>
    <w:lvl w:ilvl="1" w:tplc="0C0A0003" w:tentative="1">
      <w:start w:val="1"/>
      <w:numFmt w:val="bullet"/>
      <w:lvlText w:val="o"/>
      <w:lvlJc w:val="left"/>
      <w:pPr>
        <w:ind w:left="2215" w:hanging="360"/>
      </w:pPr>
      <w:rPr>
        <w:rFonts w:ascii="Courier New" w:hAnsi="Courier New" w:cs="Courier New" w:hint="default"/>
      </w:rPr>
    </w:lvl>
    <w:lvl w:ilvl="2" w:tplc="0C0A0005" w:tentative="1">
      <w:start w:val="1"/>
      <w:numFmt w:val="bullet"/>
      <w:lvlText w:val=""/>
      <w:lvlJc w:val="left"/>
      <w:pPr>
        <w:ind w:left="2935" w:hanging="360"/>
      </w:pPr>
      <w:rPr>
        <w:rFonts w:ascii="Wingdings" w:hAnsi="Wingdings" w:hint="default"/>
      </w:rPr>
    </w:lvl>
    <w:lvl w:ilvl="3" w:tplc="0C0A0001" w:tentative="1">
      <w:start w:val="1"/>
      <w:numFmt w:val="bullet"/>
      <w:lvlText w:val=""/>
      <w:lvlJc w:val="left"/>
      <w:pPr>
        <w:ind w:left="3655" w:hanging="360"/>
      </w:pPr>
      <w:rPr>
        <w:rFonts w:ascii="Symbol" w:hAnsi="Symbol" w:hint="default"/>
      </w:rPr>
    </w:lvl>
    <w:lvl w:ilvl="4" w:tplc="0C0A0003" w:tentative="1">
      <w:start w:val="1"/>
      <w:numFmt w:val="bullet"/>
      <w:lvlText w:val="o"/>
      <w:lvlJc w:val="left"/>
      <w:pPr>
        <w:ind w:left="4375" w:hanging="360"/>
      </w:pPr>
      <w:rPr>
        <w:rFonts w:ascii="Courier New" w:hAnsi="Courier New" w:cs="Courier New" w:hint="default"/>
      </w:rPr>
    </w:lvl>
    <w:lvl w:ilvl="5" w:tplc="0C0A0005" w:tentative="1">
      <w:start w:val="1"/>
      <w:numFmt w:val="bullet"/>
      <w:lvlText w:val=""/>
      <w:lvlJc w:val="left"/>
      <w:pPr>
        <w:ind w:left="5095" w:hanging="360"/>
      </w:pPr>
      <w:rPr>
        <w:rFonts w:ascii="Wingdings" w:hAnsi="Wingdings" w:hint="default"/>
      </w:rPr>
    </w:lvl>
    <w:lvl w:ilvl="6" w:tplc="0C0A0001" w:tentative="1">
      <w:start w:val="1"/>
      <w:numFmt w:val="bullet"/>
      <w:lvlText w:val=""/>
      <w:lvlJc w:val="left"/>
      <w:pPr>
        <w:ind w:left="5815" w:hanging="360"/>
      </w:pPr>
      <w:rPr>
        <w:rFonts w:ascii="Symbol" w:hAnsi="Symbol" w:hint="default"/>
      </w:rPr>
    </w:lvl>
    <w:lvl w:ilvl="7" w:tplc="0C0A0003" w:tentative="1">
      <w:start w:val="1"/>
      <w:numFmt w:val="bullet"/>
      <w:lvlText w:val="o"/>
      <w:lvlJc w:val="left"/>
      <w:pPr>
        <w:ind w:left="6535" w:hanging="360"/>
      </w:pPr>
      <w:rPr>
        <w:rFonts w:ascii="Courier New" w:hAnsi="Courier New" w:cs="Courier New" w:hint="default"/>
      </w:rPr>
    </w:lvl>
    <w:lvl w:ilvl="8" w:tplc="0C0A0005" w:tentative="1">
      <w:start w:val="1"/>
      <w:numFmt w:val="bullet"/>
      <w:lvlText w:val=""/>
      <w:lvlJc w:val="left"/>
      <w:pPr>
        <w:ind w:left="7255" w:hanging="360"/>
      </w:pPr>
      <w:rPr>
        <w:rFonts w:ascii="Wingdings" w:hAnsi="Wingdings" w:hint="default"/>
      </w:rPr>
    </w:lvl>
  </w:abstractNum>
  <w:abstractNum w:abstractNumId="12">
    <w:nsid w:val="25C36F6B"/>
    <w:multiLevelType w:val="hybridMultilevel"/>
    <w:tmpl w:val="3DF65188"/>
    <w:lvl w:ilvl="0" w:tplc="0C0A0001">
      <w:start w:val="1"/>
      <w:numFmt w:val="bullet"/>
      <w:lvlText w:val=""/>
      <w:lvlJc w:val="left"/>
      <w:pPr>
        <w:ind w:left="2940" w:hanging="360"/>
      </w:pPr>
      <w:rPr>
        <w:rFonts w:ascii="Symbol" w:hAnsi="Symbol" w:hint="default"/>
      </w:rPr>
    </w:lvl>
    <w:lvl w:ilvl="1" w:tplc="0C0A0003" w:tentative="1">
      <w:start w:val="1"/>
      <w:numFmt w:val="bullet"/>
      <w:lvlText w:val="o"/>
      <w:lvlJc w:val="left"/>
      <w:pPr>
        <w:ind w:left="3660" w:hanging="360"/>
      </w:pPr>
      <w:rPr>
        <w:rFonts w:ascii="Courier New" w:hAnsi="Courier New" w:cs="Courier New" w:hint="default"/>
      </w:rPr>
    </w:lvl>
    <w:lvl w:ilvl="2" w:tplc="0C0A0005" w:tentative="1">
      <w:start w:val="1"/>
      <w:numFmt w:val="bullet"/>
      <w:lvlText w:val=""/>
      <w:lvlJc w:val="left"/>
      <w:pPr>
        <w:ind w:left="4380" w:hanging="360"/>
      </w:pPr>
      <w:rPr>
        <w:rFonts w:ascii="Wingdings" w:hAnsi="Wingdings" w:hint="default"/>
      </w:rPr>
    </w:lvl>
    <w:lvl w:ilvl="3" w:tplc="0C0A0001" w:tentative="1">
      <w:start w:val="1"/>
      <w:numFmt w:val="bullet"/>
      <w:lvlText w:val=""/>
      <w:lvlJc w:val="left"/>
      <w:pPr>
        <w:ind w:left="5100" w:hanging="360"/>
      </w:pPr>
      <w:rPr>
        <w:rFonts w:ascii="Symbol" w:hAnsi="Symbol" w:hint="default"/>
      </w:rPr>
    </w:lvl>
    <w:lvl w:ilvl="4" w:tplc="0C0A0003" w:tentative="1">
      <w:start w:val="1"/>
      <w:numFmt w:val="bullet"/>
      <w:lvlText w:val="o"/>
      <w:lvlJc w:val="left"/>
      <w:pPr>
        <w:ind w:left="5820" w:hanging="360"/>
      </w:pPr>
      <w:rPr>
        <w:rFonts w:ascii="Courier New" w:hAnsi="Courier New" w:cs="Courier New" w:hint="default"/>
      </w:rPr>
    </w:lvl>
    <w:lvl w:ilvl="5" w:tplc="0C0A0005" w:tentative="1">
      <w:start w:val="1"/>
      <w:numFmt w:val="bullet"/>
      <w:lvlText w:val=""/>
      <w:lvlJc w:val="left"/>
      <w:pPr>
        <w:ind w:left="6540" w:hanging="360"/>
      </w:pPr>
      <w:rPr>
        <w:rFonts w:ascii="Wingdings" w:hAnsi="Wingdings" w:hint="default"/>
      </w:rPr>
    </w:lvl>
    <w:lvl w:ilvl="6" w:tplc="0C0A0001" w:tentative="1">
      <w:start w:val="1"/>
      <w:numFmt w:val="bullet"/>
      <w:lvlText w:val=""/>
      <w:lvlJc w:val="left"/>
      <w:pPr>
        <w:ind w:left="7260" w:hanging="360"/>
      </w:pPr>
      <w:rPr>
        <w:rFonts w:ascii="Symbol" w:hAnsi="Symbol" w:hint="default"/>
      </w:rPr>
    </w:lvl>
    <w:lvl w:ilvl="7" w:tplc="0C0A0003" w:tentative="1">
      <w:start w:val="1"/>
      <w:numFmt w:val="bullet"/>
      <w:lvlText w:val="o"/>
      <w:lvlJc w:val="left"/>
      <w:pPr>
        <w:ind w:left="7980" w:hanging="360"/>
      </w:pPr>
      <w:rPr>
        <w:rFonts w:ascii="Courier New" w:hAnsi="Courier New" w:cs="Courier New" w:hint="default"/>
      </w:rPr>
    </w:lvl>
    <w:lvl w:ilvl="8" w:tplc="0C0A0005" w:tentative="1">
      <w:start w:val="1"/>
      <w:numFmt w:val="bullet"/>
      <w:lvlText w:val=""/>
      <w:lvlJc w:val="left"/>
      <w:pPr>
        <w:ind w:left="8700" w:hanging="360"/>
      </w:pPr>
      <w:rPr>
        <w:rFonts w:ascii="Wingdings" w:hAnsi="Wingdings" w:hint="default"/>
      </w:rPr>
    </w:lvl>
  </w:abstractNum>
  <w:abstractNum w:abstractNumId="13">
    <w:nsid w:val="28475771"/>
    <w:multiLevelType w:val="hybridMultilevel"/>
    <w:tmpl w:val="025C01DC"/>
    <w:lvl w:ilvl="0" w:tplc="4882F5BE">
      <w:numFmt w:val="bullet"/>
      <w:lvlText w:val=""/>
      <w:lvlJc w:val="left"/>
      <w:pPr>
        <w:ind w:left="473" w:hanging="360"/>
      </w:pPr>
      <w:rPr>
        <w:rFonts w:ascii="Wingdings" w:eastAsia="Times New Roman" w:hAnsi="Wingdings" w:cs="Times New Roman" w:hint="default"/>
      </w:rPr>
    </w:lvl>
    <w:lvl w:ilvl="1" w:tplc="0C0A0003" w:tentative="1">
      <w:start w:val="1"/>
      <w:numFmt w:val="bullet"/>
      <w:lvlText w:val="o"/>
      <w:lvlJc w:val="left"/>
      <w:pPr>
        <w:ind w:left="1193" w:hanging="360"/>
      </w:pPr>
      <w:rPr>
        <w:rFonts w:ascii="Courier New" w:hAnsi="Courier New" w:cs="Courier New" w:hint="default"/>
      </w:rPr>
    </w:lvl>
    <w:lvl w:ilvl="2" w:tplc="0C0A0005" w:tentative="1">
      <w:start w:val="1"/>
      <w:numFmt w:val="bullet"/>
      <w:lvlText w:val=""/>
      <w:lvlJc w:val="left"/>
      <w:pPr>
        <w:ind w:left="1913" w:hanging="360"/>
      </w:pPr>
      <w:rPr>
        <w:rFonts w:ascii="Wingdings" w:hAnsi="Wingdings" w:hint="default"/>
      </w:rPr>
    </w:lvl>
    <w:lvl w:ilvl="3" w:tplc="0C0A0001" w:tentative="1">
      <w:start w:val="1"/>
      <w:numFmt w:val="bullet"/>
      <w:lvlText w:val=""/>
      <w:lvlJc w:val="left"/>
      <w:pPr>
        <w:ind w:left="2633" w:hanging="360"/>
      </w:pPr>
      <w:rPr>
        <w:rFonts w:ascii="Symbol" w:hAnsi="Symbol" w:hint="default"/>
      </w:rPr>
    </w:lvl>
    <w:lvl w:ilvl="4" w:tplc="0C0A0003" w:tentative="1">
      <w:start w:val="1"/>
      <w:numFmt w:val="bullet"/>
      <w:lvlText w:val="o"/>
      <w:lvlJc w:val="left"/>
      <w:pPr>
        <w:ind w:left="3353" w:hanging="360"/>
      </w:pPr>
      <w:rPr>
        <w:rFonts w:ascii="Courier New" w:hAnsi="Courier New" w:cs="Courier New" w:hint="default"/>
      </w:rPr>
    </w:lvl>
    <w:lvl w:ilvl="5" w:tplc="0C0A0005" w:tentative="1">
      <w:start w:val="1"/>
      <w:numFmt w:val="bullet"/>
      <w:lvlText w:val=""/>
      <w:lvlJc w:val="left"/>
      <w:pPr>
        <w:ind w:left="4073" w:hanging="360"/>
      </w:pPr>
      <w:rPr>
        <w:rFonts w:ascii="Wingdings" w:hAnsi="Wingdings" w:hint="default"/>
      </w:rPr>
    </w:lvl>
    <w:lvl w:ilvl="6" w:tplc="0C0A0001" w:tentative="1">
      <w:start w:val="1"/>
      <w:numFmt w:val="bullet"/>
      <w:lvlText w:val=""/>
      <w:lvlJc w:val="left"/>
      <w:pPr>
        <w:ind w:left="4793" w:hanging="360"/>
      </w:pPr>
      <w:rPr>
        <w:rFonts w:ascii="Symbol" w:hAnsi="Symbol" w:hint="default"/>
      </w:rPr>
    </w:lvl>
    <w:lvl w:ilvl="7" w:tplc="0C0A0003" w:tentative="1">
      <w:start w:val="1"/>
      <w:numFmt w:val="bullet"/>
      <w:lvlText w:val="o"/>
      <w:lvlJc w:val="left"/>
      <w:pPr>
        <w:ind w:left="5513" w:hanging="360"/>
      </w:pPr>
      <w:rPr>
        <w:rFonts w:ascii="Courier New" w:hAnsi="Courier New" w:cs="Courier New" w:hint="default"/>
      </w:rPr>
    </w:lvl>
    <w:lvl w:ilvl="8" w:tplc="0C0A0005" w:tentative="1">
      <w:start w:val="1"/>
      <w:numFmt w:val="bullet"/>
      <w:lvlText w:val=""/>
      <w:lvlJc w:val="left"/>
      <w:pPr>
        <w:ind w:left="6233" w:hanging="360"/>
      </w:pPr>
      <w:rPr>
        <w:rFonts w:ascii="Wingdings" w:hAnsi="Wingdings" w:hint="default"/>
      </w:rPr>
    </w:lvl>
  </w:abstractNum>
  <w:abstractNum w:abstractNumId="14">
    <w:nsid w:val="2BE653D5"/>
    <w:multiLevelType w:val="multilevel"/>
    <w:tmpl w:val="1A7204C4"/>
    <w:lvl w:ilvl="0">
      <w:start w:val="1"/>
      <w:numFmt w:val="decimal"/>
      <w:pStyle w:val="Ttulo1"/>
      <w:suff w:val="space"/>
      <w:lvlText w:val="%1"/>
      <w:lvlJc w:val="left"/>
      <w:pPr>
        <w:ind w:left="545" w:hanging="432"/>
      </w:pPr>
      <w:rPr>
        <w:rFonts w:hint="default"/>
      </w:rPr>
    </w:lvl>
    <w:lvl w:ilvl="1">
      <w:start w:val="1"/>
      <w:numFmt w:val="decimal"/>
      <w:pStyle w:val="Ttulo2"/>
      <w:suff w:val="space"/>
      <w:lvlText w:val="%1.%2"/>
      <w:lvlJc w:val="left"/>
      <w:pPr>
        <w:ind w:left="689" w:hanging="576"/>
      </w:pPr>
      <w:rPr>
        <w:rFonts w:hint="default"/>
      </w:rPr>
    </w:lvl>
    <w:lvl w:ilvl="2">
      <w:start w:val="1"/>
      <w:numFmt w:val="decimal"/>
      <w:pStyle w:val="Ttulo3"/>
      <w:suff w:val="space"/>
      <w:lvlText w:val="%1.%2.%3"/>
      <w:lvlJc w:val="left"/>
      <w:pPr>
        <w:ind w:left="833"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5">
    <w:nsid w:val="301E3971"/>
    <w:multiLevelType w:val="multilevel"/>
    <w:tmpl w:val="E9B43930"/>
    <w:lvl w:ilvl="0">
      <w:start w:val="1"/>
      <w:numFmt w:val="decimal"/>
      <w:lvlText w:val="[%1]"/>
      <w:lvlJc w:val="left"/>
      <w:pPr>
        <w:tabs>
          <w:tab w:val="num" w:pos="360"/>
        </w:tabs>
        <w:ind w:left="360" w:hanging="360"/>
      </w:pPr>
      <w:rPr>
        <w:rFonts w:hint="default"/>
        <w:b w:val="0"/>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6">
    <w:nsid w:val="3AF329DF"/>
    <w:multiLevelType w:val="multilevel"/>
    <w:tmpl w:val="FC8E8266"/>
    <w:lvl w:ilvl="0">
      <w:start w:val="1"/>
      <w:numFmt w:val="decimal"/>
      <w:lvlText w:val="%1)"/>
      <w:legacy w:legacy="1" w:legacySpace="0" w:legacyIndent="708"/>
      <w:lvlJc w:val="left"/>
      <w:pPr>
        <w:ind w:left="708" w:hanging="708"/>
      </w:pPr>
    </w:lvl>
    <w:lvl w:ilvl="1">
      <w:start w:val="1"/>
      <w:numFmt w:val="none"/>
      <w:lvlText w:val=""/>
      <w:legacy w:legacy="1" w:legacySpace="0" w:legacyIndent="708"/>
      <w:lvlJc w:val="left"/>
      <w:pPr>
        <w:ind w:left="1416" w:hanging="708"/>
      </w:pPr>
      <w:rPr>
        <w:rFonts w:ascii="Symbol" w:hAnsi="Symbol" w:hint="default"/>
      </w:rPr>
    </w:lvl>
    <w:lvl w:ilvl="2">
      <w:start w:val="1"/>
      <w:numFmt w:val="none"/>
      <w:lvlText w:val=""/>
      <w:legacy w:legacy="1" w:legacySpace="0" w:legacyIndent="708"/>
      <w:lvlJc w:val="left"/>
      <w:pPr>
        <w:ind w:left="2124" w:hanging="708"/>
      </w:pPr>
    </w:lvl>
    <w:lvl w:ilvl="3">
      <w:start w:val="1"/>
      <w:numFmt w:val="none"/>
      <w:lvlText w:val=""/>
      <w:legacy w:legacy="1" w:legacySpace="0" w:legacyIndent="0"/>
      <w:lvlJc w:val="left"/>
    </w:lvl>
    <w:lvl w:ilvl="4">
      <w:start w:val="1"/>
      <w:numFmt w:val="none"/>
      <w:lvlText w:val=""/>
      <w:legacy w:legacy="1" w:legacySpace="0" w:legacyIndent="0"/>
      <w:lvlJc w:val="left"/>
    </w:lvl>
    <w:lvl w:ilvl="5">
      <w:start w:val="1"/>
      <w:numFmt w:val="none"/>
      <w:lvlText w:val=""/>
      <w:legacy w:legacy="1" w:legacySpace="0" w:legacyIndent="0"/>
      <w:lvlJc w:val="left"/>
    </w:lvl>
    <w:lvl w:ilvl="6">
      <w:start w:val="1"/>
      <w:numFmt w:val="none"/>
      <w:lvlText w:val=""/>
      <w:legacy w:legacy="1" w:legacySpace="0" w:legacyIndent="0"/>
      <w:lvlJc w:val="left"/>
    </w:lvl>
    <w:lvl w:ilvl="7">
      <w:start w:val="1"/>
      <w:numFmt w:val="none"/>
      <w:lvlText w:val=""/>
      <w:legacy w:legacy="1" w:legacySpace="0" w:legacyIndent="0"/>
      <w:lvlJc w:val="left"/>
    </w:lvl>
    <w:lvl w:ilvl="8">
      <w:start w:val="1"/>
      <w:numFmt w:val="none"/>
      <w:lvlText w:val=""/>
      <w:legacy w:legacy="1" w:legacySpace="0" w:legacyIndent="0"/>
      <w:lvlJc w:val="left"/>
    </w:lvl>
  </w:abstractNum>
  <w:abstractNum w:abstractNumId="17">
    <w:nsid w:val="46881E7E"/>
    <w:multiLevelType w:val="hybridMultilevel"/>
    <w:tmpl w:val="5F6664D6"/>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747" w:hanging="360"/>
      </w:pPr>
      <w:rPr>
        <w:rFonts w:ascii="Courier New" w:hAnsi="Courier New" w:cs="Courier New" w:hint="default"/>
      </w:rPr>
    </w:lvl>
    <w:lvl w:ilvl="2" w:tplc="040A0005" w:tentative="1">
      <w:start w:val="1"/>
      <w:numFmt w:val="bullet"/>
      <w:lvlText w:val=""/>
      <w:lvlJc w:val="left"/>
      <w:pPr>
        <w:ind w:left="1467" w:hanging="360"/>
      </w:pPr>
      <w:rPr>
        <w:rFonts w:ascii="Wingdings" w:hAnsi="Wingdings" w:hint="default"/>
      </w:rPr>
    </w:lvl>
    <w:lvl w:ilvl="3" w:tplc="040A0001" w:tentative="1">
      <w:start w:val="1"/>
      <w:numFmt w:val="bullet"/>
      <w:lvlText w:val=""/>
      <w:lvlJc w:val="left"/>
      <w:pPr>
        <w:ind w:left="2187" w:hanging="360"/>
      </w:pPr>
      <w:rPr>
        <w:rFonts w:ascii="Symbol" w:hAnsi="Symbol" w:hint="default"/>
      </w:rPr>
    </w:lvl>
    <w:lvl w:ilvl="4" w:tplc="040A0003" w:tentative="1">
      <w:start w:val="1"/>
      <w:numFmt w:val="bullet"/>
      <w:lvlText w:val="o"/>
      <w:lvlJc w:val="left"/>
      <w:pPr>
        <w:ind w:left="2907" w:hanging="360"/>
      </w:pPr>
      <w:rPr>
        <w:rFonts w:ascii="Courier New" w:hAnsi="Courier New" w:cs="Courier New" w:hint="default"/>
      </w:rPr>
    </w:lvl>
    <w:lvl w:ilvl="5" w:tplc="040A0005" w:tentative="1">
      <w:start w:val="1"/>
      <w:numFmt w:val="bullet"/>
      <w:lvlText w:val=""/>
      <w:lvlJc w:val="left"/>
      <w:pPr>
        <w:ind w:left="3627" w:hanging="360"/>
      </w:pPr>
      <w:rPr>
        <w:rFonts w:ascii="Wingdings" w:hAnsi="Wingdings" w:hint="default"/>
      </w:rPr>
    </w:lvl>
    <w:lvl w:ilvl="6" w:tplc="040A0001" w:tentative="1">
      <w:start w:val="1"/>
      <w:numFmt w:val="bullet"/>
      <w:lvlText w:val=""/>
      <w:lvlJc w:val="left"/>
      <w:pPr>
        <w:ind w:left="4347" w:hanging="360"/>
      </w:pPr>
      <w:rPr>
        <w:rFonts w:ascii="Symbol" w:hAnsi="Symbol" w:hint="default"/>
      </w:rPr>
    </w:lvl>
    <w:lvl w:ilvl="7" w:tplc="040A0003" w:tentative="1">
      <w:start w:val="1"/>
      <w:numFmt w:val="bullet"/>
      <w:lvlText w:val="o"/>
      <w:lvlJc w:val="left"/>
      <w:pPr>
        <w:ind w:left="5067" w:hanging="360"/>
      </w:pPr>
      <w:rPr>
        <w:rFonts w:ascii="Courier New" w:hAnsi="Courier New" w:cs="Courier New" w:hint="default"/>
      </w:rPr>
    </w:lvl>
    <w:lvl w:ilvl="8" w:tplc="040A0005" w:tentative="1">
      <w:start w:val="1"/>
      <w:numFmt w:val="bullet"/>
      <w:lvlText w:val=""/>
      <w:lvlJc w:val="left"/>
      <w:pPr>
        <w:ind w:left="5787" w:hanging="360"/>
      </w:pPr>
      <w:rPr>
        <w:rFonts w:ascii="Wingdings" w:hAnsi="Wingdings" w:hint="default"/>
      </w:rPr>
    </w:lvl>
  </w:abstractNum>
  <w:abstractNum w:abstractNumId="18">
    <w:nsid w:val="483F5C49"/>
    <w:multiLevelType w:val="hybridMultilevel"/>
    <w:tmpl w:val="D5326172"/>
    <w:lvl w:ilvl="0" w:tplc="D9A8AACC">
      <w:start w:val="13"/>
      <w:numFmt w:val="bullet"/>
      <w:lvlText w:val="-"/>
      <w:lvlJc w:val="left"/>
      <w:pPr>
        <w:ind w:left="1053" w:hanging="360"/>
      </w:pPr>
      <w:rPr>
        <w:rFonts w:ascii="Times New Roman" w:eastAsia="Times New Roman" w:hAnsi="Times New Roman" w:cs="Times New Roman" w:hint="default"/>
      </w:rPr>
    </w:lvl>
    <w:lvl w:ilvl="1" w:tplc="040A0003" w:tentative="1">
      <w:start w:val="1"/>
      <w:numFmt w:val="bullet"/>
      <w:lvlText w:val="o"/>
      <w:lvlJc w:val="left"/>
      <w:pPr>
        <w:ind w:left="1773" w:hanging="360"/>
      </w:pPr>
      <w:rPr>
        <w:rFonts w:ascii="Courier New" w:hAnsi="Courier New" w:cs="Courier New" w:hint="default"/>
      </w:rPr>
    </w:lvl>
    <w:lvl w:ilvl="2" w:tplc="040A0005" w:tentative="1">
      <w:start w:val="1"/>
      <w:numFmt w:val="bullet"/>
      <w:lvlText w:val=""/>
      <w:lvlJc w:val="left"/>
      <w:pPr>
        <w:ind w:left="2493" w:hanging="360"/>
      </w:pPr>
      <w:rPr>
        <w:rFonts w:ascii="Wingdings" w:hAnsi="Wingdings" w:hint="default"/>
      </w:rPr>
    </w:lvl>
    <w:lvl w:ilvl="3" w:tplc="040A0001" w:tentative="1">
      <w:start w:val="1"/>
      <w:numFmt w:val="bullet"/>
      <w:lvlText w:val=""/>
      <w:lvlJc w:val="left"/>
      <w:pPr>
        <w:ind w:left="3213" w:hanging="360"/>
      </w:pPr>
      <w:rPr>
        <w:rFonts w:ascii="Symbol" w:hAnsi="Symbol" w:hint="default"/>
      </w:rPr>
    </w:lvl>
    <w:lvl w:ilvl="4" w:tplc="040A0003" w:tentative="1">
      <w:start w:val="1"/>
      <w:numFmt w:val="bullet"/>
      <w:lvlText w:val="o"/>
      <w:lvlJc w:val="left"/>
      <w:pPr>
        <w:ind w:left="3933" w:hanging="360"/>
      </w:pPr>
      <w:rPr>
        <w:rFonts w:ascii="Courier New" w:hAnsi="Courier New" w:cs="Courier New" w:hint="default"/>
      </w:rPr>
    </w:lvl>
    <w:lvl w:ilvl="5" w:tplc="040A0005" w:tentative="1">
      <w:start w:val="1"/>
      <w:numFmt w:val="bullet"/>
      <w:lvlText w:val=""/>
      <w:lvlJc w:val="left"/>
      <w:pPr>
        <w:ind w:left="4653" w:hanging="360"/>
      </w:pPr>
      <w:rPr>
        <w:rFonts w:ascii="Wingdings" w:hAnsi="Wingdings" w:hint="default"/>
      </w:rPr>
    </w:lvl>
    <w:lvl w:ilvl="6" w:tplc="040A0001" w:tentative="1">
      <w:start w:val="1"/>
      <w:numFmt w:val="bullet"/>
      <w:lvlText w:val=""/>
      <w:lvlJc w:val="left"/>
      <w:pPr>
        <w:ind w:left="5373" w:hanging="360"/>
      </w:pPr>
      <w:rPr>
        <w:rFonts w:ascii="Symbol" w:hAnsi="Symbol" w:hint="default"/>
      </w:rPr>
    </w:lvl>
    <w:lvl w:ilvl="7" w:tplc="040A0003" w:tentative="1">
      <w:start w:val="1"/>
      <w:numFmt w:val="bullet"/>
      <w:lvlText w:val="o"/>
      <w:lvlJc w:val="left"/>
      <w:pPr>
        <w:ind w:left="6093" w:hanging="360"/>
      </w:pPr>
      <w:rPr>
        <w:rFonts w:ascii="Courier New" w:hAnsi="Courier New" w:cs="Courier New" w:hint="default"/>
      </w:rPr>
    </w:lvl>
    <w:lvl w:ilvl="8" w:tplc="040A0005" w:tentative="1">
      <w:start w:val="1"/>
      <w:numFmt w:val="bullet"/>
      <w:lvlText w:val=""/>
      <w:lvlJc w:val="left"/>
      <w:pPr>
        <w:ind w:left="6813" w:hanging="360"/>
      </w:pPr>
      <w:rPr>
        <w:rFonts w:ascii="Wingdings" w:hAnsi="Wingdings" w:hint="default"/>
      </w:rPr>
    </w:lvl>
  </w:abstractNum>
  <w:abstractNum w:abstractNumId="19">
    <w:nsid w:val="516A2577"/>
    <w:multiLevelType w:val="hybridMultilevel"/>
    <w:tmpl w:val="06D6AAF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nsid w:val="52467E43"/>
    <w:multiLevelType w:val="hybridMultilevel"/>
    <w:tmpl w:val="0CBE363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nsid w:val="53FD4D23"/>
    <w:multiLevelType w:val="hybridMultilevel"/>
    <w:tmpl w:val="E7F8B3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4300872"/>
    <w:multiLevelType w:val="hybridMultilevel"/>
    <w:tmpl w:val="E6BC6C6C"/>
    <w:lvl w:ilvl="0" w:tplc="E8B4E724">
      <w:numFmt w:val="bullet"/>
      <w:lvlText w:val=""/>
      <w:lvlJc w:val="left"/>
      <w:pPr>
        <w:ind w:left="1068" w:hanging="360"/>
      </w:pPr>
      <w:rPr>
        <w:rFonts w:ascii="Symbol" w:eastAsia="Times New Roman" w:hAnsi="Symbol"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nsid w:val="64125972"/>
    <w:multiLevelType w:val="hybridMultilevel"/>
    <w:tmpl w:val="7B700040"/>
    <w:lvl w:ilvl="0" w:tplc="EBC6AF30">
      <w:start w:val="1"/>
      <w:numFmt w:val="bullet"/>
      <w:lvlText w:val=""/>
      <w:lvlJc w:val="left"/>
      <w:pPr>
        <w:tabs>
          <w:tab w:val="num" w:pos="720"/>
        </w:tabs>
        <w:ind w:left="720" w:hanging="360"/>
      </w:pPr>
      <w:rPr>
        <w:rFonts w:ascii="Symbol" w:hAnsi="Symbol" w:hint="default"/>
      </w:rPr>
    </w:lvl>
    <w:lvl w:ilvl="1" w:tplc="34DAE36A" w:tentative="1">
      <w:start w:val="1"/>
      <w:numFmt w:val="bullet"/>
      <w:lvlText w:val="o"/>
      <w:lvlJc w:val="left"/>
      <w:pPr>
        <w:tabs>
          <w:tab w:val="num" w:pos="1440"/>
        </w:tabs>
        <w:ind w:left="1440" w:hanging="360"/>
      </w:pPr>
      <w:rPr>
        <w:rFonts w:ascii="Courier New" w:hAnsi="Courier New" w:hint="default"/>
      </w:rPr>
    </w:lvl>
    <w:lvl w:ilvl="2" w:tplc="0AD6FD50" w:tentative="1">
      <w:start w:val="1"/>
      <w:numFmt w:val="bullet"/>
      <w:lvlText w:val=""/>
      <w:lvlJc w:val="left"/>
      <w:pPr>
        <w:tabs>
          <w:tab w:val="num" w:pos="2160"/>
        </w:tabs>
        <w:ind w:left="2160" w:hanging="360"/>
      </w:pPr>
      <w:rPr>
        <w:rFonts w:ascii="Wingdings" w:hAnsi="Wingdings" w:hint="default"/>
      </w:rPr>
    </w:lvl>
    <w:lvl w:ilvl="3" w:tplc="7FF8CB18" w:tentative="1">
      <w:start w:val="1"/>
      <w:numFmt w:val="bullet"/>
      <w:lvlText w:val=""/>
      <w:lvlJc w:val="left"/>
      <w:pPr>
        <w:tabs>
          <w:tab w:val="num" w:pos="2880"/>
        </w:tabs>
        <w:ind w:left="2880" w:hanging="360"/>
      </w:pPr>
      <w:rPr>
        <w:rFonts w:ascii="Symbol" w:hAnsi="Symbol" w:hint="default"/>
      </w:rPr>
    </w:lvl>
    <w:lvl w:ilvl="4" w:tplc="16646690" w:tentative="1">
      <w:start w:val="1"/>
      <w:numFmt w:val="bullet"/>
      <w:lvlText w:val="o"/>
      <w:lvlJc w:val="left"/>
      <w:pPr>
        <w:tabs>
          <w:tab w:val="num" w:pos="3600"/>
        </w:tabs>
        <w:ind w:left="3600" w:hanging="360"/>
      </w:pPr>
      <w:rPr>
        <w:rFonts w:ascii="Courier New" w:hAnsi="Courier New" w:hint="default"/>
      </w:rPr>
    </w:lvl>
    <w:lvl w:ilvl="5" w:tplc="43800ACC" w:tentative="1">
      <w:start w:val="1"/>
      <w:numFmt w:val="bullet"/>
      <w:lvlText w:val=""/>
      <w:lvlJc w:val="left"/>
      <w:pPr>
        <w:tabs>
          <w:tab w:val="num" w:pos="4320"/>
        </w:tabs>
        <w:ind w:left="4320" w:hanging="360"/>
      </w:pPr>
      <w:rPr>
        <w:rFonts w:ascii="Wingdings" w:hAnsi="Wingdings" w:hint="default"/>
      </w:rPr>
    </w:lvl>
    <w:lvl w:ilvl="6" w:tplc="8FAEA44A" w:tentative="1">
      <w:start w:val="1"/>
      <w:numFmt w:val="bullet"/>
      <w:lvlText w:val=""/>
      <w:lvlJc w:val="left"/>
      <w:pPr>
        <w:tabs>
          <w:tab w:val="num" w:pos="5040"/>
        </w:tabs>
        <w:ind w:left="5040" w:hanging="360"/>
      </w:pPr>
      <w:rPr>
        <w:rFonts w:ascii="Symbol" w:hAnsi="Symbol" w:hint="default"/>
      </w:rPr>
    </w:lvl>
    <w:lvl w:ilvl="7" w:tplc="2FA4F55C" w:tentative="1">
      <w:start w:val="1"/>
      <w:numFmt w:val="bullet"/>
      <w:lvlText w:val="o"/>
      <w:lvlJc w:val="left"/>
      <w:pPr>
        <w:tabs>
          <w:tab w:val="num" w:pos="5760"/>
        </w:tabs>
        <w:ind w:left="5760" w:hanging="360"/>
      </w:pPr>
      <w:rPr>
        <w:rFonts w:ascii="Courier New" w:hAnsi="Courier New" w:hint="default"/>
      </w:rPr>
    </w:lvl>
    <w:lvl w:ilvl="8" w:tplc="55D07E1E" w:tentative="1">
      <w:start w:val="1"/>
      <w:numFmt w:val="bullet"/>
      <w:lvlText w:val=""/>
      <w:lvlJc w:val="left"/>
      <w:pPr>
        <w:tabs>
          <w:tab w:val="num" w:pos="6480"/>
        </w:tabs>
        <w:ind w:left="6480" w:hanging="360"/>
      </w:pPr>
      <w:rPr>
        <w:rFonts w:ascii="Wingdings" w:hAnsi="Wingdings" w:hint="default"/>
      </w:rPr>
    </w:lvl>
  </w:abstractNum>
  <w:abstractNum w:abstractNumId="24">
    <w:nsid w:val="6B3F3036"/>
    <w:multiLevelType w:val="hybridMultilevel"/>
    <w:tmpl w:val="7EEA34C4"/>
    <w:lvl w:ilvl="0" w:tplc="39E43CBC">
      <w:start w:val="1"/>
      <w:numFmt w:val="bullet"/>
      <w:lvlText w:val=""/>
      <w:lvlJc w:val="left"/>
      <w:pPr>
        <w:tabs>
          <w:tab w:val="num" w:pos="1069"/>
        </w:tabs>
        <w:ind w:left="1069" w:hanging="360"/>
      </w:pPr>
      <w:rPr>
        <w:rFonts w:ascii="Symbol" w:hAnsi="Symbol" w:hint="default"/>
      </w:rPr>
    </w:lvl>
    <w:lvl w:ilvl="1" w:tplc="8D16050C" w:tentative="1">
      <w:start w:val="1"/>
      <w:numFmt w:val="bullet"/>
      <w:lvlText w:val="o"/>
      <w:lvlJc w:val="left"/>
      <w:pPr>
        <w:tabs>
          <w:tab w:val="num" w:pos="1789"/>
        </w:tabs>
        <w:ind w:left="1789" w:hanging="360"/>
      </w:pPr>
      <w:rPr>
        <w:rFonts w:ascii="Courier New" w:hAnsi="Courier New" w:hint="default"/>
      </w:rPr>
    </w:lvl>
    <w:lvl w:ilvl="2" w:tplc="21040D80" w:tentative="1">
      <w:start w:val="1"/>
      <w:numFmt w:val="bullet"/>
      <w:lvlText w:val=""/>
      <w:lvlJc w:val="left"/>
      <w:pPr>
        <w:tabs>
          <w:tab w:val="num" w:pos="2509"/>
        </w:tabs>
        <w:ind w:left="2509" w:hanging="360"/>
      </w:pPr>
      <w:rPr>
        <w:rFonts w:ascii="Wingdings" w:hAnsi="Wingdings" w:hint="default"/>
      </w:rPr>
    </w:lvl>
    <w:lvl w:ilvl="3" w:tplc="2314098E" w:tentative="1">
      <w:start w:val="1"/>
      <w:numFmt w:val="bullet"/>
      <w:lvlText w:val=""/>
      <w:lvlJc w:val="left"/>
      <w:pPr>
        <w:tabs>
          <w:tab w:val="num" w:pos="3229"/>
        </w:tabs>
        <w:ind w:left="3229" w:hanging="360"/>
      </w:pPr>
      <w:rPr>
        <w:rFonts w:ascii="Symbol" w:hAnsi="Symbol" w:hint="default"/>
      </w:rPr>
    </w:lvl>
    <w:lvl w:ilvl="4" w:tplc="D86EAAF4" w:tentative="1">
      <w:start w:val="1"/>
      <w:numFmt w:val="bullet"/>
      <w:lvlText w:val="o"/>
      <w:lvlJc w:val="left"/>
      <w:pPr>
        <w:tabs>
          <w:tab w:val="num" w:pos="3949"/>
        </w:tabs>
        <w:ind w:left="3949" w:hanging="360"/>
      </w:pPr>
      <w:rPr>
        <w:rFonts w:ascii="Courier New" w:hAnsi="Courier New" w:hint="default"/>
      </w:rPr>
    </w:lvl>
    <w:lvl w:ilvl="5" w:tplc="EA0A30DC" w:tentative="1">
      <w:start w:val="1"/>
      <w:numFmt w:val="bullet"/>
      <w:lvlText w:val=""/>
      <w:lvlJc w:val="left"/>
      <w:pPr>
        <w:tabs>
          <w:tab w:val="num" w:pos="4669"/>
        </w:tabs>
        <w:ind w:left="4669" w:hanging="360"/>
      </w:pPr>
      <w:rPr>
        <w:rFonts w:ascii="Wingdings" w:hAnsi="Wingdings" w:hint="default"/>
      </w:rPr>
    </w:lvl>
    <w:lvl w:ilvl="6" w:tplc="DEA4DF2C" w:tentative="1">
      <w:start w:val="1"/>
      <w:numFmt w:val="bullet"/>
      <w:lvlText w:val=""/>
      <w:lvlJc w:val="left"/>
      <w:pPr>
        <w:tabs>
          <w:tab w:val="num" w:pos="5389"/>
        </w:tabs>
        <w:ind w:left="5389" w:hanging="360"/>
      </w:pPr>
      <w:rPr>
        <w:rFonts w:ascii="Symbol" w:hAnsi="Symbol" w:hint="default"/>
      </w:rPr>
    </w:lvl>
    <w:lvl w:ilvl="7" w:tplc="3C4A7106" w:tentative="1">
      <w:start w:val="1"/>
      <w:numFmt w:val="bullet"/>
      <w:lvlText w:val="o"/>
      <w:lvlJc w:val="left"/>
      <w:pPr>
        <w:tabs>
          <w:tab w:val="num" w:pos="6109"/>
        </w:tabs>
        <w:ind w:left="6109" w:hanging="360"/>
      </w:pPr>
      <w:rPr>
        <w:rFonts w:ascii="Courier New" w:hAnsi="Courier New" w:hint="default"/>
      </w:rPr>
    </w:lvl>
    <w:lvl w:ilvl="8" w:tplc="77E863A2" w:tentative="1">
      <w:start w:val="1"/>
      <w:numFmt w:val="bullet"/>
      <w:lvlText w:val=""/>
      <w:lvlJc w:val="left"/>
      <w:pPr>
        <w:tabs>
          <w:tab w:val="num" w:pos="6829"/>
        </w:tabs>
        <w:ind w:left="6829" w:hanging="360"/>
      </w:pPr>
      <w:rPr>
        <w:rFonts w:ascii="Wingdings" w:hAnsi="Wingdings" w:hint="default"/>
      </w:rPr>
    </w:lvl>
  </w:abstractNum>
  <w:abstractNum w:abstractNumId="25">
    <w:nsid w:val="731D5DFA"/>
    <w:multiLevelType w:val="hybridMultilevel"/>
    <w:tmpl w:val="F524FA32"/>
    <w:lvl w:ilvl="0" w:tplc="0C0A0001">
      <w:start w:val="1"/>
      <w:numFmt w:val="bullet"/>
      <w:lvlText w:val=""/>
      <w:lvlJc w:val="left"/>
      <w:pPr>
        <w:tabs>
          <w:tab w:val="num" w:pos="1069"/>
        </w:tabs>
        <w:ind w:left="1069" w:hanging="360"/>
      </w:pPr>
      <w:rPr>
        <w:rFonts w:ascii="Symbol" w:hAnsi="Symbol" w:hint="default"/>
      </w:rPr>
    </w:lvl>
    <w:lvl w:ilvl="1" w:tplc="0C0A0003" w:tentative="1">
      <w:start w:val="1"/>
      <w:numFmt w:val="bullet"/>
      <w:lvlText w:val="o"/>
      <w:lvlJc w:val="left"/>
      <w:pPr>
        <w:tabs>
          <w:tab w:val="num" w:pos="1789"/>
        </w:tabs>
        <w:ind w:left="1789" w:hanging="360"/>
      </w:pPr>
      <w:rPr>
        <w:rFonts w:ascii="Courier New" w:hAnsi="Courier New" w:hint="default"/>
      </w:rPr>
    </w:lvl>
    <w:lvl w:ilvl="2" w:tplc="0C0A0005" w:tentative="1">
      <w:start w:val="1"/>
      <w:numFmt w:val="bullet"/>
      <w:lvlText w:val=""/>
      <w:lvlJc w:val="left"/>
      <w:pPr>
        <w:tabs>
          <w:tab w:val="num" w:pos="2509"/>
        </w:tabs>
        <w:ind w:left="2509" w:hanging="360"/>
      </w:pPr>
      <w:rPr>
        <w:rFonts w:ascii="Wingdings" w:hAnsi="Wingdings" w:hint="default"/>
      </w:rPr>
    </w:lvl>
    <w:lvl w:ilvl="3" w:tplc="0C0A0001" w:tentative="1">
      <w:start w:val="1"/>
      <w:numFmt w:val="bullet"/>
      <w:lvlText w:val=""/>
      <w:lvlJc w:val="left"/>
      <w:pPr>
        <w:tabs>
          <w:tab w:val="num" w:pos="3229"/>
        </w:tabs>
        <w:ind w:left="3229" w:hanging="360"/>
      </w:pPr>
      <w:rPr>
        <w:rFonts w:ascii="Symbol" w:hAnsi="Symbol" w:hint="default"/>
      </w:rPr>
    </w:lvl>
    <w:lvl w:ilvl="4" w:tplc="0C0A0003" w:tentative="1">
      <w:start w:val="1"/>
      <w:numFmt w:val="bullet"/>
      <w:lvlText w:val="o"/>
      <w:lvlJc w:val="left"/>
      <w:pPr>
        <w:tabs>
          <w:tab w:val="num" w:pos="3949"/>
        </w:tabs>
        <w:ind w:left="3949" w:hanging="360"/>
      </w:pPr>
      <w:rPr>
        <w:rFonts w:ascii="Courier New" w:hAnsi="Courier New" w:hint="default"/>
      </w:rPr>
    </w:lvl>
    <w:lvl w:ilvl="5" w:tplc="0C0A0005" w:tentative="1">
      <w:start w:val="1"/>
      <w:numFmt w:val="bullet"/>
      <w:lvlText w:val=""/>
      <w:lvlJc w:val="left"/>
      <w:pPr>
        <w:tabs>
          <w:tab w:val="num" w:pos="4669"/>
        </w:tabs>
        <w:ind w:left="4669" w:hanging="360"/>
      </w:pPr>
      <w:rPr>
        <w:rFonts w:ascii="Wingdings" w:hAnsi="Wingdings" w:hint="default"/>
      </w:rPr>
    </w:lvl>
    <w:lvl w:ilvl="6" w:tplc="0C0A0001" w:tentative="1">
      <w:start w:val="1"/>
      <w:numFmt w:val="bullet"/>
      <w:lvlText w:val=""/>
      <w:lvlJc w:val="left"/>
      <w:pPr>
        <w:tabs>
          <w:tab w:val="num" w:pos="5389"/>
        </w:tabs>
        <w:ind w:left="5389" w:hanging="360"/>
      </w:pPr>
      <w:rPr>
        <w:rFonts w:ascii="Symbol" w:hAnsi="Symbol" w:hint="default"/>
      </w:rPr>
    </w:lvl>
    <w:lvl w:ilvl="7" w:tplc="0C0A0003" w:tentative="1">
      <w:start w:val="1"/>
      <w:numFmt w:val="bullet"/>
      <w:lvlText w:val="o"/>
      <w:lvlJc w:val="left"/>
      <w:pPr>
        <w:tabs>
          <w:tab w:val="num" w:pos="6109"/>
        </w:tabs>
        <w:ind w:left="6109" w:hanging="360"/>
      </w:pPr>
      <w:rPr>
        <w:rFonts w:ascii="Courier New" w:hAnsi="Courier New" w:hint="default"/>
      </w:rPr>
    </w:lvl>
    <w:lvl w:ilvl="8" w:tplc="0C0A0005" w:tentative="1">
      <w:start w:val="1"/>
      <w:numFmt w:val="bullet"/>
      <w:lvlText w:val=""/>
      <w:lvlJc w:val="left"/>
      <w:pPr>
        <w:tabs>
          <w:tab w:val="num" w:pos="6829"/>
        </w:tabs>
        <w:ind w:left="6829" w:hanging="360"/>
      </w:pPr>
      <w:rPr>
        <w:rFonts w:ascii="Wingdings" w:hAnsi="Wingdings" w:hint="default"/>
      </w:rPr>
    </w:lvl>
  </w:abstractNum>
  <w:abstractNum w:abstractNumId="26">
    <w:nsid w:val="77D44818"/>
    <w:multiLevelType w:val="hybridMultilevel"/>
    <w:tmpl w:val="08CCC266"/>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7">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8">
    <w:nsid w:val="7A880C74"/>
    <w:multiLevelType w:val="singleLevel"/>
    <w:tmpl w:val="0C0A0001"/>
    <w:lvl w:ilvl="0">
      <w:start w:val="1"/>
      <w:numFmt w:val="bullet"/>
      <w:lvlText w:val=""/>
      <w:lvlJc w:val="left"/>
      <w:pPr>
        <w:tabs>
          <w:tab w:val="num" w:pos="360"/>
        </w:tabs>
        <w:ind w:left="360" w:hanging="360"/>
      </w:pPr>
      <w:rPr>
        <w:rFonts w:ascii="Symbol" w:hAnsi="Symbol" w:hint="default"/>
      </w:rPr>
    </w:lvl>
  </w:abstractNum>
  <w:num w:numId="1">
    <w:abstractNumId w:val="8"/>
  </w:num>
  <w:num w:numId="2">
    <w:abstractNumId w:val="15"/>
  </w:num>
  <w:num w:numId="3">
    <w:abstractNumId w:val="5"/>
  </w:num>
  <w:num w:numId="4">
    <w:abstractNumId w:val="16"/>
  </w:num>
  <w:num w:numId="5">
    <w:abstractNumId w:val="16"/>
    <w:lvlOverride w:ilvl="0">
      <w:lvl w:ilvl="0">
        <w:start w:val="1"/>
        <w:numFmt w:val="decimal"/>
        <w:lvlText w:val="%1)"/>
        <w:legacy w:legacy="1" w:legacySpace="0" w:legacyIndent="708"/>
        <w:lvlJc w:val="left"/>
        <w:pPr>
          <w:ind w:left="708" w:hanging="708"/>
        </w:pPr>
      </w:lvl>
    </w:lvlOverride>
    <w:lvlOverride w:ilvl="1">
      <w:lvl w:ilvl="1">
        <w:start w:val="1"/>
        <w:numFmt w:val="none"/>
        <w:lvlText w:val=""/>
        <w:legacy w:legacy="1" w:legacySpace="0" w:legacyIndent="708"/>
        <w:lvlJc w:val="left"/>
        <w:pPr>
          <w:ind w:left="1416" w:hanging="708"/>
        </w:pPr>
        <w:rPr>
          <w:rFonts w:ascii="Symbol" w:hAnsi="Symbol" w:hint="default"/>
        </w:rPr>
      </w:lvl>
    </w:lvlOverride>
    <w:lvlOverride w:ilvl="2">
      <w:lvl w:ilvl="2">
        <w:start w:val="1"/>
        <w:numFmt w:val="none"/>
        <w:lvlText w:val=""/>
        <w:legacy w:legacy="1" w:legacySpace="0" w:legacyIndent="708"/>
        <w:lvlJc w:val="left"/>
        <w:pPr>
          <w:ind w:left="2124" w:hanging="708"/>
        </w:pPr>
      </w:lvl>
    </w:lvlOverride>
    <w:lvlOverride w:ilvl="3">
      <w:lvl w:ilvl="3">
        <w:start w:val="1"/>
        <w:numFmt w:val="none"/>
        <w:lvlText w:val=""/>
        <w:legacy w:legacy="1" w:legacySpace="0" w:legacyIndent="0"/>
        <w:lvlJc w:val="left"/>
      </w:lvl>
    </w:lvlOverride>
    <w:lvlOverride w:ilvl="4">
      <w:lvl w:ilvl="4">
        <w:start w:val="1"/>
        <w:numFmt w:val="none"/>
        <w:lvlText w:val=""/>
        <w:legacy w:legacy="1" w:legacySpace="0" w:legacyIndent="0"/>
        <w:lvlJc w:val="left"/>
      </w:lvl>
    </w:lvlOverride>
    <w:lvlOverride w:ilvl="5">
      <w:lvl w:ilvl="5">
        <w:start w:val="1"/>
        <w:numFmt w:val="none"/>
        <w:lvlText w:val=""/>
        <w:legacy w:legacy="1" w:legacySpace="0" w:legacyIndent="0"/>
        <w:lvlJc w:val="left"/>
      </w:lvl>
    </w:lvlOverride>
    <w:lvlOverride w:ilvl="6">
      <w:lvl w:ilvl="6">
        <w:start w:val="1"/>
        <w:numFmt w:val="none"/>
        <w:lvlText w:val=""/>
        <w:legacy w:legacy="1" w:legacySpace="0" w:legacyIndent="0"/>
        <w:lvlJc w:val="left"/>
      </w:lvl>
    </w:lvlOverride>
    <w:lvlOverride w:ilvl="7">
      <w:lvl w:ilvl="7">
        <w:start w:val="1"/>
        <w:numFmt w:val="none"/>
        <w:lvlText w:val=""/>
        <w:legacy w:legacy="1" w:legacySpace="0" w:legacyIndent="0"/>
        <w:lvlJc w:val="left"/>
      </w:lvl>
    </w:lvlOverride>
    <w:lvlOverride w:ilvl="8">
      <w:lvl w:ilvl="8">
        <w:start w:val="1"/>
        <w:numFmt w:val="none"/>
        <w:lvlText w:val=""/>
        <w:legacy w:legacy="1" w:legacySpace="0" w:legacyIndent="0"/>
        <w:lvlJc w:val="left"/>
      </w:lvl>
    </w:lvlOverride>
  </w:num>
  <w:num w:numId="6">
    <w:abstractNumId w:val="28"/>
  </w:num>
  <w:num w:numId="7">
    <w:abstractNumId w:val="23"/>
  </w:num>
  <w:num w:numId="8">
    <w:abstractNumId w:val="25"/>
  </w:num>
  <w:num w:numId="9">
    <w:abstractNumId w:val="24"/>
  </w:num>
  <w:num w:numId="10">
    <w:abstractNumId w:val="7"/>
  </w:num>
  <w:num w:numId="11">
    <w:abstractNumId w:val="14"/>
  </w:num>
  <w:num w:numId="12">
    <w:abstractNumId w:val="1"/>
  </w:num>
  <w:num w:numId="13">
    <w:abstractNumId w:val="6"/>
  </w:num>
  <w:num w:numId="14">
    <w:abstractNumId w:val="27"/>
  </w:num>
  <w:num w:numId="15">
    <w:abstractNumId w:val="0"/>
  </w:num>
  <w:num w:numId="16">
    <w:abstractNumId w:val="26"/>
  </w:num>
  <w:num w:numId="17">
    <w:abstractNumId w:val="12"/>
  </w:num>
  <w:num w:numId="18">
    <w:abstractNumId w:val="4"/>
  </w:num>
  <w:num w:numId="19">
    <w:abstractNumId w:val="11"/>
  </w:num>
  <w:num w:numId="20">
    <w:abstractNumId w:val="22"/>
  </w:num>
  <w:num w:numId="21">
    <w:abstractNumId w:val="13"/>
  </w:num>
  <w:num w:numId="22">
    <w:abstractNumId w:val="21"/>
  </w:num>
  <w:num w:numId="23">
    <w:abstractNumId w:val="19"/>
  </w:num>
  <w:num w:numId="24">
    <w:abstractNumId w:val="9"/>
  </w:num>
  <w:num w:numId="25">
    <w:abstractNumId w:val="3"/>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num>
  <w:num w:numId="28">
    <w:abstractNumId w:val="17"/>
  </w:num>
  <w:num w:numId="29">
    <w:abstractNumId w:val="2"/>
  </w:num>
  <w:num w:numId="30">
    <w:abstractNumId w:val="20"/>
  </w:num>
  <w:num w:numId="31">
    <w:abstractNumId w:val="10"/>
  </w:num>
  <w:numIdMacAtCleanup w:val="14"/>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ebeca de la Paz Gonzales">
    <w15:presenceInfo w15:providerId="None" w15:userId="Rebeca de la Paz Gonzal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708"/>
  <w:hyphenationZone w:val="425"/>
  <w:noPunctuationKerning/>
  <w:characterSpacingControl w:val="doNotCompress"/>
  <w:hdrShapeDefaults>
    <o:shapedefaults v:ext="edit" spidmax="2049" fill="f" fillcolor="white" stroke="f">
      <v:fill color="white" on="f"/>
      <v:stroke on="f"/>
      <v:shadow blur="0" color="gray" opacity="1" offset="2pt,2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47D5"/>
    <w:rsid w:val="00001231"/>
    <w:rsid w:val="00003587"/>
    <w:rsid w:val="00004460"/>
    <w:rsid w:val="00004631"/>
    <w:rsid w:val="00006FFB"/>
    <w:rsid w:val="000112EA"/>
    <w:rsid w:val="0001457F"/>
    <w:rsid w:val="00014D13"/>
    <w:rsid w:val="0002465B"/>
    <w:rsid w:val="000321DF"/>
    <w:rsid w:val="00034A8A"/>
    <w:rsid w:val="00035D72"/>
    <w:rsid w:val="00035F2A"/>
    <w:rsid w:val="000374FF"/>
    <w:rsid w:val="00040498"/>
    <w:rsid w:val="000444E9"/>
    <w:rsid w:val="00044CF4"/>
    <w:rsid w:val="000464B1"/>
    <w:rsid w:val="0004672A"/>
    <w:rsid w:val="00046D87"/>
    <w:rsid w:val="00047EBB"/>
    <w:rsid w:val="0006210B"/>
    <w:rsid w:val="00062DFE"/>
    <w:rsid w:val="00063492"/>
    <w:rsid w:val="000644FF"/>
    <w:rsid w:val="00065100"/>
    <w:rsid w:val="0007210F"/>
    <w:rsid w:val="00072BBE"/>
    <w:rsid w:val="00073C1D"/>
    <w:rsid w:val="00073F2F"/>
    <w:rsid w:val="00080CFB"/>
    <w:rsid w:val="00081DF4"/>
    <w:rsid w:val="000833E6"/>
    <w:rsid w:val="00083E95"/>
    <w:rsid w:val="00084B0C"/>
    <w:rsid w:val="0008670D"/>
    <w:rsid w:val="00091AB5"/>
    <w:rsid w:val="00092651"/>
    <w:rsid w:val="00094278"/>
    <w:rsid w:val="000949DA"/>
    <w:rsid w:val="00094A1A"/>
    <w:rsid w:val="00095783"/>
    <w:rsid w:val="00097450"/>
    <w:rsid w:val="00097D6A"/>
    <w:rsid w:val="000A281F"/>
    <w:rsid w:val="000A424B"/>
    <w:rsid w:val="000A42FC"/>
    <w:rsid w:val="000A4622"/>
    <w:rsid w:val="000A4BF9"/>
    <w:rsid w:val="000A7C6B"/>
    <w:rsid w:val="000B0675"/>
    <w:rsid w:val="000B0724"/>
    <w:rsid w:val="000B4B98"/>
    <w:rsid w:val="000C08A5"/>
    <w:rsid w:val="000C0B5B"/>
    <w:rsid w:val="000C1303"/>
    <w:rsid w:val="000C3263"/>
    <w:rsid w:val="000C4540"/>
    <w:rsid w:val="000C6355"/>
    <w:rsid w:val="000C7306"/>
    <w:rsid w:val="000D0A96"/>
    <w:rsid w:val="000D3838"/>
    <w:rsid w:val="000E154C"/>
    <w:rsid w:val="000E3C2A"/>
    <w:rsid w:val="000E4773"/>
    <w:rsid w:val="000F04ED"/>
    <w:rsid w:val="000F138B"/>
    <w:rsid w:val="000F3606"/>
    <w:rsid w:val="000F50C2"/>
    <w:rsid w:val="000F513E"/>
    <w:rsid w:val="000F60F3"/>
    <w:rsid w:val="00100D20"/>
    <w:rsid w:val="0010126A"/>
    <w:rsid w:val="00101372"/>
    <w:rsid w:val="00101B8A"/>
    <w:rsid w:val="0010361E"/>
    <w:rsid w:val="001048B7"/>
    <w:rsid w:val="00105784"/>
    <w:rsid w:val="00105C15"/>
    <w:rsid w:val="001063CF"/>
    <w:rsid w:val="001100AE"/>
    <w:rsid w:val="00111DDB"/>
    <w:rsid w:val="00113D77"/>
    <w:rsid w:val="001155D6"/>
    <w:rsid w:val="001166CA"/>
    <w:rsid w:val="00116D27"/>
    <w:rsid w:val="0012216C"/>
    <w:rsid w:val="00130AC8"/>
    <w:rsid w:val="001335DE"/>
    <w:rsid w:val="00137CA0"/>
    <w:rsid w:val="00140005"/>
    <w:rsid w:val="00140BE8"/>
    <w:rsid w:val="00141238"/>
    <w:rsid w:val="00144028"/>
    <w:rsid w:val="0014501A"/>
    <w:rsid w:val="0014716A"/>
    <w:rsid w:val="00151B18"/>
    <w:rsid w:val="001524C7"/>
    <w:rsid w:val="00155127"/>
    <w:rsid w:val="00155699"/>
    <w:rsid w:val="0015697F"/>
    <w:rsid w:val="00163A0E"/>
    <w:rsid w:val="00164756"/>
    <w:rsid w:val="00164935"/>
    <w:rsid w:val="00165944"/>
    <w:rsid w:val="001659FC"/>
    <w:rsid w:val="00166D35"/>
    <w:rsid w:val="00167043"/>
    <w:rsid w:val="0017136F"/>
    <w:rsid w:val="00172083"/>
    <w:rsid w:val="00172BC1"/>
    <w:rsid w:val="00180BAC"/>
    <w:rsid w:val="001828F4"/>
    <w:rsid w:val="00184DCB"/>
    <w:rsid w:val="00184FF9"/>
    <w:rsid w:val="0018570B"/>
    <w:rsid w:val="00185913"/>
    <w:rsid w:val="00187DAB"/>
    <w:rsid w:val="001907BF"/>
    <w:rsid w:val="0019444B"/>
    <w:rsid w:val="0019537D"/>
    <w:rsid w:val="00197AC6"/>
    <w:rsid w:val="001A0EF1"/>
    <w:rsid w:val="001A20AF"/>
    <w:rsid w:val="001A2BCD"/>
    <w:rsid w:val="001A5AB6"/>
    <w:rsid w:val="001B0248"/>
    <w:rsid w:val="001B4840"/>
    <w:rsid w:val="001B60C4"/>
    <w:rsid w:val="001B6B9A"/>
    <w:rsid w:val="001C18E8"/>
    <w:rsid w:val="001C56C9"/>
    <w:rsid w:val="001C6892"/>
    <w:rsid w:val="001C756B"/>
    <w:rsid w:val="001D0762"/>
    <w:rsid w:val="001D3676"/>
    <w:rsid w:val="001D563E"/>
    <w:rsid w:val="001D5BE2"/>
    <w:rsid w:val="001D7D2E"/>
    <w:rsid w:val="001E079B"/>
    <w:rsid w:val="001E2810"/>
    <w:rsid w:val="001E3C87"/>
    <w:rsid w:val="001E3F65"/>
    <w:rsid w:val="001E4942"/>
    <w:rsid w:val="001E746A"/>
    <w:rsid w:val="001E754B"/>
    <w:rsid w:val="001E78F3"/>
    <w:rsid w:val="001E7DD9"/>
    <w:rsid w:val="001F134B"/>
    <w:rsid w:val="001F1414"/>
    <w:rsid w:val="001F420C"/>
    <w:rsid w:val="001F55FF"/>
    <w:rsid w:val="002020F0"/>
    <w:rsid w:val="002026BA"/>
    <w:rsid w:val="002037A3"/>
    <w:rsid w:val="00207EB1"/>
    <w:rsid w:val="002105C3"/>
    <w:rsid w:val="00214A60"/>
    <w:rsid w:val="00214CC2"/>
    <w:rsid w:val="002150BE"/>
    <w:rsid w:val="00215CBA"/>
    <w:rsid w:val="002201AC"/>
    <w:rsid w:val="00221448"/>
    <w:rsid w:val="0022386D"/>
    <w:rsid w:val="0022475E"/>
    <w:rsid w:val="00226780"/>
    <w:rsid w:val="0023091D"/>
    <w:rsid w:val="0023399A"/>
    <w:rsid w:val="002414BC"/>
    <w:rsid w:val="00244435"/>
    <w:rsid w:val="00244A01"/>
    <w:rsid w:val="002472F6"/>
    <w:rsid w:val="00250105"/>
    <w:rsid w:val="00250FB8"/>
    <w:rsid w:val="00251FCF"/>
    <w:rsid w:val="002556F8"/>
    <w:rsid w:val="00262BD1"/>
    <w:rsid w:val="00263F96"/>
    <w:rsid w:val="00264E72"/>
    <w:rsid w:val="0026714A"/>
    <w:rsid w:val="00272E20"/>
    <w:rsid w:val="00273826"/>
    <w:rsid w:val="00274CE8"/>
    <w:rsid w:val="00274E6C"/>
    <w:rsid w:val="002771DD"/>
    <w:rsid w:val="0028447A"/>
    <w:rsid w:val="0028584F"/>
    <w:rsid w:val="00286164"/>
    <w:rsid w:val="00286EFD"/>
    <w:rsid w:val="002875B8"/>
    <w:rsid w:val="00287B17"/>
    <w:rsid w:val="0029189D"/>
    <w:rsid w:val="00292674"/>
    <w:rsid w:val="0029353A"/>
    <w:rsid w:val="00296FB3"/>
    <w:rsid w:val="002978E8"/>
    <w:rsid w:val="002A2593"/>
    <w:rsid w:val="002A3F59"/>
    <w:rsid w:val="002A4BD0"/>
    <w:rsid w:val="002A60E6"/>
    <w:rsid w:val="002A7E82"/>
    <w:rsid w:val="002B1B14"/>
    <w:rsid w:val="002B27BC"/>
    <w:rsid w:val="002B466D"/>
    <w:rsid w:val="002B4FCF"/>
    <w:rsid w:val="002C06B2"/>
    <w:rsid w:val="002C0C43"/>
    <w:rsid w:val="002C490C"/>
    <w:rsid w:val="002C538F"/>
    <w:rsid w:val="002C698C"/>
    <w:rsid w:val="002C6B45"/>
    <w:rsid w:val="002D6D55"/>
    <w:rsid w:val="002E1DBB"/>
    <w:rsid w:val="002E21BB"/>
    <w:rsid w:val="002E30C6"/>
    <w:rsid w:val="002E62E8"/>
    <w:rsid w:val="002E7CE0"/>
    <w:rsid w:val="002E7DE8"/>
    <w:rsid w:val="002F0011"/>
    <w:rsid w:val="002F0E21"/>
    <w:rsid w:val="002F0FEB"/>
    <w:rsid w:val="002F1263"/>
    <w:rsid w:val="002F1784"/>
    <w:rsid w:val="002F4CA2"/>
    <w:rsid w:val="00300CE1"/>
    <w:rsid w:val="003013BA"/>
    <w:rsid w:val="0030216B"/>
    <w:rsid w:val="00303453"/>
    <w:rsid w:val="00311741"/>
    <w:rsid w:val="003130DA"/>
    <w:rsid w:val="00313428"/>
    <w:rsid w:val="00313828"/>
    <w:rsid w:val="00313DC0"/>
    <w:rsid w:val="003160FC"/>
    <w:rsid w:val="00317964"/>
    <w:rsid w:val="0032701D"/>
    <w:rsid w:val="003300E8"/>
    <w:rsid w:val="00330987"/>
    <w:rsid w:val="00330AAD"/>
    <w:rsid w:val="00333751"/>
    <w:rsid w:val="003337E3"/>
    <w:rsid w:val="0033431C"/>
    <w:rsid w:val="003345B4"/>
    <w:rsid w:val="003350C7"/>
    <w:rsid w:val="00335A6B"/>
    <w:rsid w:val="00337635"/>
    <w:rsid w:val="003379DC"/>
    <w:rsid w:val="0034125E"/>
    <w:rsid w:val="00342D18"/>
    <w:rsid w:val="00343CA1"/>
    <w:rsid w:val="00343E50"/>
    <w:rsid w:val="00347BED"/>
    <w:rsid w:val="00347E60"/>
    <w:rsid w:val="0035005F"/>
    <w:rsid w:val="0035490D"/>
    <w:rsid w:val="00355D32"/>
    <w:rsid w:val="00356CA0"/>
    <w:rsid w:val="00360C2C"/>
    <w:rsid w:val="00361F85"/>
    <w:rsid w:val="0036530F"/>
    <w:rsid w:val="00366CDD"/>
    <w:rsid w:val="00366CF3"/>
    <w:rsid w:val="00371494"/>
    <w:rsid w:val="00372F87"/>
    <w:rsid w:val="00374525"/>
    <w:rsid w:val="00374FB1"/>
    <w:rsid w:val="00377297"/>
    <w:rsid w:val="00380E16"/>
    <w:rsid w:val="00381B9A"/>
    <w:rsid w:val="00385616"/>
    <w:rsid w:val="003856C0"/>
    <w:rsid w:val="00385A1E"/>
    <w:rsid w:val="003903F7"/>
    <w:rsid w:val="003918FC"/>
    <w:rsid w:val="0039500E"/>
    <w:rsid w:val="003959C7"/>
    <w:rsid w:val="0039682D"/>
    <w:rsid w:val="003A1F67"/>
    <w:rsid w:val="003A6546"/>
    <w:rsid w:val="003A7FCF"/>
    <w:rsid w:val="003B0FDC"/>
    <w:rsid w:val="003B1474"/>
    <w:rsid w:val="003B3148"/>
    <w:rsid w:val="003B34C8"/>
    <w:rsid w:val="003B3837"/>
    <w:rsid w:val="003B3D8E"/>
    <w:rsid w:val="003B4822"/>
    <w:rsid w:val="003B4909"/>
    <w:rsid w:val="003B4A65"/>
    <w:rsid w:val="003B5690"/>
    <w:rsid w:val="003B5C7A"/>
    <w:rsid w:val="003B5E83"/>
    <w:rsid w:val="003C0F3A"/>
    <w:rsid w:val="003C1E47"/>
    <w:rsid w:val="003C73FA"/>
    <w:rsid w:val="003C7A92"/>
    <w:rsid w:val="003D299F"/>
    <w:rsid w:val="003D337A"/>
    <w:rsid w:val="003E5E87"/>
    <w:rsid w:val="003F0DEB"/>
    <w:rsid w:val="003F1A1D"/>
    <w:rsid w:val="003F1F52"/>
    <w:rsid w:val="003F230A"/>
    <w:rsid w:val="003F34AA"/>
    <w:rsid w:val="003F3F81"/>
    <w:rsid w:val="003F4D7E"/>
    <w:rsid w:val="00400FBE"/>
    <w:rsid w:val="00404D03"/>
    <w:rsid w:val="00404EF7"/>
    <w:rsid w:val="0040796A"/>
    <w:rsid w:val="00412840"/>
    <w:rsid w:val="00413A23"/>
    <w:rsid w:val="00414509"/>
    <w:rsid w:val="00420723"/>
    <w:rsid w:val="00421A90"/>
    <w:rsid w:val="0042275A"/>
    <w:rsid w:val="004263DA"/>
    <w:rsid w:val="00430870"/>
    <w:rsid w:val="00431F5E"/>
    <w:rsid w:val="004325E3"/>
    <w:rsid w:val="004334CF"/>
    <w:rsid w:val="00433795"/>
    <w:rsid w:val="00434E51"/>
    <w:rsid w:val="00435220"/>
    <w:rsid w:val="00436D11"/>
    <w:rsid w:val="0044326B"/>
    <w:rsid w:val="00443BD4"/>
    <w:rsid w:val="00444185"/>
    <w:rsid w:val="00445CF7"/>
    <w:rsid w:val="0045255B"/>
    <w:rsid w:val="0045407A"/>
    <w:rsid w:val="004565DE"/>
    <w:rsid w:val="004577C2"/>
    <w:rsid w:val="004616E4"/>
    <w:rsid w:val="00463806"/>
    <w:rsid w:val="00464C2F"/>
    <w:rsid w:val="00464DE2"/>
    <w:rsid w:val="0046561D"/>
    <w:rsid w:val="00465D1C"/>
    <w:rsid w:val="00465D73"/>
    <w:rsid w:val="00466012"/>
    <w:rsid w:val="0047087C"/>
    <w:rsid w:val="00470CF9"/>
    <w:rsid w:val="004720DB"/>
    <w:rsid w:val="00472197"/>
    <w:rsid w:val="0047718F"/>
    <w:rsid w:val="00477D88"/>
    <w:rsid w:val="004802B5"/>
    <w:rsid w:val="00482A7A"/>
    <w:rsid w:val="00482A9C"/>
    <w:rsid w:val="00485F4A"/>
    <w:rsid w:val="00487932"/>
    <w:rsid w:val="00491726"/>
    <w:rsid w:val="004938B0"/>
    <w:rsid w:val="00494E0F"/>
    <w:rsid w:val="004977B3"/>
    <w:rsid w:val="004A36F5"/>
    <w:rsid w:val="004A6EE5"/>
    <w:rsid w:val="004A7077"/>
    <w:rsid w:val="004A7F4A"/>
    <w:rsid w:val="004B22D8"/>
    <w:rsid w:val="004B3B90"/>
    <w:rsid w:val="004B4CC0"/>
    <w:rsid w:val="004B61B7"/>
    <w:rsid w:val="004B7D7D"/>
    <w:rsid w:val="004C110B"/>
    <w:rsid w:val="004C1BD9"/>
    <w:rsid w:val="004C482D"/>
    <w:rsid w:val="004C529D"/>
    <w:rsid w:val="004C604B"/>
    <w:rsid w:val="004C6200"/>
    <w:rsid w:val="004C6DE0"/>
    <w:rsid w:val="004D02DA"/>
    <w:rsid w:val="004D07D8"/>
    <w:rsid w:val="004D2D3E"/>
    <w:rsid w:val="004D3690"/>
    <w:rsid w:val="004D4D5F"/>
    <w:rsid w:val="004D71D0"/>
    <w:rsid w:val="004F0838"/>
    <w:rsid w:val="004F2C94"/>
    <w:rsid w:val="004F3260"/>
    <w:rsid w:val="004F33FD"/>
    <w:rsid w:val="004F643E"/>
    <w:rsid w:val="004F7852"/>
    <w:rsid w:val="00503D21"/>
    <w:rsid w:val="00503F6B"/>
    <w:rsid w:val="00507787"/>
    <w:rsid w:val="00507906"/>
    <w:rsid w:val="0051045C"/>
    <w:rsid w:val="00510A6D"/>
    <w:rsid w:val="0051113E"/>
    <w:rsid w:val="00511619"/>
    <w:rsid w:val="005143BE"/>
    <w:rsid w:val="00515974"/>
    <w:rsid w:val="00517758"/>
    <w:rsid w:val="00522397"/>
    <w:rsid w:val="00525061"/>
    <w:rsid w:val="00527289"/>
    <w:rsid w:val="00536B88"/>
    <w:rsid w:val="005378C1"/>
    <w:rsid w:val="00537FC0"/>
    <w:rsid w:val="0054630A"/>
    <w:rsid w:val="00547889"/>
    <w:rsid w:val="00547C4D"/>
    <w:rsid w:val="00551F2F"/>
    <w:rsid w:val="005544BA"/>
    <w:rsid w:val="005558C5"/>
    <w:rsid w:val="005564B3"/>
    <w:rsid w:val="005576FB"/>
    <w:rsid w:val="00561333"/>
    <w:rsid w:val="00563E81"/>
    <w:rsid w:val="00564DED"/>
    <w:rsid w:val="00565759"/>
    <w:rsid w:val="00566B72"/>
    <w:rsid w:val="00574AD9"/>
    <w:rsid w:val="005777E3"/>
    <w:rsid w:val="005832E7"/>
    <w:rsid w:val="00583419"/>
    <w:rsid w:val="00584949"/>
    <w:rsid w:val="00584951"/>
    <w:rsid w:val="00587895"/>
    <w:rsid w:val="00590404"/>
    <w:rsid w:val="00592B67"/>
    <w:rsid w:val="00595EF8"/>
    <w:rsid w:val="00596D27"/>
    <w:rsid w:val="005974E4"/>
    <w:rsid w:val="00597AAA"/>
    <w:rsid w:val="005A484A"/>
    <w:rsid w:val="005A4DC8"/>
    <w:rsid w:val="005A7774"/>
    <w:rsid w:val="005A7F9A"/>
    <w:rsid w:val="005B2235"/>
    <w:rsid w:val="005B236C"/>
    <w:rsid w:val="005B59B6"/>
    <w:rsid w:val="005B7BF4"/>
    <w:rsid w:val="005C2122"/>
    <w:rsid w:val="005C452B"/>
    <w:rsid w:val="005C7655"/>
    <w:rsid w:val="005D1373"/>
    <w:rsid w:val="005D1B3A"/>
    <w:rsid w:val="005D3BD5"/>
    <w:rsid w:val="005E10D5"/>
    <w:rsid w:val="005E19AD"/>
    <w:rsid w:val="005E2F80"/>
    <w:rsid w:val="005E3554"/>
    <w:rsid w:val="005E3826"/>
    <w:rsid w:val="005E61F6"/>
    <w:rsid w:val="005E63C0"/>
    <w:rsid w:val="005E7AD3"/>
    <w:rsid w:val="005F1CEB"/>
    <w:rsid w:val="005F2BEB"/>
    <w:rsid w:val="005F4851"/>
    <w:rsid w:val="005F4FFF"/>
    <w:rsid w:val="005F6BF5"/>
    <w:rsid w:val="005F6C78"/>
    <w:rsid w:val="005F6F0F"/>
    <w:rsid w:val="006018C5"/>
    <w:rsid w:val="006035F5"/>
    <w:rsid w:val="00603903"/>
    <w:rsid w:val="006040E8"/>
    <w:rsid w:val="0060453D"/>
    <w:rsid w:val="0060532F"/>
    <w:rsid w:val="00607339"/>
    <w:rsid w:val="00607FD5"/>
    <w:rsid w:val="00612AFC"/>
    <w:rsid w:val="00614D66"/>
    <w:rsid w:val="00615118"/>
    <w:rsid w:val="006156BE"/>
    <w:rsid w:val="00615CD3"/>
    <w:rsid w:val="006209B4"/>
    <w:rsid w:val="00623FDD"/>
    <w:rsid w:val="00625FAD"/>
    <w:rsid w:val="00626946"/>
    <w:rsid w:val="00626CAB"/>
    <w:rsid w:val="00626D71"/>
    <w:rsid w:val="00630883"/>
    <w:rsid w:val="00633F8A"/>
    <w:rsid w:val="006343AF"/>
    <w:rsid w:val="00634413"/>
    <w:rsid w:val="006353A0"/>
    <w:rsid w:val="006360F7"/>
    <w:rsid w:val="00636B5E"/>
    <w:rsid w:val="00643097"/>
    <w:rsid w:val="006449C1"/>
    <w:rsid w:val="00647A11"/>
    <w:rsid w:val="00647F59"/>
    <w:rsid w:val="00650ED5"/>
    <w:rsid w:val="00653473"/>
    <w:rsid w:val="0065397A"/>
    <w:rsid w:val="00654751"/>
    <w:rsid w:val="006563FE"/>
    <w:rsid w:val="00656532"/>
    <w:rsid w:val="006575EA"/>
    <w:rsid w:val="00662D76"/>
    <w:rsid w:val="00664616"/>
    <w:rsid w:val="0066477C"/>
    <w:rsid w:val="0066493F"/>
    <w:rsid w:val="00670847"/>
    <w:rsid w:val="00672283"/>
    <w:rsid w:val="00672CD7"/>
    <w:rsid w:val="00674F1B"/>
    <w:rsid w:val="00676EEE"/>
    <w:rsid w:val="006805DD"/>
    <w:rsid w:val="00682214"/>
    <w:rsid w:val="006827A2"/>
    <w:rsid w:val="00691BA2"/>
    <w:rsid w:val="006937EC"/>
    <w:rsid w:val="00694AAB"/>
    <w:rsid w:val="00697B99"/>
    <w:rsid w:val="006A100B"/>
    <w:rsid w:val="006A3AE3"/>
    <w:rsid w:val="006A59E7"/>
    <w:rsid w:val="006A64E7"/>
    <w:rsid w:val="006A6A08"/>
    <w:rsid w:val="006B18BA"/>
    <w:rsid w:val="006B3E9E"/>
    <w:rsid w:val="006B54A7"/>
    <w:rsid w:val="006B6C5A"/>
    <w:rsid w:val="006C1508"/>
    <w:rsid w:val="006C198F"/>
    <w:rsid w:val="006C41C9"/>
    <w:rsid w:val="006C4259"/>
    <w:rsid w:val="006C4AD7"/>
    <w:rsid w:val="006C4B64"/>
    <w:rsid w:val="006C5425"/>
    <w:rsid w:val="006C5621"/>
    <w:rsid w:val="006D2770"/>
    <w:rsid w:val="006D29F6"/>
    <w:rsid w:val="006D3C16"/>
    <w:rsid w:val="006D44F5"/>
    <w:rsid w:val="006D4614"/>
    <w:rsid w:val="006D4825"/>
    <w:rsid w:val="006E151E"/>
    <w:rsid w:val="006E1D05"/>
    <w:rsid w:val="006E3916"/>
    <w:rsid w:val="006E3EBC"/>
    <w:rsid w:val="006E4772"/>
    <w:rsid w:val="006E656B"/>
    <w:rsid w:val="006F3F15"/>
    <w:rsid w:val="006F7EA9"/>
    <w:rsid w:val="00703B32"/>
    <w:rsid w:val="00704028"/>
    <w:rsid w:val="0070515D"/>
    <w:rsid w:val="00706AF5"/>
    <w:rsid w:val="00706FD6"/>
    <w:rsid w:val="00707DC1"/>
    <w:rsid w:val="007127DE"/>
    <w:rsid w:val="00714C66"/>
    <w:rsid w:val="007173BA"/>
    <w:rsid w:val="007228C4"/>
    <w:rsid w:val="00723F6B"/>
    <w:rsid w:val="00725A05"/>
    <w:rsid w:val="00725EA6"/>
    <w:rsid w:val="0073214D"/>
    <w:rsid w:val="00734B7F"/>
    <w:rsid w:val="00734C9C"/>
    <w:rsid w:val="00735CDB"/>
    <w:rsid w:val="00735E90"/>
    <w:rsid w:val="007371ED"/>
    <w:rsid w:val="007459A8"/>
    <w:rsid w:val="00745B82"/>
    <w:rsid w:val="007524DC"/>
    <w:rsid w:val="007533C0"/>
    <w:rsid w:val="00754804"/>
    <w:rsid w:val="007606E7"/>
    <w:rsid w:val="00760BCA"/>
    <w:rsid w:val="00760BCC"/>
    <w:rsid w:val="00762A39"/>
    <w:rsid w:val="00762F73"/>
    <w:rsid w:val="00763878"/>
    <w:rsid w:val="00764D17"/>
    <w:rsid w:val="007653D2"/>
    <w:rsid w:val="0077051A"/>
    <w:rsid w:val="00772C4A"/>
    <w:rsid w:val="00775EBB"/>
    <w:rsid w:val="00776D8C"/>
    <w:rsid w:val="00780F50"/>
    <w:rsid w:val="007827C6"/>
    <w:rsid w:val="00783A52"/>
    <w:rsid w:val="00784F17"/>
    <w:rsid w:val="00787364"/>
    <w:rsid w:val="00787C03"/>
    <w:rsid w:val="007900C1"/>
    <w:rsid w:val="00791787"/>
    <w:rsid w:val="00793037"/>
    <w:rsid w:val="00793867"/>
    <w:rsid w:val="00793D45"/>
    <w:rsid w:val="00794532"/>
    <w:rsid w:val="00794720"/>
    <w:rsid w:val="007958ED"/>
    <w:rsid w:val="00796728"/>
    <w:rsid w:val="007A034D"/>
    <w:rsid w:val="007A6F49"/>
    <w:rsid w:val="007A7BCF"/>
    <w:rsid w:val="007A7C5E"/>
    <w:rsid w:val="007B26ED"/>
    <w:rsid w:val="007B3F7C"/>
    <w:rsid w:val="007C2B13"/>
    <w:rsid w:val="007C3D8F"/>
    <w:rsid w:val="007C5DB5"/>
    <w:rsid w:val="007C7444"/>
    <w:rsid w:val="007C75FF"/>
    <w:rsid w:val="007D3682"/>
    <w:rsid w:val="007D4633"/>
    <w:rsid w:val="007D6F0C"/>
    <w:rsid w:val="007E56E1"/>
    <w:rsid w:val="007E6CDE"/>
    <w:rsid w:val="007E7ED9"/>
    <w:rsid w:val="007F104A"/>
    <w:rsid w:val="007F2F8A"/>
    <w:rsid w:val="007F5E17"/>
    <w:rsid w:val="007F775A"/>
    <w:rsid w:val="0080153B"/>
    <w:rsid w:val="00803115"/>
    <w:rsid w:val="008048EF"/>
    <w:rsid w:val="00804F2A"/>
    <w:rsid w:val="00807AAE"/>
    <w:rsid w:val="00810C92"/>
    <w:rsid w:val="008118DF"/>
    <w:rsid w:val="00812EE2"/>
    <w:rsid w:val="0081561F"/>
    <w:rsid w:val="00816826"/>
    <w:rsid w:val="00817F85"/>
    <w:rsid w:val="00820554"/>
    <w:rsid w:val="00823545"/>
    <w:rsid w:val="00824685"/>
    <w:rsid w:val="00827EA8"/>
    <w:rsid w:val="0083151B"/>
    <w:rsid w:val="00831755"/>
    <w:rsid w:val="00831A03"/>
    <w:rsid w:val="00834A05"/>
    <w:rsid w:val="00836D2E"/>
    <w:rsid w:val="00840363"/>
    <w:rsid w:val="00840458"/>
    <w:rsid w:val="00841A24"/>
    <w:rsid w:val="0084289B"/>
    <w:rsid w:val="00846667"/>
    <w:rsid w:val="00847816"/>
    <w:rsid w:val="00847B65"/>
    <w:rsid w:val="00850D36"/>
    <w:rsid w:val="00851C60"/>
    <w:rsid w:val="00855890"/>
    <w:rsid w:val="00855BFF"/>
    <w:rsid w:val="00857AAB"/>
    <w:rsid w:val="008668D1"/>
    <w:rsid w:val="00866AB6"/>
    <w:rsid w:val="00866BA3"/>
    <w:rsid w:val="00871D3E"/>
    <w:rsid w:val="00871E8E"/>
    <w:rsid w:val="00872590"/>
    <w:rsid w:val="0087519E"/>
    <w:rsid w:val="008753D1"/>
    <w:rsid w:val="00875B18"/>
    <w:rsid w:val="00880838"/>
    <w:rsid w:val="00880928"/>
    <w:rsid w:val="00882EA6"/>
    <w:rsid w:val="00883BBE"/>
    <w:rsid w:val="00883CDE"/>
    <w:rsid w:val="008842EA"/>
    <w:rsid w:val="008848FD"/>
    <w:rsid w:val="0088722E"/>
    <w:rsid w:val="008873F3"/>
    <w:rsid w:val="008901E4"/>
    <w:rsid w:val="008912E9"/>
    <w:rsid w:val="008944AA"/>
    <w:rsid w:val="00897658"/>
    <w:rsid w:val="008A3CF6"/>
    <w:rsid w:val="008A589B"/>
    <w:rsid w:val="008A5B02"/>
    <w:rsid w:val="008A6746"/>
    <w:rsid w:val="008B00AF"/>
    <w:rsid w:val="008B1C14"/>
    <w:rsid w:val="008B58EF"/>
    <w:rsid w:val="008B694A"/>
    <w:rsid w:val="008C1738"/>
    <w:rsid w:val="008C6621"/>
    <w:rsid w:val="008D2FA6"/>
    <w:rsid w:val="008D4CAA"/>
    <w:rsid w:val="008D5F00"/>
    <w:rsid w:val="008D6F8B"/>
    <w:rsid w:val="008D7B29"/>
    <w:rsid w:val="008E095C"/>
    <w:rsid w:val="008E299C"/>
    <w:rsid w:val="008E363B"/>
    <w:rsid w:val="008E3FF4"/>
    <w:rsid w:val="008E77F6"/>
    <w:rsid w:val="008F0C8A"/>
    <w:rsid w:val="008F6F52"/>
    <w:rsid w:val="008F7F90"/>
    <w:rsid w:val="00903725"/>
    <w:rsid w:val="00904A11"/>
    <w:rsid w:val="00904BFF"/>
    <w:rsid w:val="009060BA"/>
    <w:rsid w:val="00907519"/>
    <w:rsid w:val="00910FD2"/>
    <w:rsid w:val="00911907"/>
    <w:rsid w:val="00911AC5"/>
    <w:rsid w:val="0091369E"/>
    <w:rsid w:val="0091414F"/>
    <w:rsid w:val="009146A0"/>
    <w:rsid w:val="00914D26"/>
    <w:rsid w:val="0091562F"/>
    <w:rsid w:val="00916C5C"/>
    <w:rsid w:val="00920372"/>
    <w:rsid w:val="00922310"/>
    <w:rsid w:val="009265D6"/>
    <w:rsid w:val="00926F10"/>
    <w:rsid w:val="00927013"/>
    <w:rsid w:val="0092776A"/>
    <w:rsid w:val="00930174"/>
    <w:rsid w:val="009301DE"/>
    <w:rsid w:val="009310DA"/>
    <w:rsid w:val="00933EF3"/>
    <w:rsid w:val="009358D0"/>
    <w:rsid w:val="00935FFD"/>
    <w:rsid w:val="0093725C"/>
    <w:rsid w:val="0094520C"/>
    <w:rsid w:val="009457D2"/>
    <w:rsid w:val="00945F93"/>
    <w:rsid w:val="0095142D"/>
    <w:rsid w:val="00951673"/>
    <w:rsid w:val="00954122"/>
    <w:rsid w:val="0095469E"/>
    <w:rsid w:val="00957105"/>
    <w:rsid w:val="00957217"/>
    <w:rsid w:val="00960F1D"/>
    <w:rsid w:val="00963DF1"/>
    <w:rsid w:val="00966367"/>
    <w:rsid w:val="009704D8"/>
    <w:rsid w:val="00970C9D"/>
    <w:rsid w:val="00971716"/>
    <w:rsid w:val="00972135"/>
    <w:rsid w:val="00972C85"/>
    <w:rsid w:val="009758E9"/>
    <w:rsid w:val="009761D6"/>
    <w:rsid w:val="009761FD"/>
    <w:rsid w:val="00977AAF"/>
    <w:rsid w:val="00977CA2"/>
    <w:rsid w:val="00982898"/>
    <w:rsid w:val="00984E19"/>
    <w:rsid w:val="00985606"/>
    <w:rsid w:val="00996CCC"/>
    <w:rsid w:val="0099775B"/>
    <w:rsid w:val="00997908"/>
    <w:rsid w:val="009A0B1F"/>
    <w:rsid w:val="009A1E09"/>
    <w:rsid w:val="009A550E"/>
    <w:rsid w:val="009B2B08"/>
    <w:rsid w:val="009B328D"/>
    <w:rsid w:val="009C1200"/>
    <w:rsid w:val="009C1C29"/>
    <w:rsid w:val="009C47A2"/>
    <w:rsid w:val="009C5443"/>
    <w:rsid w:val="009C6F70"/>
    <w:rsid w:val="009D339E"/>
    <w:rsid w:val="009D64F8"/>
    <w:rsid w:val="009E0C00"/>
    <w:rsid w:val="009E1010"/>
    <w:rsid w:val="009E2211"/>
    <w:rsid w:val="009E2C18"/>
    <w:rsid w:val="009E4EC1"/>
    <w:rsid w:val="009E637C"/>
    <w:rsid w:val="009F1953"/>
    <w:rsid w:val="009F4133"/>
    <w:rsid w:val="009F4473"/>
    <w:rsid w:val="009F4817"/>
    <w:rsid w:val="009F4D89"/>
    <w:rsid w:val="009F5D8B"/>
    <w:rsid w:val="00A00BC2"/>
    <w:rsid w:val="00A019DF"/>
    <w:rsid w:val="00A02AC1"/>
    <w:rsid w:val="00A04A80"/>
    <w:rsid w:val="00A068F8"/>
    <w:rsid w:val="00A103F3"/>
    <w:rsid w:val="00A11563"/>
    <w:rsid w:val="00A13DFB"/>
    <w:rsid w:val="00A20DEF"/>
    <w:rsid w:val="00A24D00"/>
    <w:rsid w:val="00A31729"/>
    <w:rsid w:val="00A322DD"/>
    <w:rsid w:val="00A342D3"/>
    <w:rsid w:val="00A35A82"/>
    <w:rsid w:val="00A37074"/>
    <w:rsid w:val="00A37192"/>
    <w:rsid w:val="00A40C65"/>
    <w:rsid w:val="00A44531"/>
    <w:rsid w:val="00A44E29"/>
    <w:rsid w:val="00A46747"/>
    <w:rsid w:val="00A468EB"/>
    <w:rsid w:val="00A50C65"/>
    <w:rsid w:val="00A54399"/>
    <w:rsid w:val="00A54D5E"/>
    <w:rsid w:val="00A55049"/>
    <w:rsid w:val="00A55C1A"/>
    <w:rsid w:val="00A60D46"/>
    <w:rsid w:val="00A6410D"/>
    <w:rsid w:val="00A6497F"/>
    <w:rsid w:val="00A65625"/>
    <w:rsid w:val="00A66F7F"/>
    <w:rsid w:val="00A716FC"/>
    <w:rsid w:val="00A71BB8"/>
    <w:rsid w:val="00A72B3A"/>
    <w:rsid w:val="00A73678"/>
    <w:rsid w:val="00A7602D"/>
    <w:rsid w:val="00A77B41"/>
    <w:rsid w:val="00A82B5D"/>
    <w:rsid w:val="00A846D1"/>
    <w:rsid w:val="00A85A67"/>
    <w:rsid w:val="00A87618"/>
    <w:rsid w:val="00A87774"/>
    <w:rsid w:val="00A908FA"/>
    <w:rsid w:val="00A92669"/>
    <w:rsid w:val="00A95332"/>
    <w:rsid w:val="00AA5143"/>
    <w:rsid w:val="00AA67C3"/>
    <w:rsid w:val="00AB4150"/>
    <w:rsid w:val="00AB4ECA"/>
    <w:rsid w:val="00AB65A2"/>
    <w:rsid w:val="00AC1550"/>
    <w:rsid w:val="00AC17C9"/>
    <w:rsid w:val="00AC26A8"/>
    <w:rsid w:val="00AC2A69"/>
    <w:rsid w:val="00AC3A0E"/>
    <w:rsid w:val="00AC6CE6"/>
    <w:rsid w:val="00AD18C3"/>
    <w:rsid w:val="00AD2AD9"/>
    <w:rsid w:val="00AD420C"/>
    <w:rsid w:val="00AD78A7"/>
    <w:rsid w:val="00AE5CFC"/>
    <w:rsid w:val="00AE60D0"/>
    <w:rsid w:val="00AE6C24"/>
    <w:rsid w:val="00AE70B2"/>
    <w:rsid w:val="00AE70CF"/>
    <w:rsid w:val="00AF153A"/>
    <w:rsid w:val="00AF30E6"/>
    <w:rsid w:val="00AF4A5B"/>
    <w:rsid w:val="00AF4ABB"/>
    <w:rsid w:val="00AF4FB3"/>
    <w:rsid w:val="00AF60B2"/>
    <w:rsid w:val="00B155A1"/>
    <w:rsid w:val="00B20465"/>
    <w:rsid w:val="00B21EB6"/>
    <w:rsid w:val="00B22FFB"/>
    <w:rsid w:val="00B236D2"/>
    <w:rsid w:val="00B24C7C"/>
    <w:rsid w:val="00B25078"/>
    <w:rsid w:val="00B26F84"/>
    <w:rsid w:val="00B3013B"/>
    <w:rsid w:val="00B32A16"/>
    <w:rsid w:val="00B34394"/>
    <w:rsid w:val="00B35A74"/>
    <w:rsid w:val="00B406D2"/>
    <w:rsid w:val="00B41373"/>
    <w:rsid w:val="00B4284A"/>
    <w:rsid w:val="00B440B8"/>
    <w:rsid w:val="00B4487C"/>
    <w:rsid w:val="00B44E51"/>
    <w:rsid w:val="00B47D5F"/>
    <w:rsid w:val="00B51160"/>
    <w:rsid w:val="00B53B0E"/>
    <w:rsid w:val="00B54DB0"/>
    <w:rsid w:val="00B56078"/>
    <w:rsid w:val="00B608E5"/>
    <w:rsid w:val="00B62405"/>
    <w:rsid w:val="00B628A9"/>
    <w:rsid w:val="00B62D92"/>
    <w:rsid w:val="00B6338E"/>
    <w:rsid w:val="00B639BF"/>
    <w:rsid w:val="00B66629"/>
    <w:rsid w:val="00B704D0"/>
    <w:rsid w:val="00B73EF6"/>
    <w:rsid w:val="00B73EF8"/>
    <w:rsid w:val="00B76275"/>
    <w:rsid w:val="00B81D97"/>
    <w:rsid w:val="00B8664B"/>
    <w:rsid w:val="00B866EB"/>
    <w:rsid w:val="00B878C4"/>
    <w:rsid w:val="00B87BB9"/>
    <w:rsid w:val="00B9063C"/>
    <w:rsid w:val="00B91C8D"/>
    <w:rsid w:val="00B92104"/>
    <w:rsid w:val="00B93091"/>
    <w:rsid w:val="00B96837"/>
    <w:rsid w:val="00BA0580"/>
    <w:rsid w:val="00BA0A79"/>
    <w:rsid w:val="00BA141F"/>
    <w:rsid w:val="00BA19A4"/>
    <w:rsid w:val="00BA4899"/>
    <w:rsid w:val="00BA585C"/>
    <w:rsid w:val="00BB1F2C"/>
    <w:rsid w:val="00BB207C"/>
    <w:rsid w:val="00BB7589"/>
    <w:rsid w:val="00BC1DC3"/>
    <w:rsid w:val="00BC27BB"/>
    <w:rsid w:val="00BC3935"/>
    <w:rsid w:val="00BC456A"/>
    <w:rsid w:val="00BC572C"/>
    <w:rsid w:val="00BC7787"/>
    <w:rsid w:val="00BD139F"/>
    <w:rsid w:val="00BD31F4"/>
    <w:rsid w:val="00BD6BF8"/>
    <w:rsid w:val="00BD79A7"/>
    <w:rsid w:val="00BE0B05"/>
    <w:rsid w:val="00BE2BF2"/>
    <w:rsid w:val="00BE2E3A"/>
    <w:rsid w:val="00BF0FF3"/>
    <w:rsid w:val="00BF1D78"/>
    <w:rsid w:val="00BF4FDF"/>
    <w:rsid w:val="00BF653A"/>
    <w:rsid w:val="00C023CE"/>
    <w:rsid w:val="00C02CC5"/>
    <w:rsid w:val="00C042DA"/>
    <w:rsid w:val="00C05EEC"/>
    <w:rsid w:val="00C06E47"/>
    <w:rsid w:val="00C102A6"/>
    <w:rsid w:val="00C136C0"/>
    <w:rsid w:val="00C17208"/>
    <w:rsid w:val="00C17211"/>
    <w:rsid w:val="00C20FA9"/>
    <w:rsid w:val="00C21108"/>
    <w:rsid w:val="00C21E29"/>
    <w:rsid w:val="00C226CF"/>
    <w:rsid w:val="00C22EBF"/>
    <w:rsid w:val="00C23088"/>
    <w:rsid w:val="00C2474A"/>
    <w:rsid w:val="00C258C5"/>
    <w:rsid w:val="00C267BF"/>
    <w:rsid w:val="00C308D6"/>
    <w:rsid w:val="00C3169A"/>
    <w:rsid w:val="00C379EB"/>
    <w:rsid w:val="00C40699"/>
    <w:rsid w:val="00C406E1"/>
    <w:rsid w:val="00C412F1"/>
    <w:rsid w:val="00C42312"/>
    <w:rsid w:val="00C42766"/>
    <w:rsid w:val="00C43994"/>
    <w:rsid w:val="00C445C4"/>
    <w:rsid w:val="00C456C7"/>
    <w:rsid w:val="00C46753"/>
    <w:rsid w:val="00C476B4"/>
    <w:rsid w:val="00C5147F"/>
    <w:rsid w:val="00C5422D"/>
    <w:rsid w:val="00C544FB"/>
    <w:rsid w:val="00C54770"/>
    <w:rsid w:val="00C57CF1"/>
    <w:rsid w:val="00C61071"/>
    <w:rsid w:val="00C647D5"/>
    <w:rsid w:val="00C64BAE"/>
    <w:rsid w:val="00C66263"/>
    <w:rsid w:val="00C70FBC"/>
    <w:rsid w:val="00C74BD9"/>
    <w:rsid w:val="00C75063"/>
    <w:rsid w:val="00C75B87"/>
    <w:rsid w:val="00C76924"/>
    <w:rsid w:val="00C805DA"/>
    <w:rsid w:val="00C8097C"/>
    <w:rsid w:val="00C80C64"/>
    <w:rsid w:val="00C81C96"/>
    <w:rsid w:val="00C82CCA"/>
    <w:rsid w:val="00C860A5"/>
    <w:rsid w:val="00C918E2"/>
    <w:rsid w:val="00C950DD"/>
    <w:rsid w:val="00C977D2"/>
    <w:rsid w:val="00C9790D"/>
    <w:rsid w:val="00C97CBA"/>
    <w:rsid w:val="00CA2C54"/>
    <w:rsid w:val="00CA3794"/>
    <w:rsid w:val="00CA54F6"/>
    <w:rsid w:val="00CA5A1B"/>
    <w:rsid w:val="00CB341E"/>
    <w:rsid w:val="00CB37EA"/>
    <w:rsid w:val="00CB5D72"/>
    <w:rsid w:val="00CB766F"/>
    <w:rsid w:val="00CC07DC"/>
    <w:rsid w:val="00CC2BF9"/>
    <w:rsid w:val="00CC3BC4"/>
    <w:rsid w:val="00CC42EC"/>
    <w:rsid w:val="00CC59D7"/>
    <w:rsid w:val="00CD08AB"/>
    <w:rsid w:val="00CD1D9E"/>
    <w:rsid w:val="00CD372C"/>
    <w:rsid w:val="00CD49EB"/>
    <w:rsid w:val="00CD69EA"/>
    <w:rsid w:val="00CD6ECD"/>
    <w:rsid w:val="00CD777B"/>
    <w:rsid w:val="00CD7D0F"/>
    <w:rsid w:val="00CE5D38"/>
    <w:rsid w:val="00CF4FAA"/>
    <w:rsid w:val="00CF60B3"/>
    <w:rsid w:val="00D0035E"/>
    <w:rsid w:val="00D00A17"/>
    <w:rsid w:val="00D01E4E"/>
    <w:rsid w:val="00D032FA"/>
    <w:rsid w:val="00D0379B"/>
    <w:rsid w:val="00D038FC"/>
    <w:rsid w:val="00D04CD7"/>
    <w:rsid w:val="00D05366"/>
    <w:rsid w:val="00D07786"/>
    <w:rsid w:val="00D1102B"/>
    <w:rsid w:val="00D11924"/>
    <w:rsid w:val="00D12E1E"/>
    <w:rsid w:val="00D14D86"/>
    <w:rsid w:val="00D16F72"/>
    <w:rsid w:val="00D2621E"/>
    <w:rsid w:val="00D30ABD"/>
    <w:rsid w:val="00D34459"/>
    <w:rsid w:val="00D34E2E"/>
    <w:rsid w:val="00D352AF"/>
    <w:rsid w:val="00D3687A"/>
    <w:rsid w:val="00D37466"/>
    <w:rsid w:val="00D406E8"/>
    <w:rsid w:val="00D4088E"/>
    <w:rsid w:val="00D413CD"/>
    <w:rsid w:val="00D43493"/>
    <w:rsid w:val="00D45B4F"/>
    <w:rsid w:val="00D46216"/>
    <w:rsid w:val="00D47C9E"/>
    <w:rsid w:val="00D57491"/>
    <w:rsid w:val="00D60D56"/>
    <w:rsid w:val="00D64B28"/>
    <w:rsid w:val="00D64CAE"/>
    <w:rsid w:val="00D66FCB"/>
    <w:rsid w:val="00D6773C"/>
    <w:rsid w:val="00D74691"/>
    <w:rsid w:val="00D756FA"/>
    <w:rsid w:val="00D75F60"/>
    <w:rsid w:val="00D76C69"/>
    <w:rsid w:val="00D77250"/>
    <w:rsid w:val="00D7760A"/>
    <w:rsid w:val="00D858FC"/>
    <w:rsid w:val="00D85909"/>
    <w:rsid w:val="00D92ADD"/>
    <w:rsid w:val="00D9687C"/>
    <w:rsid w:val="00D97761"/>
    <w:rsid w:val="00DA4F6B"/>
    <w:rsid w:val="00DA614B"/>
    <w:rsid w:val="00DB005A"/>
    <w:rsid w:val="00DB1224"/>
    <w:rsid w:val="00DB1C6E"/>
    <w:rsid w:val="00DB3797"/>
    <w:rsid w:val="00DB5826"/>
    <w:rsid w:val="00DB6951"/>
    <w:rsid w:val="00DC144C"/>
    <w:rsid w:val="00DC3A9E"/>
    <w:rsid w:val="00DC53E2"/>
    <w:rsid w:val="00DD43FE"/>
    <w:rsid w:val="00DD5295"/>
    <w:rsid w:val="00DD5F57"/>
    <w:rsid w:val="00DD642B"/>
    <w:rsid w:val="00DD6D3D"/>
    <w:rsid w:val="00DE1F13"/>
    <w:rsid w:val="00DE38CF"/>
    <w:rsid w:val="00DE5AF7"/>
    <w:rsid w:val="00DE6B78"/>
    <w:rsid w:val="00DE71CB"/>
    <w:rsid w:val="00DE7FD4"/>
    <w:rsid w:val="00DF0FB8"/>
    <w:rsid w:val="00DF1A8C"/>
    <w:rsid w:val="00E00222"/>
    <w:rsid w:val="00E0133A"/>
    <w:rsid w:val="00E015E2"/>
    <w:rsid w:val="00E02174"/>
    <w:rsid w:val="00E02372"/>
    <w:rsid w:val="00E04096"/>
    <w:rsid w:val="00E0449B"/>
    <w:rsid w:val="00E051A1"/>
    <w:rsid w:val="00E111A2"/>
    <w:rsid w:val="00E117C0"/>
    <w:rsid w:val="00E1310A"/>
    <w:rsid w:val="00E14E4B"/>
    <w:rsid w:val="00E1716D"/>
    <w:rsid w:val="00E1759C"/>
    <w:rsid w:val="00E20329"/>
    <w:rsid w:val="00E204D9"/>
    <w:rsid w:val="00E20D02"/>
    <w:rsid w:val="00E2119A"/>
    <w:rsid w:val="00E21FB4"/>
    <w:rsid w:val="00E23357"/>
    <w:rsid w:val="00E2526E"/>
    <w:rsid w:val="00E273E6"/>
    <w:rsid w:val="00E2785B"/>
    <w:rsid w:val="00E30241"/>
    <w:rsid w:val="00E33256"/>
    <w:rsid w:val="00E33FAC"/>
    <w:rsid w:val="00E37628"/>
    <w:rsid w:val="00E37A9B"/>
    <w:rsid w:val="00E454F7"/>
    <w:rsid w:val="00E4684D"/>
    <w:rsid w:val="00E46ACE"/>
    <w:rsid w:val="00E4791C"/>
    <w:rsid w:val="00E513E8"/>
    <w:rsid w:val="00E5236A"/>
    <w:rsid w:val="00E52B6C"/>
    <w:rsid w:val="00E54EAD"/>
    <w:rsid w:val="00E60A88"/>
    <w:rsid w:val="00E61CD6"/>
    <w:rsid w:val="00E6285A"/>
    <w:rsid w:val="00E62E42"/>
    <w:rsid w:val="00E6335F"/>
    <w:rsid w:val="00E6461B"/>
    <w:rsid w:val="00E648C0"/>
    <w:rsid w:val="00E65CB9"/>
    <w:rsid w:val="00E670EE"/>
    <w:rsid w:val="00E718F3"/>
    <w:rsid w:val="00E73477"/>
    <w:rsid w:val="00E75575"/>
    <w:rsid w:val="00E76656"/>
    <w:rsid w:val="00E77616"/>
    <w:rsid w:val="00E777A4"/>
    <w:rsid w:val="00E8370B"/>
    <w:rsid w:val="00E84476"/>
    <w:rsid w:val="00E855E0"/>
    <w:rsid w:val="00E85EF3"/>
    <w:rsid w:val="00E86FAA"/>
    <w:rsid w:val="00E918AD"/>
    <w:rsid w:val="00E93405"/>
    <w:rsid w:val="00EA0B1D"/>
    <w:rsid w:val="00EA0CB1"/>
    <w:rsid w:val="00EA19C7"/>
    <w:rsid w:val="00EA1C31"/>
    <w:rsid w:val="00EA35E7"/>
    <w:rsid w:val="00EA628E"/>
    <w:rsid w:val="00EB291D"/>
    <w:rsid w:val="00EB45CD"/>
    <w:rsid w:val="00EC0D4E"/>
    <w:rsid w:val="00EC15E0"/>
    <w:rsid w:val="00EC35E3"/>
    <w:rsid w:val="00EC5830"/>
    <w:rsid w:val="00EC6C26"/>
    <w:rsid w:val="00ED1334"/>
    <w:rsid w:val="00ED35E2"/>
    <w:rsid w:val="00ED4A34"/>
    <w:rsid w:val="00ED5F06"/>
    <w:rsid w:val="00ED72E8"/>
    <w:rsid w:val="00EE0756"/>
    <w:rsid w:val="00EE12D4"/>
    <w:rsid w:val="00EE6E8B"/>
    <w:rsid w:val="00EE78A6"/>
    <w:rsid w:val="00EF0687"/>
    <w:rsid w:val="00EF0B7E"/>
    <w:rsid w:val="00EF130C"/>
    <w:rsid w:val="00EF2E03"/>
    <w:rsid w:val="00EF30A5"/>
    <w:rsid w:val="00EF3A63"/>
    <w:rsid w:val="00EF7397"/>
    <w:rsid w:val="00EF7C37"/>
    <w:rsid w:val="00F01671"/>
    <w:rsid w:val="00F03470"/>
    <w:rsid w:val="00F06ADB"/>
    <w:rsid w:val="00F112DB"/>
    <w:rsid w:val="00F1192A"/>
    <w:rsid w:val="00F12CC1"/>
    <w:rsid w:val="00F216D4"/>
    <w:rsid w:val="00F247BD"/>
    <w:rsid w:val="00F25417"/>
    <w:rsid w:val="00F26EFE"/>
    <w:rsid w:val="00F31F4D"/>
    <w:rsid w:val="00F32F6C"/>
    <w:rsid w:val="00F353E2"/>
    <w:rsid w:val="00F3559E"/>
    <w:rsid w:val="00F368AE"/>
    <w:rsid w:val="00F37D10"/>
    <w:rsid w:val="00F4025D"/>
    <w:rsid w:val="00F42D4C"/>
    <w:rsid w:val="00F43FB5"/>
    <w:rsid w:val="00F53721"/>
    <w:rsid w:val="00F54100"/>
    <w:rsid w:val="00F54BA8"/>
    <w:rsid w:val="00F54EAF"/>
    <w:rsid w:val="00F610A8"/>
    <w:rsid w:val="00F66128"/>
    <w:rsid w:val="00F66332"/>
    <w:rsid w:val="00F70F59"/>
    <w:rsid w:val="00F71E44"/>
    <w:rsid w:val="00F73C7A"/>
    <w:rsid w:val="00F76874"/>
    <w:rsid w:val="00F77467"/>
    <w:rsid w:val="00F77D0C"/>
    <w:rsid w:val="00F77F40"/>
    <w:rsid w:val="00F816A4"/>
    <w:rsid w:val="00F83B92"/>
    <w:rsid w:val="00F83F9A"/>
    <w:rsid w:val="00F86B4E"/>
    <w:rsid w:val="00F86D0E"/>
    <w:rsid w:val="00F906B3"/>
    <w:rsid w:val="00F92F45"/>
    <w:rsid w:val="00F966BC"/>
    <w:rsid w:val="00F97DA6"/>
    <w:rsid w:val="00FA0669"/>
    <w:rsid w:val="00FA086D"/>
    <w:rsid w:val="00FA0E40"/>
    <w:rsid w:val="00FA11C1"/>
    <w:rsid w:val="00FA1833"/>
    <w:rsid w:val="00FA2B60"/>
    <w:rsid w:val="00FA2B7A"/>
    <w:rsid w:val="00FA2E0E"/>
    <w:rsid w:val="00FA3AB7"/>
    <w:rsid w:val="00FA4908"/>
    <w:rsid w:val="00FA5F73"/>
    <w:rsid w:val="00FA78DA"/>
    <w:rsid w:val="00FB19B5"/>
    <w:rsid w:val="00FB3CBD"/>
    <w:rsid w:val="00FB4D52"/>
    <w:rsid w:val="00FB6858"/>
    <w:rsid w:val="00FB6A84"/>
    <w:rsid w:val="00FB7C61"/>
    <w:rsid w:val="00FC2310"/>
    <w:rsid w:val="00FC3226"/>
    <w:rsid w:val="00FC3818"/>
    <w:rsid w:val="00FC3C74"/>
    <w:rsid w:val="00FC484B"/>
    <w:rsid w:val="00FC50FE"/>
    <w:rsid w:val="00FC7A36"/>
    <w:rsid w:val="00FD0257"/>
    <w:rsid w:val="00FD07AB"/>
    <w:rsid w:val="00FD13D0"/>
    <w:rsid w:val="00FD31AC"/>
    <w:rsid w:val="00FD3243"/>
    <w:rsid w:val="00FD78EA"/>
    <w:rsid w:val="00FD7B16"/>
    <w:rsid w:val="00FE0066"/>
    <w:rsid w:val="00FE0150"/>
    <w:rsid w:val="00FE24D4"/>
    <w:rsid w:val="00FE444E"/>
    <w:rsid w:val="00FE56D6"/>
    <w:rsid w:val="00FF2A73"/>
    <w:rsid w:val="00FF474A"/>
    <w:rsid w:val="00FF4C49"/>
    <w:rsid w:val="00FF585D"/>
    <w:rsid w:val="00FF76F2"/>
    <w:rsid w:val="00FF7CE1"/>
  </w:rsids>
  <m:mathPr>
    <m:mathFont m:val="Cambria Math"/>
    <m:brkBin m:val="before"/>
    <m:brkBinSub m:val="--"/>
    <m:smallFrac m:val="0"/>
    <m:dispDef/>
    <m:lMargin m:val="0"/>
    <m:rMargin m:val="0"/>
    <m:defJc m:val="centerGroup"/>
    <m:wrapIndent m:val="1440"/>
    <m:intLim m:val="subSup"/>
    <m:naryLim m:val="undOvr"/>
  </m:mathPr>
  <w:themeFontLang w:val="es-ES_tradnl"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v:shadow blur="0" color="gray" opacity="1" offset="2pt,2pt"/>
    </o:shapedefaults>
    <o:shapelayout v:ext="edit">
      <o:idmap v:ext="edit" data="1"/>
    </o:shapelayout>
  </w:shapeDefaults>
  <w:decimalSymbol w:val=","/>
  <w:listSeparator w:val=";"/>
  <w14:docId w14:val="6B45C34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_tradnl" w:eastAsia="es-ES_tradnl"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216D4"/>
    <w:pPr>
      <w:jc w:val="both"/>
    </w:pPr>
  </w:style>
  <w:style w:type="paragraph" w:styleId="Ttulo1">
    <w:name w:val="heading 1"/>
    <w:basedOn w:val="Normal"/>
    <w:next w:val="Normal"/>
    <w:qFormat/>
    <w:rsid w:val="003B4822"/>
    <w:pPr>
      <w:keepNext/>
      <w:numPr>
        <w:numId w:val="11"/>
      </w:numPr>
      <w:pBdr>
        <w:bottom w:val="thinThickSmallGap" w:sz="24" w:space="1" w:color="auto"/>
      </w:pBdr>
      <w:spacing w:before="240" w:after="60"/>
      <w:outlineLvl w:val="0"/>
    </w:pPr>
    <w:rPr>
      <w:rFonts w:ascii="Arial" w:hAnsi="Arial" w:cs="Arial"/>
      <w:b/>
      <w:bCs/>
      <w:kern w:val="32"/>
      <w:sz w:val="32"/>
      <w:szCs w:val="32"/>
    </w:rPr>
  </w:style>
  <w:style w:type="paragraph" w:styleId="Ttulo2">
    <w:name w:val="heading 2"/>
    <w:basedOn w:val="Normal"/>
    <w:next w:val="Normal"/>
    <w:link w:val="Ttulo2Car"/>
    <w:uiPriority w:val="9"/>
    <w:qFormat/>
    <w:pPr>
      <w:keepNext/>
      <w:numPr>
        <w:ilvl w:val="1"/>
        <w:numId w:val="11"/>
      </w:numPr>
      <w:spacing w:before="240" w:after="60"/>
      <w:outlineLvl w:val="1"/>
    </w:pPr>
    <w:rPr>
      <w:rFonts w:ascii="Arial" w:hAnsi="Arial" w:cs="Arial"/>
      <w:b/>
      <w:bCs/>
      <w:i/>
      <w:iCs/>
      <w:sz w:val="28"/>
      <w:szCs w:val="28"/>
    </w:rPr>
  </w:style>
  <w:style w:type="paragraph" w:styleId="Ttulo3">
    <w:name w:val="heading 3"/>
    <w:basedOn w:val="Normal"/>
    <w:next w:val="Normal"/>
    <w:qFormat/>
    <w:rsid w:val="009F4817"/>
    <w:pPr>
      <w:keepNext/>
      <w:numPr>
        <w:ilvl w:val="2"/>
        <w:numId w:val="11"/>
      </w:numPr>
      <w:spacing w:before="240" w:after="60"/>
      <w:ind w:hanging="549"/>
      <w:outlineLvl w:val="2"/>
    </w:pPr>
    <w:rPr>
      <w:rFonts w:ascii="Arial" w:hAnsi="Arial" w:cs="Arial"/>
      <w:b/>
      <w:bCs/>
      <w:sz w:val="26"/>
      <w:szCs w:val="26"/>
    </w:rPr>
  </w:style>
  <w:style w:type="paragraph" w:styleId="Ttulo4">
    <w:name w:val="heading 4"/>
    <w:aliases w:val="H4,H41,h4"/>
    <w:basedOn w:val="Normal"/>
    <w:next w:val="Normal"/>
    <w:qFormat/>
    <w:pPr>
      <w:keepNext/>
      <w:numPr>
        <w:ilvl w:val="3"/>
        <w:numId w:val="11"/>
      </w:numPr>
      <w:spacing w:before="240" w:after="120"/>
      <w:outlineLvl w:val="3"/>
    </w:pPr>
    <w:rPr>
      <w:b/>
      <w:i/>
      <w:lang w:val="en-US"/>
    </w:rPr>
  </w:style>
  <w:style w:type="paragraph" w:styleId="Ttulo5">
    <w:name w:val="heading 5"/>
    <w:basedOn w:val="Normal"/>
    <w:next w:val="Normal"/>
    <w:qFormat/>
    <w:pPr>
      <w:numPr>
        <w:ilvl w:val="4"/>
        <w:numId w:val="11"/>
      </w:numPr>
      <w:spacing w:before="240" w:after="60"/>
      <w:outlineLvl w:val="4"/>
    </w:pPr>
    <w:rPr>
      <w:b/>
      <w:bCs/>
      <w:i/>
      <w:iCs/>
      <w:sz w:val="26"/>
      <w:szCs w:val="26"/>
    </w:rPr>
  </w:style>
  <w:style w:type="paragraph" w:styleId="Ttulo6">
    <w:name w:val="heading 6"/>
    <w:basedOn w:val="Normal"/>
    <w:next w:val="Normal"/>
    <w:qFormat/>
    <w:pPr>
      <w:numPr>
        <w:ilvl w:val="5"/>
        <w:numId w:val="11"/>
      </w:numPr>
      <w:spacing w:before="240" w:after="60"/>
      <w:outlineLvl w:val="5"/>
    </w:pPr>
    <w:rPr>
      <w:b/>
      <w:bCs/>
      <w:sz w:val="22"/>
      <w:szCs w:val="22"/>
    </w:rPr>
  </w:style>
  <w:style w:type="paragraph" w:styleId="Ttulo7">
    <w:name w:val="heading 7"/>
    <w:basedOn w:val="Normal"/>
    <w:next w:val="Normal"/>
    <w:qFormat/>
    <w:pPr>
      <w:numPr>
        <w:ilvl w:val="6"/>
        <w:numId w:val="11"/>
      </w:numPr>
      <w:spacing w:before="240" w:after="60"/>
      <w:outlineLvl w:val="6"/>
    </w:pPr>
  </w:style>
  <w:style w:type="paragraph" w:styleId="Ttulo8">
    <w:name w:val="heading 8"/>
    <w:basedOn w:val="Normal"/>
    <w:next w:val="Normal"/>
    <w:qFormat/>
    <w:pPr>
      <w:numPr>
        <w:ilvl w:val="7"/>
        <w:numId w:val="11"/>
      </w:numPr>
      <w:spacing w:before="240" w:after="60"/>
      <w:outlineLvl w:val="7"/>
    </w:pPr>
    <w:rPr>
      <w:i/>
      <w:iCs/>
    </w:rPr>
  </w:style>
  <w:style w:type="paragraph" w:styleId="Ttulo9">
    <w:name w:val="heading 9"/>
    <w:basedOn w:val="Normal"/>
    <w:next w:val="Normal"/>
    <w:qFormat/>
    <w:pPr>
      <w:numPr>
        <w:ilvl w:val="8"/>
        <w:numId w:val="1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Pr>
      <w:color w:val="0000FF"/>
      <w:u w:val="single"/>
    </w:rPr>
  </w:style>
  <w:style w:type="paragraph" w:customStyle="1" w:styleId="Textodecuerpo">
    <w:name w:val="Texto de cuerpo"/>
    <w:aliases w:val="Texto independiente Car1,Texto independiente Car2 Car,Texto independiente Car1 Car1 Car,Texto independiente Car Car Car1 Car,Texto independiente Car1 Car Car Car1 Car,Texto independiente Car Car Car Car Car1 Car"/>
    <w:basedOn w:val="Normal"/>
    <w:pPr>
      <w:jc w:val="center"/>
    </w:pPr>
    <w:rPr>
      <w:sz w:val="36"/>
    </w:rPr>
  </w:style>
  <w:style w:type="paragraph" w:styleId="Piedepgina">
    <w:name w:val="footer"/>
    <w:basedOn w:val="Normal"/>
    <w:pPr>
      <w:tabs>
        <w:tab w:val="center" w:pos="4252"/>
        <w:tab w:val="right" w:pos="8504"/>
      </w:tabs>
    </w:pPr>
  </w:style>
  <w:style w:type="character" w:styleId="Nmerodepgina">
    <w:name w:val="page number"/>
    <w:basedOn w:val="Fuentedeprrafopredeter"/>
  </w:style>
  <w:style w:type="paragraph" w:styleId="TDC1">
    <w:name w:val="toc 1"/>
    <w:basedOn w:val="Normal"/>
    <w:next w:val="Normal"/>
    <w:autoRedefine/>
    <w:uiPriority w:val="39"/>
    <w:rsid w:val="008C1738"/>
    <w:pPr>
      <w:tabs>
        <w:tab w:val="right" w:leader="dot" w:pos="8777"/>
      </w:tabs>
    </w:pPr>
  </w:style>
  <w:style w:type="paragraph" w:styleId="TDC2">
    <w:name w:val="toc 2"/>
    <w:basedOn w:val="Normal"/>
    <w:next w:val="Normal"/>
    <w:autoRedefine/>
    <w:uiPriority w:val="39"/>
    <w:rsid w:val="006A59E7"/>
    <w:pPr>
      <w:tabs>
        <w:tab w:val="left" w:pos="960"/>
        <w:tab w:val="right" w:leader="dot" w:pos="8789"/>
      </w:tabs>
      <w:ind w:right="283"/>
    </w:pPr>
    <w:rPr>
      <w:noProof/>
      <w:color w:val="000000"/>
    </w:rPr>
  </w:style>
  <w:style w:type="paragraph" w:styleId="TDC3">
    <w:name w:val="toc 3"/>
    <w:basedOn w:val="Normal"/>
    <w:next w:val="Normal"/>
    <w:autoRedefine/>
    <w:uiPriority w:val="39"/>
    <w:rsid w:val="003F0DEB"/>
    <w:pPr>
      <w:tabs>
        <w:tab w:val="right" w:leader="dot" w:pos="8789"/>
      </w:tabs>
      <w:ind w:left="480" w:firstLine="60"/>
    </w:pPr>
  </w:style>
  <w:style w:type="paragraph" w:styleId="TDC4">
    <w:name w:val="toc 4"/>
    <w:basedOn w:val="Normal"/>
    <w:next w:val="Normal"/>
    <w:autoRedefine/>
    <w:semiHidden/>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paragraph" w:styleId="Encabezado">
    <w:name w:val="header"/>
    <w:aliases w:val="h"/>
    <w:basedOn w:val="Normal"/>
    <w:pPr>
      <w:tabs>
        <w:tab w:val="center" w:pos="4252"/>
        <w:tab w:val="right" w:pos="8504"/>
      </w:tabs>
    </w:pPr>
  </w:style>
  <w:style w:type="paragraph" w:customStyle="1" w:styleId="Bibliografia">
    <w:name w:val="Bibliografia"/>
    <w:autoRedefine/>
    <w:rsid w:val="00CD6ECD"/>
    <w:pPr>
      <w:spacing w:before="60" w:after="240"/>
      <w:jc w:val="both"/>
    </w:pPr>
    <w:rPr>
      <w:sz w:val="22"/>
      <w:lang w:val="en-GB" w:eastAsia="es-ES"/>
    </w:rPr>
  </w:style>
  <w:style w:type="paragraph" w:customStyle="1" w:styleId="PrrafoArial10Car1CarCar">
    <w:name w:val="Párrafo Arial 10 Car1 Car Car"/>
    <w:basedOn w:val="Textodecuerpo"/>
    <w:rsid w:val="005E3826"/>
    <w:pPr>
      <w:spacing w:before="180" w:after="180" w:line="360" w:lineRule="auto"/>
      <w:ind w:firstLine="357"/>
      <w:jc w:val="both"/>
    </w:pPr>
    <w:rPr>
      <w:sz w:val="22"/>
      <w:szCs w:val="22"/>
    </w:rPr>
  </w:style>
  <w:style w:type="paragraph" w:customStyle="1" w:styleId="Tabla10ArialCar">
    <w:name w:val="Tabla 10 Arial Car"/>
    <w:basedOn w:val="Textodecuerpo"/>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link w:val="HTMLconformatoprevioCar"/>
    <w:uiPriority w:val="99"/>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customStyle="1" w:styleId="Estilo1">
    <w:name w:val="Estilo1"/>
    <w:basedOn w:val="Normal"/>
    <w:rsid w:val="0022386D"/>
    <w:pPr>
      <w:spacing w:before="160" w:after="120"/>
    </w:pPr>
    <w:rPr>
      <w:rFonts w:ascii="Arial" w:hAnsi="Arial"/>
      <w:b/>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decuerpo"/>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customStyle="1" w:styleId="Sangra3detdecuerpo">
    <w:name w:val="Sangría 3 de t. de cuerpo"/>
    <w:basedOn w:val="Normal"/>
    <w:rsid w:val="002C698C"/>
    <w:pPr>
      <w:spacing w:after="120"/>
      <w:ind w:left="283"/>
    </w:pPr>
    <w:rPr>
      <w:sz w:val="16"/>
      <w:szCs w:val="16"/>
    </w:rPr>
  </w:style>
  <w:style w:type="paragraph" w:customStyle="1" w:styleId="Epgrafe">
    <w:name w:val="Epígrafe"/>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rPr>
  </w:style>
  <w:style w:type="character" w:customStyle="1" w:styleId="mg-cuerpo12">
    <w:name w:val="mg-cuerpo12"/>
    <w:basedOn w:val="Fuentedeprrafopredeter"/>
    <w:rsid w:val="007459A8"/>
  </w:style>
  <w:style w:type="character" w:customStyle="1" w:styleId="Enfasis">
    <w:name w:val="Enf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decuerpo"/>
    <w:rsid w:val="00CA54F6"/>
    <w:pPr>
      <w:spacing w:after="100" w:afterAutospacing="1"/>
      <w:ind w:firstLine="709"/>
    </w:pPr>
    <w:rPr>
      <w:sz w:val="22"/>
    </w:rPr>
  </w:style>
  <w:style w:type="paragraph" w:customStyle="1" w:styleId="Sangradetdecuerpo">
    <w:name w:val="Sangría de t. de cuerpo"/>
    <w:basedOn w:val="Normal"/>
    <w:link w:val="SangradetdecuerpoCar"/>
    <w:rsid w:val="00CA54F6"/>
    <w:pPr>
      <w:spacing w:after="120"/>
      <w:ind w:left="283"/>
    </w:pPr>
  </w:style>
  <w:style w:type="paragraph" w:customStyle="1" w:styleId="Sangra2detdecuerpo">
    <w:name w:val="Sangría 2 de t. de cuerpo"/>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rPr>
  </w:style>
  <w:style w:type="paragraph" w:customStyle="1" w:styleId="Titulo2PFC">
    <w:name w:val="Titulo2PFC"/>
    <w:basedOn w:val="Normal"/>
    <w:next w:val="NormalPFC"/>
    <w:rsid w:val="00CA54F6"/>
    <w:pPr>
      <w:keepNext/>
      <w:spacing w:before="360" w:after="240" w:line="360" w:lineRule="auto"/>
      <w:jc w:val="left"/>
      <w:outlineLvl w:val="1"/>
    </w:pPr>
    <w:rPr>
      <w:b/>
      <w:sz w:val="4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13"/>
      </w:numPr>
      <w:tabs>
        <w:tab w:val="num" w:pos="2508"/>
      </w:tabs>
      <w:spacing w:before="120" w:after="180"/>
      <w:outlineLvl w:val="2"/>
    </w:pPr>
    <w:rPr>
      <w:i/>
      <w:sz w:val="24"/>
      <w:lang w:val="en-GB" w:eastAsia="es-ES"/>
    </w:rPr>
  </w:style>
  <w:style w:type="paragraph" w:styleId="Listaconnmeros3">
    <w:name w:val="List Number 3"/>
    <w:basedOn w:val="Normal"/>
    <w:rsid w:val="00CA54F6"/>
    <w:pPr>
      <w:numPr>
        <w:numId w:val="12"/>
      </w:numPr>
      <w:tabs>
        <w:tab w:val="num" w:pos="1428"/>
      </w:tabs>
      <w:spacing w:after="100" w:afterAutospacing="1"/>
    </w:pPr>
  </w:style>
  <w:style w:type="paragraph" w:customStyle="1" w:styleId="TituloAnexoPFC">
    <w:name w:val="Titulo Anexo PFC"/>
    <w:basedOn w:val="TituloA"/>
    <w:next w:val="NormalPFC"/>
    <w:autoRedefine/>
    <w:rsid w:val="00CA54F6"/>
    <w:pPr>
      <w:numPr>
        <w:ilvl w:val="1"/>
        <w:numId w:val="13"/>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lang w:val="es-ES" w:eastAsia="es-ES"/>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rPr>
  </w:style>
  <w:style w:type="paragraph" w:customStyle="1" w:styleId="Tabla">
    <w:name w:val="Tabla"/>
    <w:rsid w:val="00CA54F6"/>
    <w:pPr>
      <w:ind w:firstLine="170"/>
      <w:jc w:val="both"/>
    </w:pPr>
    <w:rPr>
      <w:lang w:val="en-GB" w:eastAsia="es-ES"/>
    </w:rPr>
  </w:style>
  <w:style w:type="paragraph" w:customStyle="1" w:styleId="Acronimos">
    <w:name w:val="Acronimos"/>
    <w:rsid w:val="00CA54F6"/>
    <w:pPr>
      <w:ind w:firstLine="567"/>
      <w:jc w:val="both"/>
    </w:pPr>
    <w:rPr>
      <w:sz w:val="22"/>
      <w:lang w:val="en-GB" w:eastAsia="es-ES"/>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eastAsia="es-E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customStyle="1" w:styleId="Textodecuerpo3">
    <w:name w:val="Texto de cuerpo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lang w:val="es-ES" w:eastAsia="es-ES"/>
    </w:rPr>
  </w:style>
  <w:style w:type="paragraph" w:customStyle="1" w:styleId="Remiteabreviado">
    <w:name w:val="Remite abreviado"/>
    <w:rsid w:val="00CA54F6"/>
    <w:pPr>
      <w:spacing w:before="60" w:after="60"/>
      <w:ind w:firstLine="567"/>
      <w:jc w:val="both"/>
    </w:pPr>
    <w:rPr>
      <w:sz w:val="22"/>
      <w:lang w:val="es-ES" w:eastAsia="es-ES"/>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lang w:val="en-US" w:eastAsia="ja-JP"/>
    </w:rPr>
  </w:style>
  <w:style w:type="paragraph" w:customStyle="1" w:styleId="Textodecuerpo2">
    <w:name w:val="Texto de cuerpo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rFonts w:ascii="Times New Roman" w:hAnsi="Times New Roman"/>
      <w:i w:val="0"/>
      <w:sz w:val="40"/>
    </w:rPr>
  </w:style>
  <w:style w:type="paragraph" w:customStyle="1" w:styleId="Ttulo">
    <w:name w:val="Título"/>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rFonts w:ascii="Times New Roman" w:hAnsi="Times New Roman"/>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decuerpo"/>
    <w:rsid w:val="00BD79A7"/>
    <w:pPr>
      <w:spacing w:before="120"/>
      <w:jc w:val="both"/>
    </w:pPr>
    <w:rPr>
      <w:sz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lang w:val="en-US" w:eastAsia="ja-JP"/>
    </w:rPr>
  </w:style>
  <w:style w:type="paragraph" w:customStyle="1" w:styleId="PrrafoArial8Car1CarCar">
    <w:name w:val="Párrafo Arial 8 Car1 Car Car"/>
    <w:basedOn w:val="PrrafoArial10Car1CarCar"/>
    <w:rsid w:val="006E656B"/>
    <w:pPr>
      <w:numPr>
        <w:numId w:val="14"/>
      </w:numPr>
    </w:pPr>
  </w:style>
  <w:style w:type="character" w:customStyle="1" w:styleId="HTMLconformatoprevioCar">
    <w:name w:val="HTML con formato previo Car"/>
    <w:link w:val="HTMLconformatoprevio"/>
    <w:uiPriority w:val="99"/>
    <w:rsid w:val="00215CBA"/>
    <w:rPr>
      <w:rFonts w:ascii="Courier New" w:hAnsi="Courier New" w:cs="Courier New"/>
    </w:rPr>
  </w:style>
  <w:style w:type="character" w:customStyle="1" w:styleId="apple-converted-space">
    <w:name w:val="apple-converted-space"/>
    <w:rsid w:val="0047087C"/>
  </w:style>
  <w:style w:type="paragraph" w:styleId="Fecha">
    <w:name w:val="Date"/>
    <w:basedOn w:val="Normal"/>
    <w:next w:val="Normal"/>
    <w:link w:val="FechaCar"/>
    <w:uiPriority w:val="99"/>
    <w:unhideWhenUsed/>
    <w:rsid w:val="000C4540"/>
  </w:style>
  <w:style w:type="character" w:customStyle="1" w:styleId="FechaCar">
    <w:name w:val="Fecha Car"/>
    <w:link w:val="Fecha"/>
    <w:uiPriority w:val="99"/>
    <w:rsid w:val="000C4540"/>
    <w:rPr>
      <w:sz w:val="24"/>
      <w:szCs w:val="24"/>
    </w:rPr>
  </w:style>
  <w:style w:type="paragraph" w:customStyle="1" w:styleId="Textodecuerpo1sangra2">
    <w:name w:val="Texto de cuerpo 1ª sangría 2"/>
    <w:basedOn w:val="Sangradetdecuerpo"/>
    <w:link w:val="Textodecuerpo1sangra2Car"/>
    <w:uiPriority w:val="99"/>
    <w:unhideWhenUsed/>
    <w:rsid w:val="000C4540"/>
    <w:pPr>
      <w:ind w:firstLine="210"/>
    </w:pPr>
  </w:style>
  <w:style w:type="character" w:customStyle="1" w:styleId="SangradetdecuerpoCar">
    <w:name w:val="Sangría de t. de cuerpo Car"/>
    <w:link w:val="Sangradetdecuerpo"/>
    <w:rsid w:val="000C4540"/>
    <w:rPr>
      <w:sz w:val="24"/>
      <w:szCs w:val="24"/>
    </w:rPr>
  </w:style>
  <w:style w:type="character" w:customStyle="1" w:styleId="Textodecuerpo1sangra2Car">
    <w:name w:val="Texto de cuerpo 1ª sangría 2 Car"/>
    <w:basedOn w:val="SangradetdecuerpoCar"/>
    <w:link w:val="Textodecuerpo1sangra2"/>
    <w:uiPriority w:val="99"/>
    <w:rsid w:val="000C4540"/>
    <w:rPr>
      <w:sz w:val="24"/>
      <w:szCs w:val="24"/>
    </w:rPr>
  </w:style>
  <w:style w:type="paragraph" w:styleId="Revisin">
    <w:name w:val="Revision"/>
    <w:hidden/>
    <w:uiPriority w:val="99"/>
    <w:semiHidden/>
    <w:rsid w:val="00A019DF"/>
    <w:rPr>
      <w:sz w:val="24"/>
      <w:szCs w:val="24"/>
      <w:lang w:val="es-ES" w:eastAsia="es-ES"/>
    </w:rPr>
  </w:style>
  <w:style w:type="paragraph" w:styleId="Textonotaalfinal">
    <w:name w:val="endnote text"/>
    <w:basedOn w:val="Normal"/>
    <w:link w:val="TextonotaalfinalCar"/>
    <w:uiPriority w:val="99"/>
    <w:semiHidden/>
    <w:unhideWhenUsed/>
    <w:rsid w:val="001828F4"/>
  </w:style>
  <w:style w:type="character" w:customStyle="1" w:styleId="TextonotaalfinalCar">
    <w:name w:val="Texto nota al final Car"/>
    <w:basedOn w:val="Fuentedeprrafopredeter"/>
    <w:link w:val="Textonotaalfinal"/>
    <w:uiPriority w:val="99"/>
    <w:semiHidden/>
    <w:rsid w:val="001828F4"/>
  </w:style>
  <w:style w:type="character" w:styleId="Refdenotaalfinal">
    <w:name w:val="endnote reference"/>
    <w:uiPriority w:val="99"/>
    <w:semiHidden/>
    <w:unhideWhenUsed/>
    <w:rsid w:val="001828F4"/>
    <w:rPr>
      <w:vertAlign w:val="superscript"/>
    </w:rPr>
  </w:style>
  <w:style w:type="paragraph" w:customStyle="1" w:styleId="p1">
    <w:name w:val="p1"/>
    <w:basedOn w:val="Normal"/>
    <w:rsid w:val="001E4942"/>
    <w:pPr>
      <w:jc w:val="left"/>
    </w:pPr>
    <w:rPr>
      <w:rFonts w:ascii=".SF NS Text" w:eastAsia=".SF NS Text"/>
      <w:sz w:val="17"/>
      <w:szCs w:val="17"/>
    </w:rPr>
  </w:style>
  <w:style w:type="paragraph" w:styleId="Prrafodelista">
    <w:name w:val="List Paragraph"/>
    <w:basedOn w:val="Normal"/>
    <w:uiPriority w:val="72"/>
    <w:rsid w:val="00DC3A9E"/>
    <w:pPr>
      <w:ind w:left="720"/>
      <w:contextualSpacing/>
    </w:pPr>
  </w:style>
  <w:style w:type="paragraph" w:styleId="Descripcin">
    <w:name w:val="caption"/>
    <w:basedOn w:val="Normal"/>
    <w:next w:val="Normal"/>
    <w:qFormat/>
    <w:rsid w:val="004C6200"/>
    <w:pPr>
      <w:spacing w:after="200"/>
    </w:pPr>
    <w:rPr>
      <w:i/>
      <w:iCs/>
      <w:color w:val="44546A" w:themeColor="text2"/>
      <w:sz w:val="18"/>
      <w:szCs w:val="18"/>
    </w:rPr>
  </w:style>
  <w:style w:type="table" w:styleId="Tablanormal3">
    <w:name w:val="Plain Table 3"/>
    <w:basedOn w:val="Tablanormal"/>
    <w:uiPriority w:val="43"/>
    <w:rsid w:val="00674F1B"/>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674F1B"/>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nfasis3">
    <w:name w:val="Grid Table 3 Accent 3"/>
    <w:basedOn w:val="Tablanormal"/>
    <w:uiPriority w:val="48"/>
    <w:rsid w:val="00674F1B"/>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normal2">
    <w:name w:val="Plain Table 2"/>
    <w:basedOn w:val="Tablanormal"/>
    <w:uiPriority w:val="42"/>
    <w:rsid w:val="006805DD"/>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1">
    <w:name w:val="Plain Table 1"/>
    <w:basedOn w:val="Tablanormal"/>
    <w:uiPriority w:val="41"/>
    <w:rsid w:val="006805DD"/>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3-nfasis1">
    <w:name w:val="Grid Table 3 Accent 1"/>
    <w:basedOn w:val="Tablanormal"/>
    <w:uiPriority w:val="48"/>
    <w:rsid w:val="006805DD"/>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customStyle="1" w:styleId="p2">
    <w:name w:val="p2"/>
    <w:basedOn w:val="Normal"/>
    <w:rsid w:val="004D07D8"/>
    <w:pPr>
      <w:jc w:val="left"/>
    </w:pPr>
    <w:rPr>
      <w:rFonts w:ascii="Menlo" w:hAnsi="Menlo" w:cs="Menlo"/>
      <w:color w:val="000000"/>
      <w:sz w:val="17"/>
      <w:szCs w:val="17"/>
    </w:rPr>
  </w:style>
  <w:style w:type="character" w:customStyle="1" w:styleId="s1">
    <w:name w:val="s1"/>
    <w:basedOn w:val="Fuentedeprrafopredeter"/>
    <w:rsid w:val="004D07D8"/>
  </w:style>
  <w:style w:type="character" w:customStyle="1" w:styleId="apple-tab-span">
    <w:name w:val="apple-tab-span"/>
    <w:basedOn w:val="Fuentedeprrafopredeter"/>
    <w:rsid w:val="0006210B"/>
  </w:style>
  <w:style w:type="character" w:customStyle="1" w:styleId="Ttulo2Car">
    <w:name w:val="Título 2 Car"/>
    <w:basedOn w:val="Fuentedeprrafopredeter"/>
    <w:link w:val="Ttulo2"/>
    <w:uiPriority w:val="9"/>
    <w:rsid w:val="00E86FAA"/>
    <w:rPr>
      <w:rFonts w:ascii="Arial" w:hAnsi="Arial" w:cs="Arial"/>
      <w:b/>
      <w:bCs/>
      <w:i/>
      <w:iCs/>
      <w:sz w:val="28"/>
      <w:szCs w:val="28"/>
    </w:rPr>
  </w:style>
  <w:style w:type="character" w:customStyle="1" w:styleId="im">
    <w:name w:val="im"/>
    <w:basedOn w:val="Fuentedeprrafopredeter"/>
    <w:rsid w:val="00F254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232858347">
      <w:bodyDiv w:val="1"/>
      <w:marLeft w:val="0"/>
      <w:marRight w:val="0"/>
      <w:marTop w:val="0"/>
      <w:marBottom w:val="0"/>
      <w:divBdr>
        <w:top w:val="none" w:sz="0" w:space="0" w:color="auto"/>
        <w:left w:val="none" w:sz="0" w:space="0" w:color="auto"/>
        <w:bottom w:val="none" w:sz="0" w:space="0" w:color="auto"/>
        <w:right w:val="none" w:sz="0" w:space="0" w:color="auto"/>
      </w:divBdr>
      <w:divsChild>
        <w:div w:id="378894410">
          <w:marLeft w:val="0"/>
          <w:marRight w:val="0"/>
          <w:marTop w:val="0"/>
          <w:marBottom w:val="0"/>
          <w:divBdr>
            <w:top w:val="none" w:sz="0" w:space="0" w:color="auto"/>
            <w:left w:val="none" w:sz="0" w:space="0" w:color="auto"/>
            <w:bottom w:val="none" w:sz="0" w:space="0" w:color="auto"/>
            <w:right w:val="none" w:sz="0" w:space="0" w:color="auto"/>
          </w:divBdr>
        </w:div>
        <w:div w:id="421798808">
          <w:marLeft w:val="0"/>
          <w:marRight w:val="0"/>
          <w:marTop w:val="0"/>
          <w:marBottom w:val="0"/>
          <w:divBdr>
            <w:top w:val="none" w:sz="0" w:space="0" w:color="auto"/>
            <w:left w:val="none" w:sz="0" w:space="0" w:color="auto"/>
            <w:bottom w:val="none" w:sz="0" w:space="0" w:color="auto"/>
            <w:right w:val="none" w:sz="0" w:space="0" w:color="auto"/>
          </w:divBdr>
        </w:div>
        <w:div w:id="586229851">
          <w:marLeft w:val="0"/>
          <w:marRight w:val="0"/>
          <w:marTop w:val="0"/>
          <w:marBottom w:val="0"/>
          <w:divBdr>
            <w:top w:val="none" w:sz="0" w:space="0" w:color="auto"/>
            <w:left w:val="none" w:sz="0" w:space="0" w:color="auto"/>
            <w:bottom w:val="none" w:sz="0" w:space="0" w:color="auto"/>
            <w:right w:val="none" w:sz="0" w:space="0" w:color="auto"/>
          </w:divBdr>
        </w:div>
        <w:div w:id="818886332">
          <w:marLeft w:val="0"/>
          <w:marRight w:val="0"/>
          <w:marTop w:val="0"/>
          <w:marBottom w:val="0"/>
          <w:divBdr>
            <w:top w:val="none" w:sz="0" w:space="0" w:color="auto"/>
            <w:left w:val="none" w:sz="0" w:space="0" w:color="auto"/>
            <w:bottom w:val="none" w:sz="0" w:space="0" w:color="auto"/>
            <w:right w:val="none" w:sz="0" w:space="0" w:color="auto"/>
          </w:divBdr>
        </w:div>
        <w:div w:id="886644942">
          <w:marLeft w:val="0"/>
          <w:marRight w:val="0"/>
          <w:marTop w:val="0"/>
          <w:marBottom w:val="0"/>
          <w:divBdr>
            <w:top w:val="none" w:sz="0" w:space="0" w:color="auto"/>
            <w:left w:val="none" w:sz="0" w:space="0" w:color="auto"/>
            <w:bottom w:val="none" w:sz="0" w:space="0" w:color="auto"/>
            <w:right w:val="none" w:sz="0" w:space="0" w:color="auto"/>
          </w:divBdr>
        </w:div>
        <w:div w:id="1006399758">
          <w:marLeft w:val="0"/>
          <w:marRight w:val="0"/>
          <w:marTop w:val="0"/>
          <w:marBottom w:val="0"/>
          <w:divBdr>
            <w:top w:val="none" w:sz="0" w:space="0" w:color="auto"/>
            <w:left w:val="none" w:sz="0" w:space="0" w:color="auto"/>
            <w:bottom w:val="none" w:sz="0" w:space="0" w:color="auto"/>
            <w:right w:val="none" w:sz="0" w:space="0" w:color="auto"/>
          </w:divBdr>
        </w:div>
        <w:div w:id="1125732401">
          <w:marLeft w:val="0"/>
          <w:marRight w:val="0"/>
          <w:marTop w:val="0"/>
          <w:marBottom w:val="0"/>
          <w:divBdr>
            <w:top w:val="none" w:sz="0" w:space="0" w:color="auto"/>
            <w:left w:val="none" w:sz="0" w:space="0" w:color="auto"/>
            <w:bottom w:val="none" w:sz="0" w:space="0" w:color="auto"/>
            <w:right w:val="none" w:sz="0" w:space="0" w:color="auto"/>
          </w:divBdr>
        </w:div>
        <w:div w:id="1242132069">
          <w:marLeft w:val="0"/>
          <w:marRight w:val="0"/>
          <w:marTop w:val="0"/>
          <w:marBottom w:val="0"/>
          <w:divBdr>
            <w:top w:val="none" w:sz="0" w:space="0" w:color="auto"/>
            <w:left w:val="none" w:sz="0" w:space="0" w:color="auto"/>
            <w:bottom w:val="none" w:sz="0" w:space="0" w:color="auto"/>
            <w:right w:val="none" w:sz="0" w:space="0" w:color="auto"/>
          </w:divBdr>
        </w:div>
        <w:div w:id="1407608338">
          <w:marLeft w:val="0"/>
          <w:marRight w:val="0"/>
          <w:marTop w:val="0"/>
          <w:marBottom w:val="0"/>
          <w:divBdr>
            <w:top w:val="none" w:sz="0" w:space="0" w:color="auto"/>
            <w:left w:val="none" w:sz="0" w:space="0" w:color="auto"/>
            <w:bottom w:val="none" w:sz="0" w:space="0" w:color="auto"/>
            <w:right w:val="none" w:sz="0" w:space="0" w:color="auto"/>
          </w:divBdr>
        </w:div>
        <w:div w:id="1434743390">
          <w:marLeft w:val="0"/>
          <w:marRight w:val="0"/>
          <w:marTop w:val="0"/>
          <w:marBottom w:val="0"/>
          <w:divBdr>
            <w:top w:val="none" w:sz="0" w:space="0" w:color="auto"/>
            <w:left w:val="none" w:sz="0" w:space="0" w:color="auto"/>
            <w:bottom w:val="none" w:sz="0" w:space="0" w:color="auto"/>
            <w:right w:val="none" w:sz="0" w:space="0" w:color="auto"/>
          </w:divBdr>
        </w:div>
        <w:div w:id="1609434602">
          <w:marLeft w:val="0"/>
          <w:marRight w:val="0"/>
          <w:marTop w:val="0"/>
          <w:marBottom w:val="0"/>
          <w:divBdr>
            <w:top w:val="none" w:sz="0" w:space="0" w:color="auto"/>
            <w:left w:val="none" w:sz="0" w:space="0" w:color="auto"/>
            <w:bottom w:val="none" w:sz="0" w:space="0" w:color="auto"/>
            <w:right w:val="none" w:sz="0" w:space="0" w:color="auto"/>
          </w:divBdr>
        </w:div>
        <w:div w:id="1878815346">
          <w:marLeft w:val="0"/>
          <w:marRight w:val="0"/>
          <w:marTop w:val="0"/>
          <w:marBottom w:val="0"/>
          <w:divBdr>
            <w:top w:val="none" w:sz="0" w:space="0" w:color="auto"/>
            <w:left w:val="none" w:sz="0" w:space="0" w:color="auto"/>
            <w:bottom w:val="none" w:sz="0" w:space="0" w:color="auto"/>
            <w:right w:val="none" w:sz="0" w:space="0" w:color="auto"/>
          </w:divBdr>
        </w:div>
        <w:div w:id="1892689487">
          <w:marLeft w:val="0"/>
          <w:marRight w:val="0"/>
          <w:marTop w:val="0"/>
          <w:marBottom w:val="0"/>
          <w:divBdr>
            <w:top w:val="none" w:sz="0" w:space="0" w:color="auto"/>
            <w:left w:val="none" w:sz="0" w:space="0" w:color="auto"/>
            <w:bottom w:val="none" w:sz="0" w:space="0" w:color="auto"/>
            <w:right w:val="none" w:sz="0" w:space="0" w:color="auto"/>
          </w:divBdr>
        </w:div>
      </w:divsChild>
    </w:div>
    <w:div w:id="270476755">
      <w:bodyDiv w:val="1"/>
      <w:marLeft w:val="0"/>
      <w:marRight w:val="0"/>
      <w:marTop w:val="0"/>
      <w:marBottom w:val="0"/>
      <w:divBdr>
        <w:top w:val="none" w:sz="0" w:space="0" w:color="auto"/>
        <w:left w:val="none" w:sz="0" w:space="0" w:color="auto"/>
        <w:bottom w:val="none" w:sz="0" w:space="0" w:color="auto"/>
        <w:right w:val="none" w:sz="0" w:space="0" w:color="auto"/>
      </w:divBdr>
      <w:divsChild>
        <w:div w:id="197356567">
          <w:marLeft w:val="0"/>
          <w:marRight w:val="0"/>
          <w:marTop w:val="0"/>
          <w:marBottom w:val="0"/>
          <w:divBdr>
            <w:top w:val="none" w:sz="0" w:space="0" w:color="auto"/>
            <w:left w:val="none" w:sz="0" w:space="0" w:color="auto"/>
            <w:bottom w:val="none" w:sz="0" w:space="0" w:color="auto"/>
            <w:right w:val="none" w:sz="0" w:space="0" w:color="auto"/>
          </w:divBdr>
        </w:div>
        <w:div w:id="294601212">
          <w:marLeft w:val="0"/>
          <w:marRight w:val="0"/>
          <w:marTop w:val="0"/>
          <w:marBottom w:val="0"/>
          <w:divBdr>
            <w:top w:val="none" w:sz="0" w:space="0" w:color="auto"/>
            <w:left w:val="none" w:sz="0" w:space="0" w:color="auto"/>
            <w:bottom w:val="none" w:sz="0" w:space="0" w:color="auto"/>
            <w:right w:val="none" w:sz="0" w:space="0" w:color="auto"/>
          </w:divBdr>
        </w:div>
        <w:div w:id="637493148">
          <w:marLeft w:val="0"/>
          <w:marRight w:val="0"/>
          <w:marTop w:val="0"/>
          <w:marBottom w:val="0"/>
          <w:divBdr>
            <w:top w:val="none" w:sz="0" w:space="0" w:color="auto"/>
            <w:left w:val="none" w:sz="0" w:space="0" w:color="auto"/>
            <w:bottom w:val="none" w:sz="0" w:space="0" w:color="auto"/>
            <w:right w:val="none" w:sz="0" w:space="0" w:color="auto"/>
          </w:divBdr>
        </w:div>
        <w:div w:id="806165224">
          <w:marLeft w:val="0"/>
          <w:marRight w:val="0"/>
          <w:marTop w:val="0"/>
          <w:marBottom w:val="0"/>
          <w:divBdr>
            <w:top w:val="none" w:sz="0" w:space="0" w:color="auto"/>
            <w:left w:val="none" w:sz="0" w:space="0" w:color="auto"/>
            <w:bottom w:val="none" w:sz="0" w:space="0" w:color="auto"/>
            <w:right w:val="none" w:sz="0" w:space="0" w:color="auto"/>
          </w:divBdr>
        </w:div>
        <w:div w:id="1097629315">
          <w:marLeft w:val="0"/>
          <w:marRight w:val="0"/>
          <w:marTop w:val="0"/>
          <w:marBottom w:val="0"/>
          <w:divBdr>
            <w:top w:val="none" w:sz="0" w:space="0" w:color="auto"/>
            <w:left w:val="none" w:sz="0" w:space="0" w:color="auto"/>
            <w:bottom w:val="none" w:sz="0" w:space="0" w:color="auto"/>
            <w:right w:val="none" w:sz="0" w:space="0" w:color="auto"/>
          </w:divBdr>
        </w:div>
        <w:div w:id="1270166726">
          <w:marLeft w:val="0"/>
          <w:marRight w:val="0"/>
          <w:marTop w:val="0"/>
          <w:marBottom w:val="0"/>
          <w:divBdr>
            <w:top w:val="none" w:sz="0" w:space="0" w:color="auto"/>
            <w:left w:val="none" w:sz="0" w:space="0" w:color="auto"/>
            <w:bottom w:val="none" w:sz="0" w:space="0" w:color="auto"/>
            <w:right w:val="none" w:sz="0" w:space="0" w:color="auto"/>
          </w:divBdr>
        </w:div>
        <w:div w:id="1340155708">
          <w:marLeft w:val="0"/>
          <w:marRight w:val="0"/>
          <w:marTop w:val="0"/>
          <w:marBottom w:val="0"/>
          <w:divBdr>
            <w:top w:val="none" w:sz="0" w:space="0" w:color="auto"/>
            <w:left w:val="none" w:sz="0" w:space="0" w:color="auto"/>
            <w:bottom w:val="none" w:sz="0" w:space="0" w:color="auto"/>
            <w:right w:val="none" w:sz="0" w:space="0" w:color="auto"/>
          </w:divBdr>
        </w:div>
        <w:div w:id="1592199711">
          <w:marLeft w:val="0"/>
          <w:marRight w:val="0"/>
          <w:marTop w:val="0"/>
          <w:marBottom w:val="0"/>
          <w:divBdr>
            <w:top w:val="none" w:sz="0" w:space="0" w:color="auto"/>
            <w:left w:val="none" w:sz="0" w:space="0" w:color="auto"/>
            <w:bottom w:val="none" w:sz="0" w:space="0" w:color="auto"/>
            <w:right w:val="none" w:sz="0" w:space="0" w:color="auto"/>
          </w:divBdr>
        </w:div>
      </w:divsChild>
    </w:div>
    <w:div w:id="278609348">
      <w:bodyDiv w:val="1"/>
      <w:marLeft w:val="0"/>
      <w:marRight w:val="0"/>
      <w:marTop w:val="0"/>
      <w:marBottom w:val="0"/>
      <w:divBdr>
        <w:top w:val="none" w:sz="0" w:space="0" w:color="auto"/>
        <w:left w:val="none" w:sz="0" w:space="0" w:color="auto"/>
        <w:bottom w:val="none" w:sz="0" w:space="0" w:color="auto"/>
        <w:right w:val="none" w:sz="0" w:space="0" w:color="auto"/>
      </w:divBdr>
      <w:divsChild>
        <w:div w:id="1962765070">
          <w:marLeft w:val="0"/>
          <w:marRight w:val="0"/>
          <w:marTop w:val="0"/>
          <w:marBottom w:val="0"/>
          <w:divBdr>
            <w:top w:val="none" w:sz="0" w:space="0" w:color="auto"/>
            <w:left w:val="none" w:sz="0" w:space="0" w:color="auto"/>
            <w:bottom w:val="none" w:sz="0" w:space="0" w:color="auto"/>
            <w:right w:val="none" w:sz="0" w:space="0" w:color="auto"/>
          </w:divBdr>
          <w:divsChild>
            <w:div w:id="1742094640">
              <w:marLeft w:val="0"/>
              <w:marRight w:val="0"/>
              <w:marTop w:val="0"/>
              <w:marBottom w:val="0"/>
              <w:divBdr>
                <w:top w:val="none" w:sz="0" w:space="0" w:color="auto"/>
                <w:left w:val="none" w:sz="0" w:space="0" w:color="auto"/>
                <w:bottom w:val="none" w:sz="0" w:space="0" w:color="auto"/>
                <w:right w:val="none" w:sz="0" w:space="0" w:color="auto"/>
              </w:divBdr>
              <w:divsChild>
                <w:div w:id="158880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175000">
      <w:bodyDiv w:val="1"/>
      <w:marLeft w:val="0"/>
      <w:marRight w:val="0"/>
      <w:marTop w:val="0"/>
      <w:marBottom w:val="0"/>
      <w:divBdr>
        <w:top w:val="none" w:sz="0" w:space="0" w:color="auto"/>
        <w:left w:val="none" w:sz="0" w:space="0" w:color="auto"/>
        <w:bottom w:val="none" w:sz="0" w:space="0" w:color="auto"/>
        <w:right w:val="none" w:sz="0" w:space="0" w:color="auto"/>
      </w:divBdr>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412967892">
      <w:bodyDiv w:val="1"/>
      <w:marLeft w:val="0"/>
      <w:marRight w:val="0"/>
      <w:marTop w:val="0"/>
      <w:marBottom w:val="0"/>
      <w:divBdr>
        <w:top w:val="none" w:sz="0" w:space="0" w:color="auto"/>
        <w:left w:val="none" w:sz="0" w:space="0" w:color="auto"/>
        <w:bottom w:val="none" w:sz="0" w:space="0" w:color="auto"/>
        <w:right w:val="none" w:sz="0" w:space="0" w:color="auto"/>
      </w:divBdr>
      <w:divsChild>
        <w:div w:id="1106776009">
          <w:marLeft w:val="0"/>
          <w:marRight w:val="0"/>
          <w:marTop w:val="0"/>
          <w:marBottom w:val="0"/>
          <w:divBdr>
            <w:top w:val="none" w:sz="0" w:space="0" w:color="auto"/>
            <w:left w:val="none" w:sz="0" w:space="0" w:color="auto"/>
            <w:bottom w:val="none" w:sz="0" w:space="0" w:color="auto"/>
            <w:right w:val="none" w:sz="0" w:space="0" w:color="auto"/>
          </w:divBdr>
          <w:divsChild>
            <w:div w:id="328942862">
              <w:marLeft w:val="0"/>
              <w:marRight w:val="0"/>
              <w:marTop w:val="0"/>
              <w:marBottom w:val="0"/>
              <w:divBdr>
                <w:top w:val="none" w:sz="0" w:space="0" w:color="auto"/>
                <w:left w:val="none" w:sz="0" w:space="0" w:color="auto"/>
                <w:bottom w:val="none" w:sz="0" w:space="0" w:color="auto"/>
                <w:right w:val="none" w:sz="0" w:space="0" w:color="auto"/>
              </w:divBdr>
              <w:divsChild>
                <w:div w:id="11975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601575283">
      <w:bodyDiv w:val="1"/>
      <w:marLeft w:val="0"/>
      <w:marRight w:val="0"/>
      <w:marTop w:val="0"/>
      <w:marBottom w:val="0"/>
      <w:divBdr>
        <w:top w:val="none" w:sz="0" w:space="0" w:color="auto"/>
        <w:left w:val="none" w:sz="0" w:space="0" w:color="auto"/>
        <w:bottom w:val="none" w:sz="0" w:space="0" w:color="auto"/>
        <w:right w:val="none" w:sz="0" w:space="0" w:color="auto"/>
      </w:divBdr>
    </w:div>
    <w:div w:id="645861993">
      <w:bodyDiv w:val="1"/>
      <w:marLeft w:val="0"/>
      <w:marRight w:val="0"/>
      <w:marTop w:val="0"/>
      <w:marBottom w:val="0"/>
      <w:divBdr>
        <w:top w:val="none" w:sz="0" w:space="0" w:color="auto"/>
        <w:left w:val="none" w:sz="0" w:space="0" w:color="auto"/>
        <w:bottom w:val="none" w:sz="0" w:space="0" w:color="auto"/>
        <w:right w:val="none" w:sz="0" w:space="0" w:color="auto"/>
      </w:divBdr>
      <w:divsChild>
        <w:div w:id="1770806212">
          <w:marLeft w:val="0"/>
          <w:marRight w:val="0"/>
          <w:marTop w:val="0"/>
          <w:marBottom w:val="0"/>
          <w:divBdr>
            <w:top w:val="none" w:sz="0" w:space="0" w:color="auto"/>
            <w:left w:val="none" w:sz="0" w:space="0" w:color="auto"/>
            <w:bottom w:val="none" w:sz="0" w:space="0" w:color="auto"/>
            <w:right w:val="none" w:sz="0" w:space="0" w:color="auto"/>
          </w:divBdr>
        </w:div>
        <w:div w:id="298805827">
          <w:marLeft w:val="0"/>
          <w:marRight w:val="0"/>
          <w:marTop w:val="0"/>
          <w:marBottom w:val="0"/>
          <w:divBdr>
            <w:top w:val="none" w:sz="0" w:space="0" w:color="auto"/>
            <w:left w:val="none" w:sz="0" w:space="0" w:color="auto"/>
            <w:bottom w:val="none" w:sz="0" w:space="0" w:color="auto"/>
            <w:right w:val="none" w:sz="0" w:space="0" w:color="auto"/>
          </w:divBdr>
        </w:div>
        <w:div w:id="904024546">
          <w:marLeft w:val="0"/>
          <w:marRight w:val="0"/>
          <w:marTop w:val="0"/>
          <w:marBottom w:val="0"/>
          <w:divBdr>
            <w:top w:val="none" w:sz="0" w:space="0" w:color="auto"/>
            <w:left w:val="none" w:sz="0" w:space="0" w:color="auto"/>
            <w:bottom w:val="none" w:sz="0" w:space="0" w:color="auto"/>
            <w:right w:val="none" w:sz="0" w:space="0" w:color="auto"/>
          </w:divBdr>
        </w:div>
        <w:div w:id="1618944684">
          <w:marLeft w:val="0"/>
          <w:marRight w:val="0"/>
          <w:marTop w:val="0"/>
          <w:marBottom w:val="0"/>
          <w:divBdr>
            <w:top w:val="none" w:sz="0" w:space="0" w:color="auto"/>
            <w:left w:val="none" w:sz="0" w:space="0" w:color="auto"/>
            <w:bottom w:val="none" w:sz="0" w:space="0" w:color="auto"/>
            <w:right w:val="none" w:sz="0" w:space="0" w:color="auto"/>
          </w:divBdr>
        </w:div>
        <w:div w:id="958611848">
          <w:marLeft w:val="0"/>
          <w:marRight w:val="0"/>
          <w:marTop w:val="0"/>
          <w:marBottom w:val="0"/>
          <w:divBdr>
            <w:top w:val="none" w:sz="0" w:space="0" w:color="auto"/>
            <w:left w:val="none" w:sz="0" w:space="0" w:color="auto"/>
            <w:bottom w:val="none" w:sz="0" w:space="0" w:color="auto"/>
            <w:right w:val="none" w:sz="0" w:space="0" w:color="auto"/>
          </w:divBdr>
        </w:div>
      </w:divsChild>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906188537">
      <w:bodyDiv w:val="1"/>
      <w:marLeft w:val="0"/>
      <w:marRight w:val="0"/>
      <w:marTop w:val="0"/>
      <w:marBottom w:val="0"/>
      <w:divBdr>
        <w:top w:val="none" w:sz="0" w:space="0" w:color="auto"/>
        <w:left w:val="none" w:sz="0" w:space="0" w:color="auto"/>
        <w:bottom w:val="none" w:sz="0" w:space="0" w:color="auto"/>
        <w:right w:val="none" w:sz="0" w:space="0" w:color="auto"/>
      </w:divBdr>
      <w:divsChild>
        <w:div w:id="1194921509">
          <w:marLeft w:val="0"/>
          <w:marRight w:val="0"/>
          <w:marTop w:val="0"/>
          <w:marBottom w:val="0"/>
          <w:divBdr>
            <w:top w:val="none" w:sz="0" w:space="0" w:color="auto"/>
            <w:left w:val="none" w:sz="0" w:space="0" w:color="auto"/>
            <w:bottom w:val="none" w:sz="0" w:space="0" w:color="auto"/>
            <w:right w:val="none" w:sz="0" w:space="0" w:color="auto"/>
          </w:divBdr>
          <w:divsChild>
            <w:div w:id="396704841">
              <w:marLeft w:val="0"/>
              <w:marRight w:val="0"/>
              <w:marTop w:val="0"/>
              <w:marBottom w:val="0"/>
              <w:divBdr>
                <w:top w:val="none" w:sz="0" w:space="0" w:color="auto"/>
                <w:left w:val="none" w:sz="0" w:space="0" w:color="auto"/>
                <w:bottom w:val="none" w:sz="0" w:space="0" w:color="auto"/>
                <w:right w:val="none" w:sz="0" w:space="0" w:color="auto"/>
              </w:divBdr>
              <w:divsChild>
                <w:div w:id="197132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56565599">
      <w:bodyDiv w:val="1"/>
      <w:marLeft w:val="0"/>
      <w:marRight w:val="0"/>
      <w:marTop w:val="0"/>
      <w:marBottom w:val="0"/>
      <w:divBdr>
        <w:top w:val="none" w:sz="0" w:space="0" w:color="auto"/>
        <w:left w:val="none" w:sz="0" w:space="0" w:color="auto"/>
        <w:bottom w:val="none" w:sz="0" w:space="0" w:color="auto"/>
        <w:right w:val="none" w:sz="0" w:space="0" w:color="auto"/>
      </w:divBdr>
      <w:divsChild>
        <w:div w:id="302277360">
          <w:marLeft w:val="0"/>
          <w:marRight w:val="0"/>
          <w:marTop w:val="0"/>
          <w:marBottom w:val="0"/>
          <w:divBdr>
            <w:top w:val="none" w:sz="0" w:space="0" w:color="auto"/>
            <w:left w:val="none" w:sz="0" w:space="0" w:color="auto"/>
            <w:bottom w:val="none" w:sz="0" w:space="0" w:color="auto"/>
            <w:right w:val="none" w:sz="0" w:space="0" w:color="auto"/>
          </w:divBdr>
          <w:divsChild>
            <w:div w:id="2040467581">
              <w:marLeft w:val="0"/>
              <w:marRight w:val="0"/>
              <w:marTop w:val="0"/>
              <w:marBottom w:val="0"/>
              <w:divBdr>
                <w:top w:val="none" w:sz="0" w:space="0" w:color="auto"/>
                <w:left w:val="none" w:sz="0" w:space="0" w:color="auto"/>
                <w:bottom w:val="none" w:sz="0" w:space="0" w:color="auto"/>
                <w:right w:val="none" w:sz="0" w:space="0" w:color="auto"/>
              </w:divBdr>
              <w:divsChild>
                <w:div w:id="161705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14884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965886929">
      <w:bodyDiv w:val="1"/>
      <w:marLeft w:val="0"/>
      <w:marRight w:val="0"/>
      <w:marTop w:val="0"/>
      <w:marBottom w:val="0"/>
      <w:divBdr>
        <w:top w:val="none" w:sz="0" w:space="0" w:color="auto"/>
        <w:left w:val="none" w:sz="0" w:space="0" w:color="auto"/>
        <w:bottom w:val="none" w:sz="0" w:space="0" w:color="auto"/>
        <w:right w:val="none" w:sz="0" w:space="0" w:color="auto"/>
      </w:divBdr>
    </w:div>
    <w:div w:id="1004433098">
      <w:bodyDiv w:val="1"/>
      <w:marLeft w:val="0"/>
      <w:marRight w:val="0"/>
      <w:marTop w:val="0"/>
      <w:marBottom w:val="0"/>
      <w:divBdr>
        <w:top w:val="none" w:sz="0" w:space="0" w:color="auto"/>
        <w:left w:val="none" w:sz="0" w:space="0" w:color="auto"/>
        <w:bottom w:val="none" w:sz="0" w:space="0" w:color="auto"/>
        <w:right w:val="none" w:sz="0" w:space="0" w:color="auto"/>
      </w:divBdr>
    </w:div>
    <w:div w:id="1013460392">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28601851">
      <w:bodyDiv w:val="1"/>
      <w:marLeft w:val="0"/>
      <w:marRight w:val="0"/>
      <w:marTop w:val="0"/>
      <w:marBottom w:val="0"/>
      <w:divBdr>
        <w:top w:val="none" w:sz="0" w:space="0" w:color="auto"/>
        <w:left w:val="none" w:sz="0" w:space="0" w:color="auto"/>
        <w:bottom w:val="none" w:sz="0" w:space="0" w:color="auto"/>
        <w:right w:val="none" w:sz="0" w:space="0" w:color="auto"/>
      </w:divBdr>
    </w:div>
    <w:div w:id="1035810649">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85034272">
      <w:bodyDiv w:val="1"/>
      <w:marLeft w:val="0"/>
      <w:marRight w:val="0"/>
      <w:marTop w:val="0"/>
      <w:marBottom w:val="0"/>
      <w:divBdr>
        <w:top w:val="none" w:sz="0" w:space="0" w:color="auto"/>
        <w:left w:val="none" w:sz="0" w:space="0" w:color="auto"/>
        <w:bottom w:val="none" w:sz="0" w:space="0" w:color="auto"/>
        <w:right w:val="none" w:sz="0" w:space="0" w:color="auto"/>
      </w:divBdr>
      <w:divsChild>
        <w:div w:id="498739918">
          <w:marLeft w:val="0"/>
          <w:marRight w:val="0"/>
          <w:marTop w:val="0"/>
          <w:marBottom w:val="0"/>
          <w:divBdr>
            <w:top w:val="none" w:sz="0" w:space="0" w:color="auto"/>
            <w:left w:val="none" w:sz="0" w:space="0" w:color="auto"/>
            <w:bottom w:val="none" w:sz="0" w:space="0" w:color="auto"/>
            <w:right w:val="none" w:sz="0" w:space="0" w:color="auto"/>
          </w:divBdr>
        </w:div>
        <w:div w:id="563806263">
          <w:marLeft w:val="0"/>
          <w:marRight w:val="0"/>
          <w:marTop w:val="0"/>
          <w:marBottom w:val="0"/>
          <w:divBdr>
            <w:top w:val="none" w:sz="0" w:space="0" w:color="auto"/>
            <w:left w:val="none" w:sz="0" w:space="0" w:color="auto"/>
            <w:bottom w:val="none" w:sz="0" w:space="0" w:color="auto"/>
            <w:right w:val="none" w:sz="0" w:space="0" w:color="auto"/>
          </w:divBdr>
        </w:div>
        <w:div w:id="630406259">
          <w:marLeft w:val="0"/>
          <w:marRight w:val="0"/>
          <w:marTop w:val="0"/>
          <w:marBottom w:val="0"/>
          <w:divBdr>
            <w:top w:val="none" w:sz="0" w:space="0" w:color="auto"/>
            <w:left w:val="none" w:sz="0" w:space="0" w:color="auto"/>
            <w:bottom w:val="none" w:sz="0" w:space="0" w:color="auto"/>
            <w:right w:val="none" w:sz="0" w:space="0" w:color="auto"/>
          </w:divBdr>
        </w:div>
        <w:div w:id="891303871">
          <w:marLeft w:val="0"/>
          <w:marRight w:val="0"/>
          <w:marTop w:val="0"/>
          <w:marBottom w:val="0"/>
          <w:divBdr>
            <w:top w:val="none" w:sz="0" w:space="0" w:color="auto"/>
            <w:left w:val="none" w:sz="0" w:space="0" w:color="auto"/>
            <w:bottom w:val="none" w:sz="0" w:space="0" w:color="auto"/>
            <w:right w:val="none" w:sz="0" w:space="0" w:color="auto"/>
          </w:divBdr>
        </w:div>
        <w:div w:id="902645856">
          <w:marLeft w:val="0"/>
          <w:marRight w:val="0"/>
          <w:marTop w:val="0"/>
          <w:marBottom w:val="0"/>
          <w:divBdr>
            <w:top w:val="none" w:sz="0" w:space="0" w:color="auto"/>
            <w:left w:val="none" w:sz="0" w:space="0" w:color="auto"/>
            <w:bottom w:val="none" w:sz="0" w:space="0" w:color="auto"/>
            <w:right w:val="none" w:sz="0" w:space="0" w:color="auto"/>
          </w:divBdr>
        </w:div>
        <w:div w:id="916596540">
          <w:marLeft w:val="0"/>
          <w:marRight w:val="0"/>
          <w:marTop w:val="0"/>
          <w:marBottom w:val="0"/>
          <w:divBdr>
            <w:top w:val="none" w:sz="0" w:space="0" w:color="auto"/>
            <w:left w:val="none" w:sz="0" w:space="0" w:color="auto"/>
            <w:bottom w:val="none" w:sz="0" w:space="0" w:color="auto"/>
            <w:right w:val="none" w:sz="0" w:space="0" w:color="auto"/>
          </w:divBdr>
        </w:div>
        <w:div w:id="1011957853">
          <w:marLeft w:val="0"/>
          <w:marRight w:val="0"/>
          <w:marTop w:val="0"/>
          <w:marBottom w:val="0"/>
          <w:divBdr>
            <w:top w:val="none" w:sz="0" w:space="0" w:color="auto"/>
            <w:left w:val="none" w:sz="0" w:space="0" w:color="auto"/>
            <w:bottom w:val="none" w:sz="0" w:space="0" w:color="auto"/>
            <w:right w:val="none" w:sz="0" w:space="0" w:color="auto"/>
          </w:divBdr>
        </w:div>
        <w:div w:id="1091856014">
          <w:marLeft w:val="0"/>
          <w:marRight w:val="0"/>
          <w:marTop w:val="0"/>
          <w:marBottom w:val="0"/>
          <w:divBdr>
            <w:top w:val="none" w:sz="0" w:space="0" w:color="auto"/>
            <w:left w:val="none" w:sz="0" w:space="0" w:color="auto"/>
            <w:bottom w:val="none" w:sz="0" w:space="0" w:color="auto"/>
            <w:right w:val="none" w:sz="0" w:space="0" w:color="auto"/>
          </w:divBdr>
        </w:div>
        <w:div w:id="1222525467">
          <w:marLeft w:val="0"/>
          <w:marRight w:val="0"/>
          <w:marTop w:val="0"/>
          <w:marBottom w:val="0"/>
          <w:divBdr>
            <w:top w:val="none" w:sz="0" w:space="0" w:color="auto"/>
            <w:left w:val="none" w:sz="0" w:space="0" w:color="auto"/>
            <w:bottom w:val="none" w:sz="0" w:space="0" w:color="auto"/>
            <w:right w:val="none" w:sz="0" w:space="0" w:color="auto"/>
          </w:divBdr>
        </w:div>
        <w:div w:id="1276399930">
          <w:marLeft w:val="0"/>
          <w:marRight w:val="0"/>
          <w:marTop w:val="0"/>
          <w:marBottom w:val="0"/>
          <w:divBdr>
            <w:top w:val="none" w:sz="0" w:space="0" w:color="auto"/>
            <w:left w:val="none" w:sz="0" w:space="0" w:color="auto"/>
            <w:bottom w:val="none" w:sz="0" w:space="0" w:color="auto"/>
            <w:right w:val="none" w:sz="0" w:space="0" w:color="auto"/>
          </w:divBdr>
        </w:div>
        <w:div w:id="1835562020">
          <w:marLeft w:val="0"/>
          <w:marRight w:val="0"/>
          <w:marTop w:val="0"/>
          <w:marBottom w:val="0"/>
          <w:divBdr>
            <w:top w:val="none" w:sz="0" w:space="0" w:color="auto"/>
            <w:left w:val="none" w:sz="0" w:space="0" w:color="auto"/>
            <w:bottom w:val="none" w:sz="0" w:space="0" w:color="auto"/>
            <w:right w:val="none" w:sz="0" w:space="0" w:color="auto"/>
          </w:divBdr>
        </w:div>
      </w:divsChild>
    </w:div>
    <w:div w:id="1093208006">
      <w:bodyDiv w:val="1"/>
      <w:marLeft w:val="0"/>
      <w:marRight w:val="0"/>
      <w:marTop w:val="0"/>
      <w:marBottom w:val="0"/>
      <w:divBdr>
        <w:top w:val="none" w:sz="0" w:space="0" w:color="auto"/>
        <w:left w:val="none" w:sz="0" w:space="0" w:color="auto"/>
        <w:bottom w:val="none" w:sz="0" w:space="0" w:color="auto"/>
        <w:right w:val="none" w:sz="0" w:space="0" w:color="auto"/>
      </w:divBdr>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288052108">
      <w:bodyDiv w:val="1"/>
      <w:marLeft w:val="0"/>
      <w:marRight w:val="0"/>
      <w:marTop w:val="0"/>
      <w:marBottom w:val="0"/>
      <w:divBdr>
        <w:top w:val="none" w:sz="0" w:space="0" w:color="auto"/>
        <w:left w:val="none" w:sz="0" w:space="0" w:color="auto"/>
        <w:bottom w:val="none" w:sz="0" w:space="0" w:color="auto"/>
        <w:right w:val="none" w:sz="0" w:space="0" w:color="auto"/>
      </w:divBdr>
    </w:div>
    <w:div w:id="1295718174">
      <w:bodyDiv w:val="1"/>
      <w:marLeft w:val="0"/>
      <w:marRight w:val="0"/>
      <w:marTop w:val="0"/>
      <w:marBottom w:val="0"/>
      <w:divBdr>
        <w:top w:val="none" w:sz="0" w:space="0" w:color="auto"/>
        <w:left w:val="none" w:sz="0" w:space="0" w:color="auto"/>
        <w:bottom w:val="none" w:sz="0" w:space="0" w:color="auto"/>
        <w:right w:val="none" w:sz="0" w:space="0" w:color="auto"/>
      </w:divBdr>
    </w:div>
    <w:div w:id="1297685239">
      <w:bodyDiv w:val="1"/>
      <w:marLeft w:val="0"/>
      <w:marRight w:val="0"/>
      <w:marTop w:val="0"/>
      <w:marBottom w:val="0"/>
      <w:divBdr>
        <w:top w:val="none" w:sz="0" w:space="0" w:color="auto"/>
        <w:left w:val="none" w:sz="0" w:space="0" w:color="auto"/>
        <w:bottom w:val="none" w:sz="0" w:space="0" w:color="auto"/>
        <w:right w:val="none" w:sz="0" w:space="0" w:color="auto"/>
      </w:divBdr>
    </w:div>
    <w:div w:id="1314530425">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62779244">
      <w:bodyDiv w:val="1"/>
      <w:marLeft w:val="0"/>
      <w:marRight w:val="0"/>
      <w:marTop w:val="0"/>
      <w:marBottom w:val="0"/>
      <w:divBdr>
        <w:top w:val="none" w:sz="0" w:space="0" w:color="auto"/>
        <w:left w:val="none" w:sz="0" w:space="0" w:color="auto"/>
        <w:bottom w:val="none" w:sz="0" w:space="0" w:color="auto"/>
        <w:right w:val="none" w:sz="0" w:space="0" w:color="auto"/>
      </w:divBdr>
      <w:divsChild>
        <w:div w:id="433863896">
          <w:marLeft w:val="0"/>
          <w:marRight w:val="0"/>
          <w:marTop w:val="0"/>
          <w:marBottom w:val="0"/>
          <w:divBdr>
            <w:top w:val="none" w:sz="0" w:space="0" w:color="auto"/>
            <w:left w:val="none" w:sz="0" w:space="0" w:color="auto"/>
            <w:bottom w:val="none" w:sz="0" w:space="0" w:color="auto"/>
            <w:right w:val="none" w:sz="0" w:space="0" w:color="auto"/>
          </w:divBdr>
        </w:div>
        <w:div w:id="1322080164">
          <w:marLeft w:val="0"/>
          <w:marRight w:val="0"/>
          <w:marTop w:val="0"/>
          <w:marBottom w:val="0"/>
          <w:divBdr>
            <w:top w:val="none" w:sz="0" w:space="0" w:color="auto"/>
            <w:left w:val="none" w:sz="0" w:space="0" w:color="auto"/>
            <w:bottom w:val="none" w:sz="0" w:space="0" w:color="auto"/>
            <w:right w:val="none" w:sz="0" w:space="0" w:color="auto"/>
          </w:divBdr>
        </w:div>
      </w:divsChild>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60767768">
      <w:bodyDiv w:val="1"/>
      <w:marLeft w:val="0"/>
      <w:marRight w:val="0"/>
      <w:marTop w:val="0"/>
      <w:marBottom w:val="0"/>
      <w:divBdr>
        <w:top w:val="none" w:sz="0" w:space="0" w:color="auto"/>
        <w:left w:val="none" w:sz="0" w:space="0" w:color="auto"/>
        <w:bottom w:val="none" w:sz="0" w:space="0" w:color="auto"/>
        <w:right w:val="none" w:sz="0" w:space="0" w:color="auto"/>
      </w:divBdr>
      <w:divsChild>
        <w:div w:id="1302619436">
          <w:marLeft w:val="0"/>
          <w:marRight w:val="0"/>
          <w:marTop w:val="0"/>
          <w:marBottom w:val="0"/>
          <w:divBdr>
            <w:top w:val="none" w:sz="0" w:space="0" w:color="auto"/>
            <w:left w:val="none" w:sz="0" w:space="0" w:color="auto"/>
            <w:bottom w:val="none" w:sz="0" w:space="0" w:color="auto"/>
            <w:right w:val="none" w:sz="0" w:space="0" w:color="auto"/>
          </w:divBdr>
        </w:div>
      </w:divsChild>
    </w:div>
    <w:div w:id="1721444332">
      <w:bodyDiv w:val="1"/>
      <w:marLeft w:val="0"/>
      <w:marRight w:val="0"/>
      <w:marTop w:val="0"/>
      <w:marBottom w:val="0"/>
      <w:divBdr>
        <w:top w:val="none" w:sz="0" w:space="0" w:color="auto"/>
        <w:left w:val="none" w:sz="0" w:space="0" w:color="auto"/>
        <w:bottom w:val="none" w:sz="0" w:space="0" w:color="auto"/>
        <w:right w:val="none" w:sz="0" w:space="0" w:color="auto"/>
      </w:divBdr>
    </w:div>
    <w:div w:id="1723869047">
      <w:bodyDiv w:val="1"/>
      <w:marLeft w:val="0"/>
      <w:marRight w:val="0"/>
      <w:marTop w:val="0"/>
      <w:marBottom w:val="0"/>
      <w:divBdr>
        <w:top w:val="none" w:sz="0" w:space="0" w:color="auto"/>
        <w:left w:val="none" w:sz="0" w:space="0" w:color="auto"/>
        <w:bottom w:val="none" w:sz="0" w:space="0" w:color="auto"/>
        <w:right w:val="none" w:sz="0" w:space="0" w:color="auto"/>
      </w:divBdr>
      <w:divsChild>
        <w:div w:id="167331368">
          <w:marLeft w:val="0"/>
          <w:marRight w:val="0"/>
          <w:marTop w:val="0"/>
          <w:marBottom w:val="0"/>
          <w:divBdr>
            <w:top w:val="none" w:sz="0" w:space="0" w:color="auto"/>
            <w:left w:val="none" w:sz="0" w:space="0" w:color="auto"/>
            <w:bottom w:val="none" w:sz="0" w:space="0" w:color="auto"/>
            <w:right w:val="none" w:sz="0" w:space="0" w:color="auto"/>
          </w:divBdr>
        </w:div>
        <w:div w:id="965311180">
          <w:marLeft w:val="0"/>
          <w:marRight w:val="0"/>
          <w:marTop w:val="0"/>
          <w:marBottom w:val="0"/>
          <w:divBdr>
            <w:top w:val="none" w:sz="0" w:space="0" w:color="auto"/>
            <w:left w:val="none" w:sz="0" w:space="0" w:color="auto"/>
            <w:bottom w:val="none" w:sz="0" w:space="0" w:color="auto"/>
            <w:right w:val="none" w:sz="0" w:space="0" w:color="auto"/>
          </w:divBdr>
        </w:div>
        <w:div w:id="1067994916">
          <w:marLeft w:val="0"/>
          <w:marRight w:val="0"/>
          <w:marTop w:val="0"/>
          <w:marBottom w:val="0"/>
          <w:divBdr>
            <w:top w:val="none" w:sz="0" w:space="0" w:color="auto"/>
            <w:left w:val="none" w:sz="0" w:space="0" w:color="auto"/>
            <w:bottom w:val="none" w:sz="0" w:space="0" w:color="auto"/>
            <w:right w:val="none" w:sz="0" w:space="0" w:color="auto"/>
          </w:divBdr>
        </w:div>
        <w:div w:id="1161235857">
          <w:marLeft w:val="0"/>
          <w:marRight w:val="0"/>
          <w:marTop w:val="0"/>
          <w:marBottom w:val="0"/>
          <w:divBdr>
            <w:top w:val="none" w:sz="0" w:space="0" w:color="auto"/>
            <w:left w:val="none" w:sz="0" w:space="0" w:color="auto"/>
            <w:bottom w:val="none" w:sz="0" w:space="0" w:color="auto"/>
            <w:right w:val="none" w:sz="0" w:space="0" w:color="auto"/>
          </w:divBdr>
        </w:div>
        <w:div w:id="1351490160">
          <w:marLeft w:val="0"/>
          <w:marRight w:val="0"/>
          <w:marTop w:val="0"/>
          <w:marBottom w:val="0"/>
          <w:divBdr>
            <w:top w:val="none" w:sz="0" w:space="0" w:color="auto"/>
            <w:left w:val="none" w:sz="0" w:space="0" w:color="auto"/>
            <w:bottom w:val="none" w:sz="0" w:space="0" w:color="auto"/>
            <w:right w:val="none" w:sz="0" w:space="0" w:color="auto"/>
          </w:divBdr>
        </w:div>
        <w:div w:id="1743600166">
          <w:marLeft w:val="0"/>
          <w:marRight w:val="0"/>
          <w:marTop w:val="0"/>
          <w:marBottom w:val="0"/>
          <w:divBdr>
            <w:top w:val="none" w:sz="0" w:space="0" w:color="auto"/>
            <w:left w:val="none" w:sz="0" w:space="0" w:color="auto"/>
            <w:bottom w:val="none" w:sz="0" w:space="0" w:color="auto"/>
            <w:right w:val="none" w:sz="0" w:space="0" w:color="auto"/>
          </w:divBdr>
        </w:div>
        <w:div w:id="1974826171">
          <w:marLeft w:val="0"/>
          <w:marRight w:val="0"/>
          <w:marTop w:val="0"/>
          <w:marBottom w:val="0"/>
          <w:divBdr>
            <w:top w:val="none" w:sz="0" w:space="0" w:color="auto"/>
            <w:left w:val="none" w:sz="0" w:space="0" w:color="auto"/>
            <w:bottom w:val="none" w:sz="0" w:space="0" w:color="auto"/>
            <w:right w:val="none" w:sz="0" w:space="0" w:color="auto"/>
          </w:divBdr>
        </w:div>
        <w:div w:id="2087679340">
          <w:marLeft w:val="0"/>
          <w:marRight w:val="0"/>
          <w:marTop w:val="0"/>
          <w:marBottom w:val="0"/>
          <w:divBdr>
            <w:top w:val="none" w:sz="0" w:space="0" w:color="auto"/>
            <w:left w:val="none" w:sz="0" w:space="0" w:color="auto"/>
            <w:bottom w:val="none" w:sz="0" w:space="0" w:color="auto"/>
            <w:right w:val="none" w:sz="0" w:space="0" w:color="auto"/>
          </w:divBdr>
        </w:div>
      </w:divsChild>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9885246">
      <w:bodyDiv w:val="1"/>
      <w:marLeft w:val="0"/>
      <w:marRight w:val="0"/>
      <w:marTop w:val="0"/>
      <w:marBottom w:val="0"/>
      <w:divBdr>
        <w:top w:val="none" w:sz="0" w:space="0" w:color="auto"/>
        <w:left w:val="none" w:sz="0" w:space="0" w:color="auto"/>
        <w:bottom w:val="none" w:sz="0" w:space="0" w:color="auto"/>
        <w:right w:val="none" w:sz="0" w:space="0" w:color="auto"/>
      </w:divBdr>
      <w:divsChild>
        <w:div w:id="50662574">
          <w:marLeft w:val="0"/>
          <w:marRight w:val="0"/>
          <w:marTop w:val="0"/>
          <w:marBottom w:val="0"/>
          <w:divBdr>
            <w:top w:val="none" w:sz="0" w:space="0" w:color="auto"/>
            <w:left w:val="none" w:sz="0" w:space="0" w:color="auto"/>
            <w:bottom w:val="none" w:sz="0" w:space="0" w:color="auto"/>
            <w:right w:val="none" w:sz="0" w:space="0" w:color="auto"/>
          </w:divBdr>
        </w:div>
        <w:div w:id="70667193">
          <w:marLeft w:val="0"/>
          <w:marRight w:val="0"/>
          <w:marTop w:val="0"/>
          <w:marBottom w:val="0"/>
          <w:divBdr>
            <w:top w:val="none" w:sz="0" w:space="0" w:color="auto"/>
            <w:left w:val="none" w:sz="0" w:space="0" w:color="auto"/>
            <w:bottom w:val="none" w:sz="0" w:space="0" w:color="auto"/>
            <w:right w:val="none" w:sz="0" w:space="0" w:color="auto"/>
          </w:divBdr>
        </w:div>
        <w:div w:id="481848797">
          <w:marLeft w:val="0"/>
          <w:marRight w:val="0"/>
          <w:marTop w:val="0"/>
          <w:marBottom w:val="0"/>
          <w:divBdr>
            <w:top w:val="none" w:sz="0" w:space="0" w:color="auto"/>
            <w:left w:val="none" w:sz="0" w:space="0" w:color="auto"/>
            <w:bottom w:val="none" w:sz="0" w:space="0" w:color="auto"/>
            <w:right w:val="none" w:sz="0" w:space="0" w:color="auto"/>
          </w:divBdr>
        </w:div>
        <w:div w:id="2064063557">
          <w:marLeft w:val="0"/>
          <w:marRight w:val="0"/>
          <w:marTop w:val="0"/>
          <w:marBottom w:val="0"/>
          <w:divBdr>
            <w:top w:val="none" w:sz="0" w:space="0" w:color="auto"/>
            <w:left w:val="none" w:sz="0" w:space="0" w:color="auto"/>
            <w:bottom w:val="none" w:sz="0" w:space="0" w:color="auto"/>
            <w:right w:val="none" w:sz="0" w:space="0" w:color="auto"/>
          </w:divBdr>
        </w:div>
      </w:divsChild>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61619860">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56018055">
      <w:bodyDiv w:val="1"/>
      <w:marLeft w:val="0"/>
      <w:marRight w:val="0"/>
      <w:marTop w:val="0"/>
      <w:marBottom w:val="0"/>
      <w:divBdr>
        <w:top w:val="none" w:sz="0" w:space="0" w:color="auto"/>
        <w:left w:val="none" w:sz="0" w:space="0" w:color="auto"/>
        <w:bottom w:val="none" w:sz="0" w:space="0" w:color="auto"/>
        <w:right w:val="none" w:sz="0" w:space="0" w:color="auto"/>
      </w:divBdr>
      <w:divsChild>
        <w:div w:id="147283697">
          <w:marLeft w:val="0"/>
          <w:marRight w:val="0"/>
          <w:marTop w:val="0"/>
          <w:marBottom w:val="0"/>
          <w:divBdr>
            <w:top w:val="none" w:sz="0" w:space="0" w:color="auto"/>
            <w:left w:val="none" w:sz="0" w:space="0" w:color="auto"/>
            <w:bottom w:val="none" w:sz="0" w:space="0" w:color="auto"/>
            <w:right w:val="none" w:sz="0" w:space="0" w:color="auto"/>
          </w:divBdr>
        </w:div>
        <w:div w:id="398673207">
          <w:marLeft w:val="0"/>
          <w:marRight w:val="0"/>
          <w:marTop w:val="0"/>
          <w:marBottom w:val="0"/>
          <w:divBdr>
            <w:top w:val="none" w:sz="0" w:space="0" w:color="auto"/>
            <w:left w:val="none" w:sz="0" w:space="0" w:color="auto"/>
            <w:bottom w:val="none" w:sz="0" w:space="0" w:color="auto"/>
            <w:right w:val="none" w:sz="0" w:space="0" w:color="auto"/>
          </w:divBdr>
        </w:div>
        <w:div w:id="1266839559">
          <w:marLeft w:val="0"/>
          <w:marRight w:val="0"/>
          <w:marTop w:val="0"/>
          <w:marBottom w:val="0"/>
          <w:divBdr>
            <w:top w:val="none" w:sz="0" w:space="0" w:color="auto"/>
            <w:left w:val="none" w:sz="0" w:space="0" w:color="auto"/>
            <w:bottom w:val="none" w:sz="0" w:space="0" w:color="auto"/>
            <w:right w:val="none" w:sz="0" w:space="0" w:color="auto"/>
          </w:divBdr>
        </w:div>
        <w:div w:id="1367833049">
          <w:marLeft w:val="0"/>
          <w:marRight w:val="0"/>
          <w:marTop w:val="0"/>
          <w:marBottom w:val="0"/>
          <w:divBdr>
            <w:top w:val="none" w:sz="0" w:space="0" w:color="auto"/>
            <w:left w:val="none" w:sz="0" w:space="0" w:color="auto"/>
            <w:bottom w:val="none" w:sz="0" w:space="0" w:color="auto"/>
            <w:right w:val="none" w:sz="0" w:space="0" w:color="auto"/>
          </w:divBdr>
        </w:div>
        <w:div w:id="1420712935">
          <w:marLeft w:val="0"/>
          <w:marRight w:val="0"/>
          <w:marTop w:val="0"/>
          <w:marBottom w:val="0"/>
          <w:divBdr>
            <w:top w:val="none" w:sz="0" w:space="0" w:color="auto"/>
            <w:left w:val="none" w:sz="0" w:space="0" w:color="auto"/>
            <w:bottom w:val="none" w:sz="0" w:space="0" w:color="auto"/>
            <w:right w:val="none" w:sz="0" w:space="0" w:color="auto"/>
          </w:divBdr>
        </w:div>
        <w:div w:id="1422140565">
          <w:marLeft w:val="0"/>
          <w:marRight w:val="0"/>
          <w:marTop w:val="0"/>
          <w:marBottom w:val="0"/>
          <w:divBdr>
            <w:top w:val="none" w:sz="0" w:space="0" w:color="auto"/>
            <w:left w:val="none" w:sz="0" w:space="0" w:color="auto"/>
            <w:bottom w:val="none" w:sz="0" w:space="0" w:color="auto"/>
            <w:right w:val="none" w:sz="0" w:space="0" w:color="auto"/>
          </w:divBdr>
        </w:div>
        <w:div w:id="1562253737">
          <w:marLeft w:val="0"/>
          <w:marRight w:val="0"/>
          <w:marTop w:val="0"/>
          <w:marBottom w:val="0"/>
          <w:divBdr>
            <w:top w:val="none" w:sz="0" w:space="0" w:color="auto"/>
            <w:left w:val="none" w:sz="0" w:space="0" w:color="auto"/>
            <w:bottom w:val="none" w:sz="0" w:space="0" w:color="auto"/>
            <w:right w:val="none" w:sz="0" w:space="0" w:color="auto"/>
          </w:divBdr>
        </w:div>
        <w:div w:id="1774788819">
          <w:marLeft w:val="0"/>
          <w:marRight w:val="0"/>
          <w:marTop w:val="0"/>
          <w:marBottom w:val="0"/>
          <w:divBdr>
            <w:top w:val="none" w:sz="0" w:space="0" w:color="auto"/>
            <w:left w:val="none" w:sz="0" w:space="0" w:color="auto"/>
            <w:bottom w:val="none" w:sz="0" w:space="0" w:color="auto"/>
            <w:right w:val="none" w:sz="0" w:space="0" w:color="auto"/>
          </w:divBdr>
        </w:div>
        <w:div w:id="1811170001">
          <w:marLeft w:val="0"/>
          <w:marRight w:val="0"/>
          <w:marTop w:val="0"/>
          <w:marBottom w:val="0"/>
          <w:divBdr>
            <w:top w:val="none" w:sz="0" w:space="0" w:color="auto"/>
            <w:left w:val="none" w:sz="0" w:space="0" w:color="auto"/>
            <w:bottom w:val="none" w:sz="0" w:space="0" w:color="auto"/>
            <w:right w:val="none" w:sz="0" w:space="0" w:color="auto"/>
          </w:divBdr>
        </w:div>
        <w:div w:id="1885022056">
          <w:marLeft w:val="0"/>
          <w:marRight w:val="0"/>
          <w:marTop w:val="0"/>
          <w:marBottom w:val="0"/>
          <w:divBdr>
            <w:top w:val="none" w:sz="0" w:space="0" w:color="auto"/>
            <w:left w:val="none" w:sz="0" w:space="0" w:color="auto"/>
            <w:bottom w:val="none" w:sz="0" w:space="0" w:color="auto"/>
            <w:right w:val="none" w:sz="0" w:space="0" w:color="auto"/>
          </w:divBdr>
        </w:div>
      </w:divsChild>
    </w:div>
    <w:div w:id="1969820121">
      <w:bodyDiv w:val="1"/>
      <w:marLeft w:val="0"/>
      <w:marRight w:val="0"/>
      <w:marTop w:val="0"/>
      <w:marBottom w:val="0"/>
      <w:divBdr>
        <w:top w:val="none" w:sz="0" w:space="0" w:color="auto"/>
        <w:left w:val="none" w:sz="0" w:space="0" w:color="auto"/>
        <w:bottom w:val="none" w:sz="0" w:space="0" w:color="auto"/>
        <w:right w:val="none" w:sz="0" w:space="0" w:color="auto"/>
      </w:divBdr>
    </w:div>
    <w:div w:id="1975600378">
      <w:bodyDiv w:val="1"/>
      <w:marLeft w:val="0"/>
      <w:marRight w:val="0"/>
      <w:marTop w:val="0"/>
      <w:marBottom w:val="0"/>
      <w:divBdr>
        <w:top w:val="none" w:sz="0" w:space="0" w:color="auto"/>
        <w:left w:val="none" w:sz="0" w:space="0" w:color="auto"/>
        <w:bottom w:val="none" w:sz="0" w:space="0" w:color="auto"/>
        <w:right w:val="none" w:sz="0" w:space="0" w:color="auto"/>
      </w:divBdr>
    </w:div>
    <w:div w:id="1989162898">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5398871">
      <w:bodyDiv w:val="1"/>
      <w:marLeft w:val="0"/>
      <w:marRight w:val="0"/>
      <w:marTop w:val="0"/>
      <w:marBottom w:val="0"/>
      <w:divBdr>
        <w:top w:val="none" w:sz="0" w:space="0" w:color="auto"/>
        <w:left w:val="none" w:sz="0" w:space="0" w:color="auto"/>
        <w:bottom w:val="none" w:sz="0" w:space="0" w:color="auto"/>
        <w:right w:val="none" w:sz="0" w:space="0" w:color="auto"/>
      </w:divBdr>
      <w:divsChild>
        <w:div w:id="158161894">
          <w:marLeft w:val="0"/>
          <w:marRight w:val="0"/>
          <w:marTop w:val="0"/>
          <w:marBottom w:val="0"/>
          <w:divBdr>
            <w:top w:val="none" w:sz="0" w:space="0" w:color="auto"/>
            <w:left w:val="none" w:sz="0" w:space="0" w:color="auto"/>
            <w:bottom w:val="none" w:sz="0" w:space="0" w:color="auto"/>
            <w:right w:val="none" w:sz="0" w:space="0" w:color="auto"/>
          </w:divBdr>
        </w:div>
        <w:div w:id="269433388">
          <w:marLeft w:val="0"/>
          <w:marRight w:val="0"/>
          <w:marTop w:val="0"/>
          <w:marBottom w:val="0"/>
          <w:divBdr>
            <w:top w:val="none" w:sz="0" w:space="0" w:color="auto"/>
            <w:left w:val="none" w:sz="0" w:space="0" w:color="auto"/>
            <w:bottom w:val="none" w:sz="0" w:space="0" w:color="auto"/>
            <w:right w:val="none" w:sz="0" w:space="0" w:color="auto"/>
          </w:divBdr>
        </w:div>
        <w:div w:id="627662847">
          <w:marLeft w:val="0"/>
          <w:marRight w:val="0"/>
          <w:marTop w:val="0"/>
          <w:marBottom w:val="0"/>
          <w:divBdr>
            <w:top w:val="none" w:sz="0" w:space="0" w:color="auto"/>
            <w:left w:val="none" w:sz="0" w:space="0" w:color="auto"/>
            <w:bottom w:val="none" w:sz="0" w:space="0" w:color="auto"/>
            <w:right w:val="none" w:sz="0" w:space="0" w:color="auto"/>
          </w:divBdr>
        </w:div>
        <w:div w:id="1052071741">
          <w:marLeft w:val="0"/>
          <w:marRight w:val="0"/>
          <w:marTop w:val="0"/>
          <w:marBottom w:val="0"/>
          <w:divBdr>
            <w:top w:val="none" w:sz="0" w:space="0" w:color="auto"/>
            <w:left w:val="none" w:sz="0" w:space="0" w:color="auto"/>
            <w:bottom w:val="none" w:sz="0" w:space="0" w:color="auto"/>
            <w:right w:val="none" w:sz="0" w:space="0" w:color="auto"/>
          </w:divBdr>
        </w:div>
        <w:div w:id="1218318734">
          <w:marLeft w:val="0"/>
          <w:marRight w:val="0"/>
          <w:marTop w:val="0"/>
          <w:marBottom w:val="0"/>
          <w:divBdr>
            <w:top w:val="none" w:sz="0" w:space="0" w:color="auto"/>
            <w:left w:val="none" w:sz="0" w:space="0" w:color="auto"/>
            <w:bottom w:val="none" w:sz="0" w:space="0" w:color="auto"/>
            <w:right w:val="none" w:sz="0" w:space="0" w:color="auto"/>
          </w:divBdr>
        </w:div>
        <w:div w:id="1319262464">
          <w:marLeft w:val="0"/>
          <w:marRight w:val="0"/>
          <w:marTop w:val="0"/>
          <w:marBottom w:val="0"/>
          <w:divBdr>
            <w:top w:val="none" w:sz="0" w:space="0" w:color="auto"/>
            <w:left w:val="none" w:sz="0" w:space="0" w:color="auto"/>
            <w:bottom w:val="none" w:sz="0" w:space="0" w:color="auto"/>
            <w:right w:val="none" w:sz="0" w:space="0" w:color="auto"/>
          </w:divBdr>
        </w:div>
        <w:div w:id="1465543510">
          <w:marLeft w:val="0"/>
          <w:marRight w:val="0"/>
          <w:marTop w:val="0"/>
          <w:marBottom w:val="0"/>
          <w:divBdr>
            <w:top w:val="none" w:sz="0" w:space="0" w:color="auto"/>
            <w:left w:val="none" w:sz="0" w:space="0" w:color="auto"/>
            <w:bottom w:val="none" w:sz="0" w:space="0" w:color="auto"/>
            <w:right w:val="none" w:sz="0" w:space="0" w:color="auto"/>
          </w:divBdr>
        </w:div>
        <w:div w:id="1515223801">
          <w:marLeft w:val="0"/>
          <w:marRight w:val="0"/>
          <w:marTop w:val="0"/>
          <w:marBottom w:val="0"/>
          <w:divBdr>
            <w:top w:val="none" w:sz="0" w:space="0" w:color="auto"/>
            <w:left w:val="none" w:sz="0" w:space="0" w:color="auto"/>
            <w:bottom w:val="none" w:sz="0" w:space="0" w:color="auto"/>
            <w:right w:val="none" w:sz="0" w:space="0" w:color="auto"/>
          </w:divBdr>
        </w:div>
        <w:div w:id="1526210591">
          <w:marLeft w:val="0"/>
          <w:marRight w:val="0"/>
          <w:marTop w:val="0"/>
          <w:marBottom w:val="0"/>
          <w:divBdr>
            <w:top w:val="none" w:sz="0" w:space="0" w:color="auto"/>
            <w:left w:val="none" w:sz="0" w:space="0" w:color="auto"/>
            <w:bottom w:val="none" w:sz="0" w:space="0" w:color="auto"/>
            <w:right w:val="none" w:sz="0" w:space="0" w:color="auto"/>
          </w:divBdr>
        </w:div>
        <w:div w:id="1610696021">
          <w:marLeft w:val="0"/>
          <w:marRight w:val="0"/>
          <w:marTop w:val="0"/>
          <w:marBottom w:val="0"/>
          <w:divBdr>
            <w:top w:val="none" w:sz="0" w:space="0" w:color="auto"/>
            <w:left w:val="none" w:sz="0" w:space="0" w:color="auto"/>
            <w:bottom w:val="none" w:sz="0" w:space="0" w:color="auto"/>
            <w:right w:val="none" w:sz="0" w:space="0" w:color="auto"/>
          </w:divBdr>
        </w:div>
        <w:div w:id="1651447221">
          <w:marLeft w:val="0"/>
          <w:marRight w:val="0"/>
          <w:marTop w:val="0"/>
          <w:marBottom w:val="0"/>
          <w:divBdr>
            <w:top w:val="none" w:sz="0" w:space="0" w:color="auto"/>
            <w:left w:val="none" w:sz="0" w:space="0" w:color="auto"/>
            <w:bottom w:val="none" w:sz="0" w:space="0" w:color="auto"/>
            <w:right w:val="none" w:sz="0" w:space="0" w:color="auto"/>
          </w:divBdr>
        </w:div>
        <w:div w:id="1785422991">
          <w:marLeft w:val="0"/>
          <w:marRight w:val="0"/>
          <w:marTop w:val="0"/>
          <w:marBottom w:val="0"/>
          <w:divBdr>
            <w:top w:val="none" w:sz="0" w:space="0" w:color="auto"/>
            <w:left w:val="none" w:sz="0" w:space="0" w:color="auto"/>
            <w:bottom w:val="none" w:sz="0" w:space="0" w:color="auto"/>
            <w:right w:val="none" w:sz="0" w:space="0" w:color="auto"/>
          </w:divBdr>
        </w:div>
        <w:div w:id="1853572668">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2017539294">
          <w:marLeft w:val="0"/>
          <w:marRight w:val="0"/>
          <w:marTop w:val="0"/>
          <w:marBottom w:val="0"/>
          <w:divBdr>
            <w:top w:val="none" w:sz="0" w:space="0" w:color="auto"/>
            <w:left w:val="none" w:sz="0" w:space="0" w:color="auto"/>
            <w:bottom w:val="none" w:sz="0" w:space="0" w:color="auto"/>
            <w:right w:val="none" w:sz="0" w:space="0" w:color="auto"/>
          </w:divBdr>
        </w:div>
        <w:div w:id="2044791114">
          <w:marLeft w:val="0"/>
          <w:marRight w:val="0"/>
          <w:marTop w:val="0"/>
          <w:marBottom w:val="0"/>
          <w:divBdr>
            <w:top w:val="none" w:sz="0" w:space="0" w:color="auto"/>
            <w:left w:val="none" w:sz="0" w:space="0" w:color="auto"/>
            <w:bottom w:val="none" w:sz="0" w:space="0" w:color="auto"/>
            <w:right w:val="none" w:sz="0" w:space="0" w:color="auto"/>
          </w:divBdr>
        </w:div>
        <w:div w:id="2070881803">
          <w:marLeft w:val="0"/>
          <w:marRight w:val="0"/>
          <w:marTop w:val="0"/>
          <w:marBottom w:val="0"/>
          <w:divBdr>
            <w:top w:val="none" w:sz="0" w:space="0" w:color="auto"/>
            <w:left w:val="none" w:sz="0" w:space="0" w:color="auto"/>
            <w:bottom w:val="none" w:sz="0" w:space="0" w:color="auto"/>
            <w:right w:val="none" w:sz="0" w:space="0" w:color="auto"/>
          </w:divBdr>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footer" Target="footer4.xml"/><Relationship Id="rId15" Type="http://schemas.openxmlformats.org/officeDocument/2006/relationships/header" Target="header2.xml"/><Relationship Id="rId16" Type="http://schemas.openxmlformats.org/officeDocument/2006/relationships/footer" Target="footer5.xml"/><Relationship Id="rId17" Type="http://schemas.openxmlformats.org/officeDocument/2006/relationships/comments" Target="comments.xml"/><Relationship Id="rId18" Type="http://schemas.microsoft.com/office/2011/relationships/commentsExtended" Target="commentsExtended.xml"/><Relationship Id="rId19" Type="http://schemas.openxmlformats.org/officeDocument/2006/relationships/footer" Target="footer6.xml"/><Relationship Id="rId63" Type="http://schemas.openxmlformats.org/officeDocument/2006/relationships/header" Target="header4.xml"/><Relationship Id="rId64" Type="http://schemas.openxmlformats.org/officeDocument/2006/relationships/footer" Target="footer7.xml"/><Relationship Id="rId65" Type="http://schemas.openxmlformats.org/officeDocument/2006/relationships/hyperlink" Target="https://github.com/RebecaPaz/TFG_RebecadelaPaz/tree/master/RebecadelaPaz" TargetMode="External"/><Relationship Id="rId66" Type="http://schemas.openxmlformats.org/officeDocument/2006/relationships/hyperlink" Target="https://github.com/RebecaPaz/TFG_RebecadelaPaz/tree/master/RebecadelaPaz" TargetMode="External"/><Relationship Id="rId67" Type="http://schemas.openxmlformats.org/officeDocument/2006/relationships/image" Target="media/image30.png"/><Relationship Id="rId68" Type="http://schemas.openxmlformats.org/officeDocument/2006/relationships/image" Target="media/image31.png"/><Relationship Id="rId69" Type="http://schemas.openxmlformats.org/officeDocument/2006/relationships/image" Target="media/image32.png"/><Relationship Id="rId50" Type="http://schemas.openxmlformats.org/officeDocument/2006/relationships/image" Target="media/image28.emf"/><Relationship Id="rId51" Type="http://schemas.openxmlformats.org/officeDocument/2006/relationships/image" Target="media/image29.png"/><Relationship Id="rId52" Type="http://schemas.openxmlformats.org/officeDocument/2006/relationships/hyperlink" Target="https://nlp.stanford.edu/software/nndep.shtml" TargetMode="External"/><Relationship Id="rId53" Type="http://schemas.openxmlformats.org/officeDocument/2006/relationships/hyperlink" Target="https://nlp.stanford.edu/software/stanford-dependencies.shtml" TargetMode="External"/><Relationship Id="rId54" Type="http://schemas.openxmlformats.org/officeDocument/2006/relationships/hyperlink" Target="https://nlp.stanford.edu/software/lex-parser.shtml" TargetMode="External"/><Relationship Id="rId55" Type="http://schemas.openxmlformats.org/officeDocument/2006/relationships/hyperlink" Target="https://nlp.stanford.edu/software/srparser.shtml" TargetMode="External"/><Relationship Id="rId56" Type="http://schemas.openxmlformats.org/officeDocument/2006/relationships/hyperlink" Target="https://stanfordnlp.github.io/CoreNLP/" TargetMode="External"/><Relationship Id="rId57" Type="http://schemas.openxmlformats.org/officeDocument/2006/relationships/hyperlink" Target="https://research.googleblog.com/2016/05/announcing-syntaxnet-worlds-most.html" TargetMode="External"/><Relationship Id="rId58" Type="http://schemas.openxmlformats.org/officeDocument/2006/relationships/hyperlink" Target="https://research.googleblog.com/2016/08/meet-parseys-cousins-syntax-for-40.html" TargetMode="External"/><Relationship Id="rId59" Type="http://schemas.openxmlformats.org/officeDocument/2006/relationships/hyperlink" Target="https://research.googleblog.com/2016/08/meet-parseys-cousins-syntax-for-40.html" TargetMode="External"/><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emf"/><Relationship Id="rId33" Type="http://schemas.openxmlformats.org/officeDocument/2006/relationships/image" Target="media/image11.png"/><Relationship Id="rId34" Type="http://schemas.openxmlformats.org/officeDocument/2006/relationships/image" Target="media/image12.emf"/><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png"/><Relationship Id="rId20" Type="http://schemas.openxmlformats.org/officeDocument/2006/relationships/image" Target="media/image3.png"/><Relationship Id="rId21" Type="http://schemas.openxmlformats.org/officeDocument/2006/relationships/hyperlink" Target="https://es.wikipedia.org/wiki/Palabra" TargetMode="External"/><Relationship Id="rId22" Type="http://schemas.openxmlformats.org/officeDocument/2006/relationships/hyperlink" Target="https://es.wikipedia.org/wiki/Oraci%C3%B3n_%28gram%C3%A1tica%29" TargetMode="External"/><Relationship Id="rId23" Type="http://schemas.openxmlformats.org/officeDocument/2006/relationships/hyperlink" Target="https://es.wikipedia.org/wiki/Conjunto_parcialmente_ordenado" TargetMode="External"/><Relationship Id="rId24" Type="http://schemas.openxmlformats.org/officeDocument/2006/relationships/hyperlink" Target="https://es.wikipedia.org/wiki/%C3%81rbol_%28teor%C3%ADa_de_grafos%29" TargetMode="External"/><Relationship Id="rId25" Type="http://schemas.openxmlformats.org/officeDocument/2006/relationships/hyperlink" Target="https://es.wikipedia.org/wiki/Interpretaci%C3%B3n" TargetMode="External"/><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hyperlink" Target="https://github.com/RebecaPaz/TFG_RebecadelaPaz/tree/master/RebecadelaPaz" TargetMode="External"/><Relationship Id="rId76" Type="http://schemas.openxmlformats.org/officeDocument/2006/relationships/footer" Target="footer8.xml"/><Relationship Id="rId77" Type="http://schemas.openxmlformats.org/officeDocument/2006/relationships/fontTable" Target="fontTable.xml"/><Relationship Id="rId78" Type="http://schemas.microsoft.com/office/2011/relationships/people" Target="people.xml"/><Relationship Id="rId79" Type="http://schemas.openxmlformats.org/officeDocument/2006/relationships/theme" Target="theme/theme1.xml"/><Relationship Id="rId60" Type="http://schemas.openxmlformats.org/officeDocument/2006/relationships/hyperlink" Target="http://universaldependencies.org" TargetMode="External"/><Relationship Id="rId61" Type="http://schemas.openxmlformats.org/officeDocument/2006/relationships/hyperlink" Target="http://universaldependencies.org/format.html" TargetMode="External"/><Relationship Id="rId62" Type="http://schemas.openxmlformats.org/officeDocument/2006/relationships/header" Target="header3.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78406-70EA-1246-ABF9-7B7167C1A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59</Pages>
  <Words>15468</Words>
  <Characters>85077</Characters>
  <Application>Microsoft Macintosh Word</Application>
  <DocSecurity>0</DocSecurity>
  <Lines>708</Lines>
  <Paragraphs>200</Paragraphs>
  <ScaleCrop>false</ScaleCrop>
  <HeadingPairs>
    <vt:vector size="2" baseType="variant">
      <vt:variant>
        <vt:lpstr>Título</vt:lpstr>
      </vt:variant>
      <vt:variant>
        <vt:i4>1</vt:i4>
      </vt:variant>
    </vt:vector>
  </HeadingPairs>
  <TitlesOfParts>
    <vt:vector size="1" baseType="lpstr">
      <vt:lpstr>Plantillas PFC Ing Telecomunicacion EPS-UAM</vt:lpstr>
    </vt:vector>
  </TitlesOfParts>
  <Company>EPS-UAM</Company>
  <LinksUpToDate>false</LinksUpToDate>
  <CharactersWithSpaces>100345</CharactersWithSpaces>
  <SharedDoc>false</SharedDoc>
  <HLinks>
    <vt:vector size="498" baseType="variant">
      <vt:variant>
        <vt:i4>3670119</vt:i4>
      </vt:variant>
      <vt:variant>
        <vt:i4>579</vt:i4>
      </vt:variant>
      <vt:variant>
        <vt:i4>0</vt:i4>
      </vt:variant>
      <vt:variant>
        <vt:i4>5</vt:i4>
      </vt:variant>
      <vt:variant>
        <vt:lpwstr>https://www.thoughtco.com/g00/what-is-a-lemma-1691108?i10c.referrer=https%3A%2F%2Fwww.google.es%2F</vt:lpwstr>
      </vt:variant>
      <vt:variant>
        <vt:lpwstr/>
      </vt:variant>
      <vt:variant>
        <vt:i4>65560</vt:i4>
      </vt:variant>
      <vt:variant>
        <vt:i4>576</vt:i4>
      </vt:variant>
      <vt:variant>
        <vt:i4>0</vt:i4>
      </vt:variant>
      <vt:variant>
        <vt:i4>5</vt:i4>
      </vt:variant>
      <vt:variant>
        <vt:lpwstr>http://masterrussian.com/aa052000a.shtml</vt:lpwstr>
      </vt:variant>
      <vt:variant>
        <vt:lpwstr/>
      </vt:variant>
      <vt:variant>
        <vt:i4>524306</vt:i4>
      </vt:variant>
      <vt:variant>
        <vt:i4>573</vt:i4>
      </vt:variant>
      <vt:variant>
        <vt:i4>0</vt:i4>
      </vt:variant>
      <vt:variant>
        <vt:i4>5</vt:i4>
      </vt:variant>
      <vt:variant>
        <vt:lpwstr>http://sitios.velka-slavia.com/ucebniki/curso-de-ruso/la-declinacion</vt:lpwstr>
      </vt:variant>
      <vt:variant>
        <vt:lpwstr/>
      </vt:variant>
      <vt:variant>
        <vt:i4>5570664</vt:i4>
      </vt:variant>
      <vt:variant>
        <vt:i4>570</vt:i4>
      </vt:variant>
      <vt:variant>
        <vt:i4>0</vt:i4>
      </vt:variant>
      <vt:variant>
        <vt:i4>5</vt:i4>
      </vt:variant>
      <vt:variant>
        <vt:lpwstr>http://universaldependencies.org/</vt:lpwstr>
      </vt:variant>
      <vt:variant>
        <vt:lpwstr/>
      </vt:variant>
      <vt:variant>
        <vt:i4>1441819</vt:i4>
      </vt:variant>
      <vt:variant>
        <vt:i4>567</vt:i4>
      </vt:variant>
      <vt:variant>
        <vt:i4>0</vt:i4>
      </vt:variant>
      <vt:variant>
        <vt:i4>5</vt:i4>
      </vt:variant>
      <vt:variant>
        <vt:lpwstr>http://universaldependencies.org/format.html</vt:lpwstr>
      </vt:variant>
      <vt:variant>
        <vt:lpwstr/>
      </vt:variant>
      <vt:variant>
        <vt:i4>8126479</vt:i4>
      </vt:variant>
      <vt:variant>
        <vt:i4>564</vt:i4>
      </vt:variant>
      <vt:variant>
        <vt:i4>0</vt:i4>
      </vt:variant>
      <vt:variant>
        <vt:i4>5</vt:i4>
      </vt:variant>
      <vt:variant>
        <vt:lpwstr>https://nlp.stanford.edu/pubs/USD_LREC14_paper_camera_ready.pdf</vt:lpwstr>
      </vt:variant>
      <vt:variant>
        <vt:lpwstr/>
      </vt:variant>
      <vt:variant>
        <vt:i4>5570570</vt:i4>
      </vt:variant>
      <vt:variant>
        <vt:i4>561</vt:i4>
      </vt:variant>
      <vt:variant>
        <vt:i4>0</vt:i4>
      </vt:variant>
      <vt:variant>
        <vt:i4>5</vt:i4>
      </vt:variant>
      <vt:variant>
        <vt:lpwstr>https://nlp.stanford.edu/software/dependencies_manual.pdf</vt:lpwstr>
      </vt:variant>
      <vt:variant>
        <vt:lpwstr/>
      </vt:variant>
      <vt:variant>
        <vt:i4>1441882</vt:i4>
      </vt:variant>
      <vt:variant>
        <vt:i4>558</vt:i4>
      </vt:variant>
      <vt:variant>
        <vt:i4>0</vt:i4>
      </vt:variant>
      <vt:variant>
        <vt:i4>5</vt:i4>
      </vt:variant>
      <vt:variant>
        <vt:lpwstr>https://nlp.stanford.edu/~sebschu/pubs/schuster-manning-lrec2016.pdf</vt:lpwstr>
      </vt:variant>
      <vt:variant>
        <vt:lpwstr/>
      </vt:variant>
      <vt:variant>
        <vt:i4>4128881</vt:i4>
      </vt:variant>
      <vt:variant>
        <vt:i4>555</vt:i4>
      </vt:variant>
      <vt:variant>
        <vt:i4>0</vt:i4>
      </vt:variant>
      <vt:variant>
        <vt:i4>5</vt:i4>
      </vt:variant>
      <vt:variant>
        <vt:lpwstr>https://nlp.stanford.edu/software/stanford-dependencies.shtml</vt:lpwstr>
      </vt:variant>
      <vt:variant>
        <vt:lpwstr>English</vt:lpwstr>
      </vt:variant>
      <vt:variant>
        <vt:i4>1310749</vt:i4>
      </vt:variant>
      <vt:variant>
        <vt:i4>552</vt:i4>
      </vt:variant>
      <vt:variant>
        <vt:i4>0</vt:i4>
      </vt:variant>
      <vt:variant>
        <vt:i4>5</vt:i4>
      </vt:variant>
      <vt:variant>
        <vt:lpwstr>https://nlp.stanford.edu/software/srparser.shtml</vt:lpwstr>
      </vt:variant>
      <vt:variant>
        <vt:lpwstr/>
      </vt:variant>
      <vt:variant>
        <vt:i4>5046323</vt:i4>
      </vt:variant>
      <vt:variant>
        <vt:i4>549</vt:i4>
      </vt:variant>
      <vt:variant>
        <vt:i4>0</vt:i4>
      </vt:variant>
      <vt:variant>
        <vt:i4>5</vt:i4>
      </vt:variant>
      <vt:variant>
        <vt:lpwstr>https://nlp.stanford.edu/software/nndep.shtml</vt:lpwstr>
      </vt:variant>
      <vt:variant>
        <vt:lpwstr/>
      </vt:variant>
      <vt:variant>
        <vt:i4>5767189</vt:i4>
      </vt:variant>
      <vt:variant>
        <vt:i4>546</vt:i4>
      </vt:variant>
      <vt:variant>
        <vt:i4>0</vt:i4>
      </vt:variant>
      <vt:variant>
        <vt:i4>5</vt:i4>
      </vt:variant>
      <vt:variant>
        <vt:lpwstr>http://www.w3.org/TR/REC-xml</vt:lpwstr>
      </vt:variant>
      <vt:variant>
        <vt:lpwstr/>
      </vt:variant>
      <vt:variant>
        <vt:i4>1179655</vt:i4>
      </vt:variant>
      <vt:variant>
        <vt:i4>417</vt:i4>
      </vt:variant>
      <vt:variant>
        <vt:i4>0</vt:i4>
      </vt:variant>
      <vt:variant>
        <vt:i4>5</vt:i4>
      </vt:variant>
      <vt:variant>
        <vt:lpwstr>https://es.wikipedia.org/wiki/Interpretaci%C3%B3n</vt:lpwstr>
      </vt:variant>
      <vt:variant>
        <vt:lpwstr>Interpretaci.C3.B3n.2C_representaci.C3.B3n_y_axiomatizaci.C3.B3n</vt:lpwstr>
      </vt:variant>
      <vt:variant>
        <vt:i4>3014729</vt:i4>
      </vt:variant>
      <vt:variant>
        <vt:i4>414</vt:i4>
      </vt:variant>
      <vt:variant>
        <vt:i4>0</vt:i4>
      </vt:variant>
      <vt:variant>
        <vt:i4>5</vt:i4>
      </vt:variant>
      <vt:variant>
        <vt:lpwstr>https://es.wikipedia.org/wiki/%C3%81rbol_%28teor%C3%ADa_de_grafos%29</vt:lpwstr>
      </vt:variant>
      <vt:variant>
        <vt:lpwstr/>
      </vt:variant>
      <vt:variant>
        <vt:i4>6553635</vt:i4>
      </vt:variant>
      <vt:variant>
        <vt:i4>411</vt:i4>
      </vt:variant>
      <vt:variant>
        <vt:i4>0</vt:i4>
      </vt:variant>
      <vt:variant>
        <vt:i4>5</vt:i4>
      </vt:variant>
      <vt:variant>
        <vt:lpwstr>https://es.wikipedia.org/wiki/Conjunto_parcialmente_ordenado</vt:lpwstr>
      </vt:variant>
      <vt:variant>
        <vt:lpwstr/>
      </vt:variant>
      <vt:variant>
        <vt:i4>7602289</vt:i4>
      </vt:variant>
      <vt:variant>
        <vt:i4>408</vt:i4>
      </vt:variant>
      <vt:variant>
        <vt:i4>0</vt:i4>
      </vt:variant>
      <vt:variant>
        <vt:i4>5</vt:i4>
      </vt:variant>
      <vt:variant>
        <vt:lpwstr>https://es.wikipedia.org/wiki/Oraci%C3%B3n_%28gram%C3%A1tica%29</vt:lpwstr>
      </vt:variant>
      <vt:variant>
        <vt:lpwstr/>
      </vt:variant>
      <vt:variant>
        <vt:i4>4325483</vt:i4>
      </vt:variant>
      <vt:variant>
        <vt:i4>405</vt:i4>
      </vt:variant>
      <vt:variant>
        <vt:i4>0</vt:i4>
      </vt:variant>
      <vt:variant>
        <vt:i4>5</vt:i4>
      </vt:variant>
      <vt:variant>
        <vt:lpwstr>https://es.wikipedia.org/wiki/Palabra</vt:lpwstr>
      </vt:variant>
      <vt:variant>
        <vt:lpwstr/>
      </vt:variant>
      <vt:variant>
        <vt:i4>1376263</vt:i4>
      </vt:variant>
      <vt:variant>
        <vt:i4>395</vt:i4>
      </vt:variant>
      <vt:variant>
        <vt:i4>0</vt:i4>
      </vt:variant>
      <vt:variant>
        <vt:i4>5</vt:i4>
      </vt:variant>
      <vt:variant>
        <vt:lpwstr/>
      </vt:variant>
      <vt:variant>
        <vt:lpwstr>_Toc485833411</vt:lpwstr>
      </vt:variant>
      <vt:variant>
        <vt:i4>1376262</vt:i4>
      </vt:variant>
      <vt:variant>
        <vt:i4>389</vt:i4>
      </vt:variant>
      <vt:variant>
        <vt:i4>0</vt:i4>
      </vt:variant>
      <vt:variant>
        <vt:i4>5</vt:i4>
      </vt:variant>
      <vt:variant>
        <vt:lpwstr/>
      </vt:variant>
      <vt:variant>
        <vt:lpwstr>_Toc485833410</vt:lpwstr>
      </vt:variant>
      <vt:variant>
        <vt:i4>1310735</vt:i4>
      </vt:variant>
      <vt:variant>
        <vt:i4>383</vt:i4>
      </vt:variant>
      <vt:variant>
        <vt:i4>0</vt:i4>
      </vt:variant>
      <vt:variant>
        <vt:i4>5</vt:i4>
      </vt:variant>
      <vt:variant>
        <vt:lpwstr/>
      </vt:variant>
      <vt:variant>
        <vt:lpwstr>_Toc485833409</vt:lpwstr>
      </vt:variant>
      <vt:variant>
        <vt:i4>1310734</vt:i4>
      </vt:variant>
      <vt:variant>
        <vt:i4>377</vt:i4>
      </vt:variant>
      <vt:variant>
        <vt:i4>0</vt:i4>
      </vt:variant>
      <vt:variant>
        <vt:i4>5</vt:i4>
      </vt:variant>
      <vt:variant>
        <vt:lpwstr/>
      </vt:variant>
      <vt:variant>
        <vt:lpwstr>_Toc485833408</vt:lpwstr>
      </vt:variant>
      <vt:variant>
        <vt:i4>1310721</vt:i4>
      </vt:variant>
      <vt:variant>
        <vt:i4>371</vt:i4>
      </vt:variant>
      <vt:variant>
        <vt:i4>0</vt:i4>
      </vt:variant>
      <vt:variant>
        <vt:i4>5</vt:i4>
      </vt:variant>
      <vt:variant>
        <vt:lpwstr/>
      </vt:variant>
      <vt:variant>
        <vt:lpwstr>_Toc485833407</vt:lpwstr>
      </vt:variant>
      <vt:variant>
        <vt:i4>1310720</vt:i4>
      </vt:variant>
      <vt:variant>
        <vt:i4>365</vt:i4>
      </vt:variant>
      <vt:variant>
        <vt:i4>0</vt:i4>
      </vt:variant>
      <vt:variant>
        <vt:i4>5</vt:i4>
      </vt:variant>
      <vt:variant>
        <vt:lpwstr/>
      </vt:variant>
      <vt:variant>
        <vt:lpwstr>_Toc485833406</vt:lpwstr>
      </vt:variant>
      <vt:variant>
        <vt:i4>1310723</vt:i4>
      </vt:variant>
      <vt:variant>
        <vt:i4>359</vt:i4>
      </vt:variant>
      <vt:variant>
        <vt:i4>0</vt:i4>
      </vt:variant>
      <vt:variant>
        <vt:i4>5</vt:i4>
      </vt:variant>
      <vt:variant>
        <vt:lpwstr/>
      </vt:variant>
      <vt:variant>
        <vt:lpwstr>_Toc485833405</vt:lpwstr>
      </vt:variant>
      <vt:variant>
        <vt:i4>1310722</vt:i4>
      </vt:variant>
      <vt:variant>
        <vt:i4>353</vt:i4>
      </vt:variant>
      <vt:variant>
        <vt:i4>0</vt:i4>
      </vt:variant>
      <vt:variant>
        <vt:i4>5</vt:i4>
      </vt:variant>
      <vt:variant>
        <vt:lpwstr/>
      </vt:variant>
      <vt:variant>
        <vt:lpwstr>_Toc485833404</vt:lpwstr>
      </vt:variant>
      <vt:variant>
        <vt:i4>1310725</vt:i4>
      </vt:variant>
      <vt:variant>
        <vt:i4>347</vt:i4>
      </vt:variant>
      <vt:variant>
        <vt:i4>0</vt:i4>
      </vt:variant>
      <vt:variant>
        <vt:i4>5</vt:i4>
      </vt:variant>
      <vt:variant>
        <vt:lpwstr/>
      </vt:variant>
      <vt:variant>
        <vt:lpwstr>_Toc485833403</vt:lpwstr>
      </vt:variant>
      <vt:variant>
        <vt:i4>1310724</vt:i4>
      </vt:variant>
      <vt:variant>
        <vt:i4>341</vt:i4>
      </vt:variant>
      <vt:variant>
        <vt:i4>0</vt:i4>
      </vt:variant>
      <vt:variant>
        <vt:i4>5</vt:i4>
      </vt:variant>
      <vt:variant>
        <vt:lpwstr/>
      </vt:variant>
      <vt:variant>
        <vt:lpwstr>_Toc485833402</vt:lpwstr>
      </vt:variant>
      <vt:variant>
        <vt:i4>1310727</vt:i4>
      </vt:variant>
      <vt:variant>
        <vt:i4>335</vt:i4>
      </vt:variant>
      <vt:variant>
        <vt:i4>0</vt:i4>
      </vt:variant>
      <vt:variant>
        <vt:i4>5</vt:i4>
      </vt:variant>
      <vt:variant>
        <vt:lpwstr/>
      </vt:variant>
      <vt:variant>
        <vt:lpwstr>_Toc485833401</vt:lpwstr>
      </vt:variant>
      <vt:variant>
        <vt:i4>1310726</vt:i4>
      </vt:variant>
      <vt:variant>
        <vt:i4>329</vt:i4>
      </vt:variant>
      <vt:variant>
        <vt:i4>0</vt:i4>
      </vt:variant>
      <vt:variant>
        <vt:i4>5</vt:i4>
      </vt:variant>
      <vt:variant>
        <vt:lpwstr/>
      </vt:variant>
      <vt:variant>
        <vt:lpwstr>_Toc485833400</vt:lpwstr>
      </vt:variant>
      <vt:variant>
        <vt:i4>1900552</vt:i4>
      </vt:variant>
      <vt:variant>
        <vt:i4>323</vt:i4>
      </vt:variant>
      <vt:variant>
        <vt:i4>0</vt:i4>
      </vt:variant>
      <vt:variant>
        <vt:i4>5</vt:i4>
      </vt:variant>
      <vt:variant>
        <vt:lpwstr/>
      </vt:variant>
      <vt:variant>
        <vt:lpwstr>_Toc485833399</vt:lpwstr>
      </vt:variant>
      <vt:variant>
        <vt:i4>1900553</vt:i4>
      </vt:variant>
      <vt:variant>
        <vt:i4>317</vt:i4>
      </vt:variant>
      <vt:variant>
        <vt:i4>0</vt:i4>
      </vt:variant>
      <vt:variant>
        <vt:i4>5</vt:i4>
      </vt:variant>
      <vt:variant>
        <vt:lpwstr/>
      </vt:variant>
      <vt:variant>
        <vt:lpwstr>_Toc485833398</vt:lpwstr>
      </vt:variant>
      <vt:variant>
        <vt:i4>1900550</vt:i4>
      </vt:variant>
      <vt:variant>
        <vt:i4>311</vt:i4>
      </vt:variant>
      <vt:variant>
        <vt:i4>0</vt:i4>
      </vt:variant>
      <vt:variant>
        <vt:i4>5</vt:i4>
      </vt:variant>
      <vt:variant>
        <vt:lpwstr/>
      </vt:variant>
      <vt:variant>
        <vt:lpwstr>_Toc485833397</vt:lpwstr>
      </vt:variant>
      <vt:variant>
        <vt:i4>1900551</vt:i4>
      </vt:variant>
      <vt:variant>
        <vt:i4>305</vt:i4>
      </vt:variant>
      <vt:variant>
        <vt:i4>0</vt:i4>
      </vt:variant>
      <vt:variant>
        <vt:i4>5</vt:i4>
      </vt:variant>
      <vt:variant>
        <vt:lpwstr/>
      </vt:variant>
      <vt:variant>
        <vt:lpwstr>_Toc485833396</vt:lpwstr>
      </vt:variant>
      <vt:variant>
        <vt:i4>1900548</vt:i4>
      </vt:variant>
      <vt:variant>
        <vt:i4>299</vt:i4>
      </vt:variant>
      <vt:variant>
        <vt:i4>0</vt:i4>
      </vt:variant>
      <vt:variant>
        <vt:i4>5</vt:i4>
      </vt:variant>
      <vt:variant>
        <vt:lpwstr/>
      </vt:variant>
      <vt:variant>
        <vt:lpwstr>_Toc485833395</vt:lpwstr>
      </vt:variant>
      <vt:variant>
        <vt:i4>1900549</vt:i4>
      </vt:variant>
      <vt:variant>
        <vt:i4>293</vt:i4>
      </vt:variant>
      <vt:variant>
        <vt:i4>0</vt:i4>
      </vt:variant>
      <vt:variant>
        <vt:i4>5</vt:i4>
      </vt:variant>
      <vt:variant>
        <vt:lpwstr/>
      </vt:variant>
      <vt:variant>
        <vt:lpwstr>_Toc485833394</vt:lpwstr>
      </vt:variant>
      <vt:variant>
        <vt:i4>1900546</vt:i4>
      </vt:variant>
      <vt:variant>
        <vt:i4>287</vt:i4>
      </vt:variant>
      <vt:variant>
        <vt:i4>0</vt:i4>
      </vt:variant>
      <vt:variant>
        <vt:i4>5</vt:i4>
      </vt:variant>
      <vt:variant>
        <vt:lpwstr/>
      </vt:variant>
      <vt:variant>
        <vt:lpwstr>_Toc485833393</vt:lpwstr>
      </vt:variant>
      <vt:variant>
        <vt:i4>1900544</vt:i4>
      </vt:variant>
      <vt:variant>
        <vt:i4>281</vt:i4>
      </vt:variant>
      <vt:variant>
        <vt:i4>0</vt:i4>
      </vt:variant>
      <vt:variant>
        <vt:i4>5</vt:i4>
      </vt:variant>
      <vt:variant>
        <vt:lpwstr/>
      </vt:variant>
      <vt:variant>
        <vt:lpwstr>_Toc485833391</vt:lpwstr>
      </vt:variant>
      <vt:variant>
        <vt:i4>1900545</vt:i4>
      </vt:variant>
      <vt:variant>
        <vt:i4>275</vt:i4>
      </vt:variant>
      <vt:variant>
        <vt:i4>0</vt:i4>
      </vt:variant>
      <vt:variant>
        <vt:i4>5</vt:i4>
      </vt:variant>
      <vt:variant>
        <vt:lpwstr/>
      </vt:variant>
      <vt:variant>
        <vt:lpwstr>_Toc485833390</vt:lpwstr>
      </vt:variant>
      <vt:variant>
        <vt:i4>1835016</vt:i4>
      </vt:variant>
      <vt:variant>
        <vt:i4>269</vt:i4>
      </vt:variant>
      <vt:variant>
        <vt:i4>0</vt:i4>
      </vt:variant>
      <vt:variant>
        <vt:i4>5</vt:i4>
      </vt:variant>
      <vt:variant>
        <vt:lpwstr/>
      </vt:variant>
      <vt:variant>
        <vt:lpwstr>_Toc485833389</vt:lpwstr>
      </vt:variant>
      <vt:variant>
        <vt:i4>1835017</vt:i4>
      </vt:variant>
      <vt:variant>
        <vt:i4>263</vt:i4>
      </vt:variant>
      <vt:variant>
        <vt:i4>0</vt:i4>
      </vt:variant>
      <vt:variant>
        <vt:i4>5</vt:i4>
      </vt:variant>
      <vt:variant>
        <vt:lpwstr/>
      </vt:variant>
      <vt:variant>
        <vt:lpwstr>_Toc485833388</vt:lpwstr>
      </vt:variant>
      <vt:variant>
        <vt:i4>1835014</vt:i4>
      </vt:variant>
      <vt:variant>
        <vt:i4>257</vt:i4>
      </vt:variant>
      <vt:variant>
        <vt:i4>0</vt:i4>
      </vt:variant>
      <vt:variant>
        <vt:i4>5</vt:i4>
      </vt:variant>
      <vt:variant>
        <vt:lpwstr/>
      </vt:variant>
      <vt:variant>
        <vt:lpwstr>_Toc485833387</vt:lpwstr>
      </vt:variant>
      <vt:variant>
        <vt:i4>1835015</vt:i4>
      </vt:variant>
      <vt:variant>
        <vt:i4>251</vt:i4>
      </vt:variant>
      <vt:variant>
        <vt:i4>0</vt:i4>
      </vt:variant>
      <vt:variant>
        <vt:i4>5</vt:i4>
      </vt:variant>
      <vt:variant>
        <vt:lpwstr/>
      </vt:variant>
      <vt:variant>
        <vt:lpwstr>_Toc485833386</vt:lpwstr>
      </vt:variant>
      <vt:variant>
        <vt:i4>1835012</vt:i4>
      </vt:variant>
      <vt:variant>
        <vt:i4>245</vt:i4>
      </vt:variant>
      <vt:variant>
        <vt:i4>0</vt:i4>
      </vt:variant>
      <vt:variant>
        <vt:i4>5</vt:i4>
      </vt:variant>
      <vt:variant>
        <vt:lpwstr/>
      </vt:variant>
      <vt:variant>
        <vt:lpwstr>_Toc485833385</vt:lpwstr>
      </vt:variant>
      <vt:variant>
        <vt:i4>1835013</vt:i4>
      </vt:variant>
      <vt:variant>
        <vt:i4>239</vt:i4>
      </vt:variant>
      <vt:variant>
        <vt:i4>0</vt:i4>
      </vt:variant>
      <vt:variant>
        <vt:i4>5</vt:i4>
      </vt:variant>
      <vt:variant>
        <vt:lpwstr/>
      </vt:variant>
      <vt:variant>
        <vt:lpwstr>_Toc485833384</vt:lpwstr>
      </vt:variant>
      <vt:variant>
        <vt:i4>1835010</vt:i4>
      </vt:variant>
      <vt:variant>
        <vt:i4>233</vt:i4>
      </vt:variant>
      <vt:variant>
        <vt:i4>0</vt:i4>
      </vt:variant>
      <vt:variant>
        <vt:i4>5</vt:i4>
      </vt:variant>
      <vt:variant>
        <vt:lpwstr/>
      </vt:variant>
      <vt:variant>
        <vt:lpwstr>_Toc485833383</vt:lpwstr>
      </vt:variant>
      <vt:variant>
        <vt:i4>1835011</vt:i4>
      </vt:variant>
      <vt:variant>
        <vt:i4>227</vt:i4>
      </vt:variant>
      <vt:variant>
        <vt:i4>0</vt:i4>
      </vt:variant>
      <vt:variant>
        <vt:i4>5</vt:i4>
      </vt:variant>
      <vt:variant>
        <vt:lpwstr/>
      </vt:variant>
      <vt:variant>
        <vt:lpwstr>_Toc485833382</vt:lpwstr>
      </vt:variant>
      <vt:variant>
        <vt:i4>1507332</vt:i4>
      </vt:variant>
      <vt:variant>
        <vt:i4>218</vt:i4>
      </vt:variant>
      <vt:variant>
        <vt:i4>0</vt:i4>
      </vt:variant>
      <vt:variant>
        <vt:i4>5</vt:i4>
      </vt:variant>
      <vt:variant>
        <vt:lpwstr/>
      </vt:variant>
      <vt:variant>
        <vt:lpwstr>_Toc485833234</vt:lpwstr>
      </vt:variant>
      <vt:variant>
        <vt:i4>1507331</vt:i4>
      </vt:variant>
      <vt:variant>
        <vt:i4>212</vt:i4>
      </vt:variant>
      <vt:variant>
        <vt:i4>0</vt:i4>
      </vt:variant>
      <vt:variant>
        <vt:i4>5</vt:i4>
      </vt:variant>
      <vt:variant>
        <vt:lpwstr/>
      </vt:variant>
      <vt:variant>
        <vt:lpwstr>_Toc485833233</vt:lpwstr>
      </vt:variant>
      <vt:variant>
        <vt:i4>1507330</vt:i4>
      </vt:variant>
      <vt:variant>
        <vt:i4>206</vt:i4>
      </vt:variant>
      <vt:variant>
        <vt:i4>0</vt:i4>
      </vt:variant>
      <vt:variant>
        <vt:i4>5</vt:i4>
      </vt:variant>
      <vt:variant>
        <vt:lpwstr/>
      </vt:variant>
      <vt:variant>
        <vt:lpwstr>_Toc485833232</vt:lpwstr>
      </vt:variant>
      <vt:variant>
        <vt:i4>1507329</vt:i4>
      </vt:variant>
      <vt:variant>
        <vt:i4>200</vt:i4>
      </vt:variant>
      <vt:variant>
        <vt:i4>0</vt:i4>
      </vt:variant>
      <vt:variant>
        <vt:i4>5</vt:i4>
      </vt:variant>
      <vt:variant>
        <vt:lpwstr/>
      </vt:variant>
      <vt:variant>
        <vt:lpwstr>_Toc485833231</vt:lpwstr>
      </vt:variant>
      <vt:variant>
        <vt:i4>1507328</vt:i4>
      </vt:variant>
      <vt:variant>
        <vt:i4>194</vt:i4>
      </vt:variant>
      <vt:variant>
        <vt:i4>0</vt:i4>
      </vt:variant>
      <vt:variant>
        <vt:i4>5</vt:i4>
      </vt:variant>
      <vt:variant>
        <vt:lpwstr/>
      </vt:variant>
      <vt:variant>
        <vt:lpwstr>_Toc485833230</vt:lpwstr>
      </vt:variant>
      <vt:variant>
        <vt:i4>1441801</vt:i4>
      </vt:variant>
      <vt:variant>
        <vt:i4>188</vt:i4>
      </vt:variant>
      <vt:variant>
        <vt:i4>0</vt:i4>
      </vt:variant>
      <vt:variant>
        <vt:i4>5</vt:i4>
      </vt:variant>
      <vt:variant>
        <vt:lpwstr/>
      </vt:variant>
      <vt:variant>
        <vt:lpwstr>_Toc485833229</vt:lpwstr>
      </vt:variant>
      <vt:variant>
        <vt:i4>1441800</vt:i4>
      </vt:variant>
      <vt:variant>
        <vt:i4>182</vt:i4>
      </vt:variant>
      <vt:variant>
        <vt:i4>0</vt:i4>
      </vt:variant>
      <vt:variant>
        <vt:i4>5</vt:i4>
      </vt:variant>
      <vt:variant>
        <vt:lpwstr/>
      </vt:variant>
      <vt:variant>
        <vt:lpwstr>_Toc485833228</vt:lpwstr>
      </vt:variant>
      <vt:variant>
        <vt:i4>1441799</vt:i4>
      </vt:variant>
      <vt:variant>
        <vt:i4>176</vt:i4>
      </vt:variant>
      <vt:variant>
        <vt:i4>0</vt:i4>
      </vt:variant>
      <vt:variant>
        <vt:i4>5</vt:i4>
      </vt:variant>
      <vt:variant>
        <vt:lpwstr/>
      </vt:variant>
      <vt:variant>
        <vt:lpwstr>_Toc485833227</vt:lpwstr>
      </vt:variant>
      <vt:variant>
        <vt:i4>1441798</vt:i4>
      </vt:variant>
      <vt:variant>
        <vt:i4>170</vt:i4>
      </vt:variant>
      <vt:variant>
        <vt:i4>0</vt:i4>
      </vt:variant>
      <vt:variant>
        <vt:i4>5</vt:i4>
      </vt:variant>
      <vt:variant>
        <vt:lpwstr/>
      </vt:variant>
      <vt:variant>
        <vt:lpwstr>_Toc485833226</vt:lpwstr>
      </vt:variant>
      <vt:variant>
        <vt:i4>1441797</vt:i4>
      </vt:variant>
      <vt:variant>
        <vt:i4>164</vt:i4>
      </vt:variant>
      <vt:variant>
        <vt:i4>0</vt:i4>
      </vt:variant>
      <vt:variant>
        <vt:i4>5</vt:i4>
      </vt:variant>
      <vt:variant>
        <vt:lpwstr/>
      </vt:variant>
      <vt:variant>
        <vt:lpwstr>_Toc485833225</vt:lpwstr>
      </vt:variant>
      <vt:variant>
        <vt:i4>1441796</vt:i4>
      </vt:variant>
      <vt:variant>
        <vt:i4>158</vt:i4>
      </vt:variant>
      <vt:variant>
        <vt:i4>0</vt:i4>
      </vt:variant>
      <vt:variant>
        <vt:i4>5</vt:i4>
      </vt:variant>
      <vt:variant>
        <vt:lpwstr/>
      </vt:variant>
      <vt:variant>
        <vt:lpwstr>_Toc485833224</vt:lpwstr>
      </vt:variant>
      <vt:variant>
        <vt:i4>1441795</vt:i4>
      </vt:variant>
      <vt:variant>
        <vt:i4>152</vt:i4>
      </vt:variant>
      <vt:variant>
        <vt:i4>0</vt:i4>
      </vt:variant>
      <vt:variant>
        <vt:i4>5</vt:i4>
      </vt:variant>
      <vt:variant>
        <vt:lpwstr/>
      </vt:variant>
      <vt:variant>
        <vt:lpwstr>_Toc485833223</vt:lpwstr>
      </vt:variant>
      <vt:variant>
        <vt:i4>1441794</vt:i4>
      </vt:variant>
      <vt:variant>
        <vt:i4>146</vt:i4>
      </vt:variant>
      <vt:variant>
        <vt:i4>0</vt:i4>
      </vt:variant>
      <vt:variant>
        <vt:i4>5</vt:i4>
      </vt:variant>
      <vt:variant>
        <vt:lpwstr/>
      </vt:variant>
      <vt:variant>
        <vt:lpwstr>_Toc485833222</vt:lpwstr>
      </vt:variant>
      <vt:variant>
        <vt:i4>1441793</vt:i4>
      </vt:variant>
      <vt:variant>
        <vt:i4>140</vt:i4>
      </vt:variant>
      <vt:variant>
        <vt:i4>0</vt:i4>
      </vt:variant>
      <vt:variant>
        <vt:i4>5</vt:i4>
      </vt:variant>
      <vt:variant>
        <vt:lpwstr/>
      </vt:variant>
      <vt:variant>
        <vt:lpwstr>_Toc485833221</vt:lpwstr>
      </vt:variant>
      <vt:variant>
        <vt:i4>1441792</vt:i4>
      </vt:variant>
      <vt:variant>
        <vt:i4>134</vt:i4>
      </vt:variant>
      <vt:variant>
        <vt:i4>0</vt:i4>
      </vt:variant>
      <vt:variant>
        <vt:i4>5</vt:i4>
      </vt:variant>
      <vt:variant>
        <vt:lpwstr/>
      </vt:variant>
      <vt:variant>
        <vt:lpwstr>_Toc485833220</vt:lpwstr>
      </vt:variant>
      <vt:variant>
        <vt:i4>1376265</vt:i4>
      </vt:variant>
      <vt:variant>
        <vt:i4>128</vt:i4>
      </vt:variant>
      <vt:variant>
        <vt:i4>0</vt:i4>
      </vt:variant>
      <vt:variant>
        <vt:i4>5</vt:i4>
      </vt:variant>
      <vt:variant>
        <vt:lpwstr/>
      </vt:variant>
      <vt:variant>
        <vt:lpwstr>_Toc485833219</vt:lpwstr>
      </vt:variant>
      <vt:variant>
        <vt:i4>1376264</vt:i4>
      </vt:variant>
      <vt:variant>
        <vt:i4>122</vt:i4>
      </vt:variant>
      <vt:variant>
        <vt:i4>0</vt:i4>
      </vt:variant>
      <vt:variant>
        <vt:i4>5</vt:i4>
      </vt:variant>
      <vt:variant>
        <vt:lpwstr/>
      </vt:variant>
      <vt:variant>
        <vt:lpwstr>_Toc485833218</vt:lpwstr>
      </vt:variant>
      <vt:variant>
        <vt:i4>1376263</vt:i4>
      </vt:variant>
      <vt:variant>
        <vt:i4>116</vt:i4>
      </vt:variant>
      <vt:variant>
        <vt:i4>0</vt:i4>
      </vt:variant>
      <vt:variant>
        <vt:i4>5</vt:i4>
      </vt:variant>
      <vt:variant>
        <vt:lpwstr/>
      </vt:variant>
      <vt:variant>
        <vt:lpwstr>_Toc485833217</vt:lpwstr>
      </vt:variant>
      <vt:variant>
        <vt:i4>1376262</vt:i4>
      </vt:variant>
      <vt:variant>
        <vt:i4>110</vt:i4>
      </vt:variant>
      <vt:variant>
        <vt:i4>0</vt:i4>
      </vt:variant>
      <vt:variant>
        <vt:i4>5</vt:i4>
      </vt:variant>
      <vt:variant>
        <vt:lpwstr/>
      </vt:variant>
      <vt:variant>
        <vt:lpwstr>_Toc485833216</vt:lpwstr>
      </vt:variant>
      <vt:variant>
        <vt:i4>1376261</vt:i4>
      </vt:variant>
      <vt:variant>
        <vt:i4>104</vt:i4>
      </vt:variant>
      <vt:variant>
        <vt:i4>0</vt:i4>
      </vt:variant>
      <vt:variant>
        <vt:i4>5</vt:i4>
      </vt:variant>
      <vt:variant>
        <vt:lpwstr/>
      </vt:variant>
      <vt:variant>
        <vt:lpwstr>_Toc485833215</vt:lpwstr>
      </vt:variant>
      <vt:variant>
        <vt:i4>1376260</vt:i4>
      </vt:variant>
      <vt:variant>
        <vt:i4>98</vt:i4>
      </vt:variant>
      <vt:variant>
        <vt:i4>0</vt:i4>
      </vt:variant>
      <vt:variant>
        <vt:i4>5</vt:i4>
      </vt:variant>
      <vt:variant>
        <vt:lpwstr/>
      </vt:variant>
      <vt:variant>
        <vt:lpwstr>_Toc485833214</vt:lpwstr>
      </vt:variant>
      <vt:variant>
        <vt:i4>1376259</vt:i4>
      </vt:variant>
      <vt:variant>
        <vt:i4>92</vt:i4>
      </vt:variant>
      <vt:variant>
        <vt:i4>0</vt:i4>
      </vt:variant>
      <vt:variant>
        <vt:i4>5</vt:i4>
      </vt:variant>
      <vt:variant>
        <vt:lpwstr/>
      </vt:variant>
      <vt:variant>
        <vt:lpwstr>_Toc485833213</vt:lpwstr>
      </vt:variant>
      <vt:variant>
        <vt:i4>1376258</vt:i4>
      </vt:variant>
      <vt:variant>
        <vt:i4>86</vt:i4>
      </vt:variant>
      <vt:variant>
        <vt:i4>0</vt:i4>
      </vt:variant>
      <vt:variant>
        <vt:i4>5</vt:i4>
      </vt:variant>
      <vt:variant>
        <vt:lpwstr/>
      </vt:variant>
      <vt:variant>
        <vt:lpwstr>_Toc485833212</vt:lpwstr>
      </vt:variant>
      <vt:variant>
        <vt:i4>1376257</vt:i4>
      </vt:variant>
      <vt:variant>
        <vt:i4>80</vt:i4>
      </vt:variant>
      <vt:variant>
        <vt:i4>0</vt:i4>
      </vt:variant>
      <vt:variant>
        <vt:i4>5</vt:i4>
      </vt:variant>
      <vt:variant>
        <vt:lpwstr/>
      </vt:variant>
      <vt:variant>
        <vt:lpwstr>_Toc485833211</vt:lpwstr>
      </vt:variant>
      <vt:variant>
        <vt:i4>1376256</vt:i4>
      </vt:variant>
      <vt:variant>
        <vt:i4>74</vt:i4>
      </vt:variant>
      <vt:variant>
        <vt:i4>0</vt:i4>
      </vt:variant>
      <vt:variant>
        <vt:i4>5</vt:i4>
      </vt:variant>
      <vt:variant>
        <vt:lpwstr/>
      </vt:variant>
      <vt:variant>
        <vt:lpwstr>_Toc485833210</vt:lpwstr>
      </vt:variant>
      <vt:variant>
        <vt:i4>1310729</vt:i4>
      </vt:variant>
      <vt:variant>
        <vt:i4>68</vt:i4>
      </vt:variant>
      <vt:variant>
        <vt:i4>0</vt:i4>
      </vt:variant>
      <vt:variant>
        <vt:i4>5</vt:i4>
      </vt:variant>
      <vt:variant>
        <vt:lpwstr/>
      </vt:variant>
      <vt:variant>
        <vt:lpwstr>_Toc485833209</vt:lpwstr>
      </vt:variant>
      <vt:variant>
        <vt:i4>1310728</vt:i4>
      </vt:variant>
      <vt:variant>
        <vt:i4>62</vt:i4>
      </vt:variant>
      <vt:variant>
        <vt:i4>0</vt:i4>
      </vt:variant>
      <vt:variant>
        <vt:i4>5</vt:i4>
      </vt:variant>
      <vt:variant>
        <vt:lpwstr/>
      </vt:variant>
      <vt:variant>
        <vt:lpwstr>_Toc485833208</vt:lpwstr>
      </vt:variant>
      <vt:variant>
        <vt:i4>1310727</vt:i4>
      </vt:variant>
      <vt:variant>
        <vt:i4>56</vt:i4>
      </vt:variant>
      <vt:variant>
        <vt:i4>0</vt:i4>
      </vt:variant>
      <vt:variant>
        <vt:i4>5</vt:i4>
      </vt:variant>
      <vt:variant>
        <vt:lpwstr/>
      </vt:variant>
      <vt:variant>
        <vt:lpwstr>_Toc485833207</vt:lpwstr>
      </vt:variant>
      <vt:variant>
        <vt:i4>1310726</vt:i4>
      </vt:variant>
      <vt:variant>
        <vt:i4>50</vt:i4>
      </vt:variant>
      <vt:variant>
        <vt:i4>0</vt:i4>
      </vt:variant>
      <vt:variant>
        <vt:i4>5</vt:i4>
      </vt:variant>
      <vt:variant>
        <vt:lpwstr/>
      </vt:variant>
      <vt:variant>
        <vt:lpwstr>_Toc485833206</vt:lpwstr>
      </vt:variant>
      <vt:variant>
        <vt:i4>1310725</vt:i4>
      </vt:variant>
      <vt:variant>
        <vt:i4>44</vt:i4>
      </vt:variant>
      <vt:variant>
        <vt:i4>0</vt:i4>
      </vt:variant>
      <vt:variant>
        <vt:i4>5</vt:i4>
      </vt:variant>
      <vt:variant>
        <vt:lpwstr/>
      </vt:variant>
      <vt:variant>
        <vt:lpwstr>_Toc485833205</vt:lpwstr>
      </vt:variant>
      <vt:variant>
        <vt:i4>1310724</vt:i4>
      </vt:variant>
      <vt:variant>
        <vt:i4>38</vt:i4>
      </vt:variant>
      <vt:variant>
        <vt:i4>0</vt:i4>
      </vt:variant>
      <vt:variant>
        <vt:i4>5</vt:i4>
      </vt:variant>
      <vt:variant>
        <vt:lpwstr/>
      </vt:variant>
      <vt:variant>
        <vt:lpwstr>_Toc485833204</vt:lpwstr>
      </vt:variant>
      <vt:variant>
        <vt:i4>1310723</vt:i4>
      </vt:variant>
      <vt:variant>
        <vt:i4>32</vt:i4>
      </vt:variant>
      <vt:variant>
        <vt:i4>0</vt:i4>
      </vt:variant>
      <vt:variant>
        <vt:i4>5</vt:i4>
      </vt:variant>
      <vt:variant>
        <vt:lpwstr/>
      </vt:variant>
      <vt:variant>
        <vt:lpwstr>_Toc485833203</vt:lpwstr>
      </vt:variant>
      <vt:variant>
        <vt:i4>1310722</vt:i4>
      </vt:variant>
      <vt:variant>
        <vt:i4>26</vt:i4>
      </vt:variant>
      <vt:variant>
        <vt:i4>0</vt:i4>
      </vt:variant>
      <vt:variant>
        <vt:i4>5</vt:i4>
      </vt:variant>
      <vt:variant>
        <vt:lpwstr/>
      </vt:variant>
      <vt:variant>
        <vt:lpwstr>_Toc485833202</vt:lpwstr>
      </vt:variant>
      <vt:variant>
        <vt:i4>1310721</vt:i4>
      </vt:variant>
      <vt:variant>
        <vt:i4>20</vt:i4>
      </vt:variant>
      <vt:variant>
        <vt:i4>0</vt:i4>
      </vt:variant>
      <vt:variant>
        <vt:i4>5</vt:i4>
      </vt:variant>
      <vt:variant>
        <vt:lpwstr/>
      </vt:variant>
      <vt:variant>
        <vt:lpwstr>_Toc485833201</vt:lpwstr>
      </vt:variant>
      <vt:variant>
        <vt:i4>1310720</vt:i4>
      </vt:variant>
      <vt:variant>
        <vt:i4>14</vt:i4>
      </vt:variant>
      <vt:variant>
        <vt:i4>0</vt:i4>
      </vt:variant>
      <vt:variant>
        <vt:i4>5</vt:i4>
      </vt:variant>
      <vt:variant>
        <vt:lpwstr/>
      </vt:variant>
      <vt:variant>
        <vt:lpwstr>_Toc485833200</vt:lpwstr>
      </vt:variant>
      <vt:variant>
        <vt:i4>1900554</vt:i4>
      </vt:variant>
      <vt:variant>
        <vt:i4>8</vt:i4>
      </vt:variant>
      <vt:variant>
        <vt:i4>0</vt:i4>
      </vt:variant>
      <vt:variant>
        <vt:i4>5</vt:i4>
      </vt:variant>
      <vt:variant>
        <vt:lpwstr/>
      </vt:variant>
      <vt:variant>
        <vt:lpwstr>_Toc485833199</vt:lpwstr>
      </vt:variant>
      <vt:variant>
        <vt:i4>1900555</vt:i4>
      </vt:variant>
      <vt:variant>
        <vt:i4>2</vt:i4>
      </vt:variant>
      <vt:variant>
        <vt:i4>0</vt:i4>
      </vt:variant>
      <vt:variant>
        <vt:i4>5</vt:i4>
      </vt:variant>
      <vt:variant>
        <vt:lpwstr/>
      </vt:variant>
      <vt:variant>
        <vt:lpwstr>_Toc485833198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Plantillas PFC Ing Telecomunicacion EPS-UAM</dc:title>
  <dc:subject/>
  <dc:creator>José M. Martínez Sánchez</dc:creator>
  <cp:keywords/>
  <dc:description/>
  <cp:lastModifiedBy>Rebeca de la Paz Gonzales</cp:lastModifiedBy>
  <cp:revision>71</cp:revision>
  <cp:lastPrinted>2017-06-26T16:45:00Z</cp:lastPrinted>
  <dcterms:created xsi:type="dcterms:W3CDTF">2017-06-26T17:07:00Z</dcterms:created>
  <dcterms:modified xsi:type="dcterms:W3CDTF">2017-06-27T22:44:00Z</dcterms:modified>
</cp:coreProperties>
</file>