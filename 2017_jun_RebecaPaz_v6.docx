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BF75A2" w14:textId="77777777" w:rsidR="007C3D8F" w:rsidRPr="00E513E8" w:rsidRDefault="007C3D8F" w:rsidP="006B18BA">
      <w:pPr>
        <w:pStyle w:val="Textodecuerpo"/>
        <w:jc w:val="both"/>
      </w:pPr>
    </w:p>
    <w:p w14:paraId="1710ABBC" w14:textId="77777777" w:rsidR="007C3D8F" w:rsidRDefault="007C3D8F" w:rsidP="00A019DF">
      <w:pPr>
        <w:pStyle w:val="Textodecuerpo"/>
        <w:jc w:val="both"/>
        <w:rPr>
          <w:color w:val="FF6600"/>
          <w:sz w:val="24"/>
        </w:rPr>
      </w:pPr>
      <w:bookmarkStart w:id="0" w:name="_Ref141604213"/>
      <w:bookmarkEnd w:id="0"/>
    </w:p>
    <w:p w14:paraId="759903A4" w14:textId="77777777" w:rsidR="00F54EAF" w:rsidRPr="00E513E8" w:rsidRDefault="00F54EAF" w:rsidP="00A019DF">
      <w:pPr>
        <w:pStyle w:val="Textodecuerpo"/>
        <w:jc w:val="both"/>
      </w:pPr>
    </w:p>
    <w:p w14:paraId="0A2D9B33" w14:textId="77777777" w:rsidR="007C3D8F" w:rsidRPr="00E513E8" w:rsidRDefault="007C3D8F" w:rsidP="001828F4">
      <w:pPr>
        <w:pStyle w:val="Textodecuerpo"/>
      </w:pPr>
    </w:p>
    <w:p w14:paraId="12A7A74E" w14:textId="77777777" w:rsidR="00465D1C" w:rsidRPr="00E513E8" w:rsidRDefault="00465D1C" w:rsidP="001828F4">
      <w:pPr>
        <w:jc w:val="center"/>
        <w:rPr>
          <w:b/>
          <w:bCs/>
          <w:sz w:val="36"/>
        </w:rPr>
      </w:pPr>
      <w:r w:rsidRPr="00E513E8">
        <w:rPr>
          <w:b/>
          <w:bCs/>
          <w:sz w:val="36"/>
        </w:rPr>
        <w:t>UNIVERSIDAD AUTONOMA DE MADRID</w:t>
      </w:r>
    </w:p>
    <w:p w14:paraId="44CA2285" w14:textId="77777777" w:rsidR="00465D1C" w:rsidRPr="00E513E8" w:rsidRDefault="00465D1C" w:rsidP="001828F4">
      <w:pPr>
        <w:jc w:val="center"/>
      </w:pPr>
    </w:p>
    <w:p w14:paraId="199B1139" w14:textId="77777777" w:rsidR="00465D1C" w:rsidRPr="00E513E8" w:rsidRDefault="00465D1C" w:rsidP="001828F4">
      <w:pPr>
        <w:jc w:val="center"/>
      </w:pPr>
      <w:r w:rsidRPr="00E513E8">
        <w:rPr>
          <w:b/>
          <w:bCs/>
          <w:sz w:val="28"/>
        </w:rPr>
        <w:t>ESCUELA POLITECNICA SUPERIOR</w:t>
      </w:r>
    </w:p>
    <w:p w14:paraId="6CF0876E" w14:textId="77777777" w:rsidR="00465D1C" w:rsidRDefault="00465D1C" w:rsidP="001828F4">
      <w:pPr>
        <w:jc w:val="center"/>
        <w:rPr>
          <w:b/>
        </w:rPr>
      </w:pPr>
    </w:p>
    <w:p w14:paraId="62886AFD" w14:textId="77777777" w:rsidR="00465D1C" w:rsidRDefault="00465D1C" w:rsidP="001828F4">
      <w:pPr>
        <w:jc w:val="center"/>
        <w:rPr>
          <w:b/>
        </w:rPr>
      </w:pPr>
    </w:p>
    <w:p w14:paraId="267D58A2" w14:textId="77777777" w:rsidR="00465D1C" w:rsidRPr="00E513E8" w:rsidRDefault="00465D1C" w:rsidP="001828F4">
      <w:pPr>
        <w:jc w:val="center"/>
        <w:rPr>
          <w:b/>
        </w:rPr>
      </w:pPr>
    </w:p>
    <w:p w14:paraId="31BE07D5" w14:textId="77777777" w:rsidR="00465D1C" w:rsidRPr="00E513E8" w:rsidRDefault="00B32A16" w:rsidP="001828F4">
      <w:pPr>
        <w:jc w:val="center"/>
        <w:rPr>
          <w:b/>
        </w:rPr>
      </w:pPr>
      <w:r w:rsidRPr="00465D1C">
        <w:rPr>
          <w:b/>
          <w:noProof/>
          <w:lang w:val="es-ES_tradnl" w:eastAsia="es-ES_tradnl"/>
        </w:rPr>
        <w:drawing>
          <wp:inline distT="0" distB="0" distL="0" distR="0" wp14:anchorId="2D8C4336" wp14:editId="78FB362C">
            <wp:extent cx="975995" cy="85280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5995" cy="852805"/>
                    </a:xfrm>
                    <a:prstGeom prst="rect">
                      <a:avLst/>
                    </a:prstGeom>
                    <a:noFill/>
                    <a:ln>
                      <a:noFill/>
                    </a:ln>
                  </pic:spPr>
                </pic:pic>
              </a:graphicData>
            </a:graphic>
          </wp:inline>
        </w:drawing>
      </w:r>
      <w:r w:rsidR="00465D1C" w:rsidRPr="00E513E8">
        <w:rPr>
          <w:b/>
        </w:rPr>
        <w:t xml:space="preserve">        </w:t>
      </w:r>
      <w:r w:rsidRPr="00465D1C">
        <w:rPr>
          <w:b/>
          <w:noProof/>
          <w:lang w:val="es-ES_tradnl" w:eastAsia="es-ES_tradnl"/>
        </w:rPr>
        <w:drawing>
          <wp:inline distT="0" distB="0" distL="0" distR="0" wp14:anchorId="585A21BB" wp14:editId="14CCE491">
            <wp:extent cx="152082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0825" cy="914400"/>
                    </a:xfrm>
                    <a:prstGeom prst="rect">
                      <a:avLst/>
                    </a:prstGeom>
                    <a:noFill/>
                    <a:ln>
                      <a:noFill/>
                    </a:ln>
                  </pic:spPr>
                </pic:pic>
              </a:graphicData>
            </a:graphic>
          </wp:inline>
        </w:drawing>
      </w:r>
    </w:p>
    <w:p w14:paraId="623F4D12" w14:textId="77777777" w:rsidR="00465D1C" w:rsidRPr="00E513E8" w:rsidRDefault="00465D1C" w:rsidP="001828F4">
      <w:pPr>
        <w:jc w:val="center"/>
        <w:rPr>
          <w:b/>
        </w:rPr>
      </w:pPr>
    </w:p>
    <w:p w14:paraId="317C8B73" w14:textId="77777777" w:rsidR="00465D1C" w:rsidRDefault="00465D1C" w:rsidP="001828F4">
      <w:pPr>
        <w:jc w:val="center"/>
        <w:rPr>
          <w:b/>
        </w:rPr>
      </w:pPr>
    </w:p>
    <w:p w14:paraId="11FE8170" w14:textId="77777777" w:rsidR="00465D1C" w:rsidRDefault="00465D1C" w:rsidP="001828F4">
      <w:pPr>
        <w:jc w:val="center"/>
        <w:rPr>
          <w:b/>
        </w:rPr>
      </w:pPr>
    </w:p>
    <w:p w14:paraId="6BB8642D" w14:textId="77777777" w:rsidR="00465D1C" w:rsidRDefault="00465D1C" w:rsidP="001828F4">
      <w:pPr>
        <w:jc w:val="center"/>
        <w:rPr>
          <w:b/>
        </w:rPr>
      </w:pPr>
    </w:p>
    <w:p w14:paraId="1BE7FEEC" w14:textId="77777777" w:rsidR="00465D1C" w:rsidRPr="00E1716D" w:rsidRDefault="00465D1C" w:rsidP="001828F4">
      <w:pPr>
        <w:jc w:val="center"/>
        <w:rPr>
          <w:b/>
          <w:sz w:val="32"/>
        </w:rPr>
      </w:pPr>
      <w:r w:rsidRPr="00E1716D">
        <w:rPr>
          <w:b/>
          <w:sz w:val="32"/>
        </w:rPr>
        <w:t xml:space="preserve">Grado en </w:t>
      </w:r>
      <w:r w:rsidR="00AB65A2" w:rsidRPr="00E1716D">
        <w:rPr>
          <w:b/>
          <w:sz w:val="32"/>
        </w:rPr>
        <w:t>Ingeniería Informática</w:t>
      </w:r>
    </w:p>
    <w:p w14:paraId="2E2B5EDB" w14:textId="77777777" w:rsidR="00465D1C" w:rsidRDefault="00465D1C" w:rsidP="001828F4">
      <w:pPr>
        <w:jc w:val="center"/>
        <w:rPr>
          <w:b/>
        </w:rPr>
      </w:pPr>
    </w:p>
    <w:p w14:paraId="50E2B719" w14:textId="77777777" w:rsidR="00465D1C" w:rsidRPr="00E513E8" w:rsidRDefault="00465D1C" w:rsidP="001828F4">
      <w:pPr>
        <w:jc w:val="center"/>
        <w:rPr>
          <w:b/>
        </w:rPr>
      </w:pPr>
    </w:p>
    <w:p w14:paraId="2497151F" w14:textId="77777777" w:rsidR="00465D1C" w:rsidRPr="00E513E8" w:rsidRDefault="00465D1C" w:rsidP="001828F4">
      <w:pPr>
        <w:jc w:val="center"/>
        <w:rPr>
          <w:b/>
          <w:bCs/>
          <w:sz w:val="48"/>
        </w:rPr>
      </w:pPr>
      <w:r>
        <w:rPr>
          <w:b/>
          <w:bCs/>
          <w:sz w:val="48"/>
        </w:rPr>
        <w:t>TRABAJO FIN DE GRADO</w:t>
      </w:r>
    </w:p>
    <w:p w14:paraId="53121456" w14:textId="77777777" w:rsidR="00465D1C" w:rsidRPr="00E513E8" w:rsidRDefault="00465D1C" w:rsidP="001828F4">
      <w:pPr>
        <w:jc w:val="center"/>
      </w:pPr>
    </w:p>
    <w:p w14:paraId="77A30B6B" w14:textId="77777777" w:rsidR="00465D1C" w:rsidRPr="00E513E8" w:rsidRDefault="00465D1C" w:rsidP="001828F4">
      <w:pPr>
        <w:jc w:val="center"/>
      </w:pPr>
    </w:p>
    <w:p w14:paraId="44FA0274" w14:textId="77777777" w:rsidR="00465D1C" w:rsidRPr="00E513E8" w:rsidRDefault="00465D1C" w:rsidP="001828F4">
      <w:pPr>
        <w:jc w:val="center"/>
      </w:pPr>
    </w:p>
    <w:p w14:paraId="463CFC46" w14:textId="77777777" w:rsidR="00465D1C" w:rsidRPr="00E513E8" w:rsidRDefault="00465D1C" w:rsidP="001828F4">
      <w:pPr>
        <w:jc w:val="center"/>
      </w:pPr>
    </w:p>
    <w:p w14:paraId="2CA6E4FE" w14:textId="77777777" w:rsidR="001E3F65" w:rsidRPr="0066493F" w:rsidRDefault="001E3F65" w:rsidP="001828F4">
      <w:pPr>
        <w:jc w:val="center"/>
        <w:rPr>
          <w:b/>
          <w:sz w:val="32"/>
        </w:rPr>
      </w:pPr>
      <w:r w:rsidRPr="0066493F">
        <w:rPr>
          <w:b/>
          <w:sz w:val="32"/>
        </w:rPr>
        <w:t xml:space="preserve">Modelado de gramáticas basadas en dependencias a partir de un </w:t>
      </w:r>
      <w:proofErr w:type="spellStart"/>
      <w:r w:rsidRPr="0066493F">
        <w:rPr>
          <w:b/>
          <w:sz w:val="32"/>
        </w:rPr>
        <w:t>treebank</w:t>
      </w:r>
      <w:proofErr w:type="spellEnd"/>
      <w:r w:rsidRPr="0066493F">
        <w:rPr>
          <w:b/>
          <w:sz w:val="32"/>
        </w:rPr>
        <w:t xml:space="preserve"> de constituyentes.</w:t>
      </w:r>
    </w:p>
    <w:p w14:paraId="19ABBCC4" w14:textId="77777777" w:rsidR="00465D1C" w:rsidRPr="0066493F" w:rsidRDefault="00465D1C" w:rsidP="001828F4">
      <w:pPr>
        <w:jc w:val="center"/>
        <w:rPr>
          <w:sz w:val="20"/>
        </w:rPr>
      </w:pPr>
    </w:p>
    <w:p w14:paraId="6C757288" w14:textId="77777777" w:rsidR="00465D1C" w:rsidRPr="0066493F" w:rsidRDefault="00465D1C" w:rsidP="001828F4">
      <w:pPr>
        <w:jc w:val="center"/>
      </w:pPr>
    </w:p>
    <w:p w14:paraId="70B7C89C" w14:textId="77777777" w:rsidR="00465D1C" w:rsidRPr="0066493F" w:rsidRDefault="00465D1C" w:rsidP="001828F4">
      <w:pPr>
        <w:jc w:val="center"/>
        <w:rPr>
          <w:b/>
          <w:sz w:val="32"/>
        </w:rPr>
      </w:pPr>
    </w:p>
    <w:p w14:paraId="5597F697" w14:textId="77777777" w:rsidR="00465D1C" w:rsidRPr="0066493F" w:rsidRDefault="00465D1C" w:rsidP="001828F4">
      <w:pPr>
        <w:jc w:val="center"/>
        <w:rPr>
          <w:b/>
          <w:sz w:val="32"/>
        </w:rPr>
      </w:pPr>
    </w:p>
    <w:p w14:paraId="41DBEAAD" w14:textId="77777777" w:rsidR="00465D1C" w:rsidRPr="0066493F" w:rsidRDefault="00465D1C" w:rsidP="001828F4">
      <w:pPr>
        <w:jc w:val="center"/>
        <w:rPr>
          <w:b/>
          <w:sz w:val="32"/>
        </w:rPr>
      </w:pPr>
    </w:p>
    <w:p w14:paraId="2CC6D74D" w14:textId="77777777" w:rsidR="00465D1C" w:rsidRPr="0066493F" w:rsidRDefault="00465D1C" w:rsidP="001828F4">
      <w:pPr>
        <w:jc w:val="center"/>
        <w:rPr>
          <w:b/>
          <w:sz w:val="32"/>
        </w:rPr>
      </w:pPr>
    </w:p>
    <w:p w14:paraId="633E6064" w14:textId="77777777" w:rsidR="00465D1C" w:rsidRPr="0066493F" w:rsidRDefault="00465D1C" w:rsidP="001828F4">
      <w:pPr>
        <w:jc w:val="center"/>
        <w:rPr>
          <w:b/>
          <w:sz w:val="32"/>
        </w:rPr>
      </w:pPr>
    </w:p>
    <w:p w14:paraId="6B04B7BD" w14:textId="77777777" w:rsidR="00465D1C" w:rsidRPr="0066493F" w:rsidRDefault="00465D1C" w:rsidP="001828F4">
      <w:pPr>
        <w:jc w:val="center"/>
        <w:rPr>
          <w:b/>
          <w:sz w:val="32"/>
        </w:rPr>
      </w:pPr>
    </w:p>
    <w:p w14:paraId="2F09BE94" w14:textId="77777777" w:rsidR="00465D1C" w:rsidRPr="0066493F" w:rsidRDefault="00AB65A2" w:rsidP="001828F4">
      <w:pPr>
        <w:jc w:val="center"/>
        <w:rPr>
          <w:b/>
          <w:sz w:val="32"/>
        </w:rPr>
      </w:pPr>
      <w:r w:rsidRPr="0066493F">
        <w:rPr>
          <w:b/>
          <w:sz w:val="32"/>
        </w:rPr>
        <w:t>Rebeca de la Paz González</w:t>
      </w:r>
    </w:p>
    <w:p w14:paraId="23E1036B" w14:textId="77777777" w:rsidR="00465D1C" w:rsidRDefault="00465D1C" w:rsidP="001828F4">
      <w:pPr>
        <w:jc w:val="center"/>
        <w:rPr>
          <w:b/>
          <w:sz w:val="32"/>
        </w:rPr>
      </w:pPr>
      <w:r w:rsidRPr="0066493F">
        <w:rPr>
          <w:b/>
          <w:sz w:val="32"/>
        </w:rPr>
        <w:t xml:space="preserve">Tutor: </w:t>
      </w:r>
      <w:r w:rsidR="00AB65A2" w:rsidRPr="0066493F">
        <w:rPr>
          <w:b/>
          <w:sz w:val="32"/>
        </w:rPr>
        <w:t xml:space="preserve">Pablo Alfonso Haya </w:t>
      </w:r>
      <w:proofErr w:type="spellStart"/>
      <w:r w:rsidR="00AB65A2" w:rsidRPr="0066493F">
        <w:rPr>
          <w:b/>
          <w:sz w:val="32"/>
        </w:rPr>
        <w:t>Coll</w:t>
      </w:r>
      <w:proofErr w:type="spellEnd"/>
    </w:p>
    <w:p w14:paraId="0A4CD693" w14:textId="77777777" w:rsidR="00292674" w:rsidRPr="0066493F" w:rsidRDefault="00292674" w:rsidP="001828F4">
      <w:pPr>
        <w:jc w:val="center"/>
        <w:rPr>
          <w:b/>
          <w:sz w:val="32"/>
        </w:rPr>
      </w:pPr>
    </w:p>
    <w:p w14:paraId="40D06971" w14:textId="77777777" w:rsidR="00465D1C" w:rsidRPr="0066493F" w:rsidRDefault="00465D1C" w:rsidP="001828F4">
      <w:pPr>
        <w:jc w:val="center"/>
        <w:rPr>
          <w:b/>
          <w:sz w:val="32"/>
        </w:rPr>
      </w:pPr>
    </w:p>
    <w:p w14:paraId="1669FC0E" w14:textId="77777777" w:rsidR="00465D1C" w:rsidRPr="003D3539" w:rsidRDefault="00AB65A2" w:rsidP="001828F4">
      <w:pPr>
        <w:tabs>
          <w:tab w:val="left" w:pos="1509"/>
          <w:tab w:val="center" w:pos="4252"/>
        </w:tabs>
        <w:jc w:val="center"/>
        <w:rPr>
          <w:b/>
          <w:sz w:val="32"/>
        </w:rPr>
      </w:pPr>
      <w:r w:rsidRPr="0066493F">
        <w:rPr>
          <w:b/>
          <w:sz w:val="32"/>
        </w:rPr>
        <w:t>Julio</w:t>
      </w:r>
      <w:r w:rsidR="00465D1C" w:rsidRPr="0066493F">
        <w:rPr>
          <w:b/>
          <w:sz w:val="32"/>
        </w:rPr>
        <w:t xml:space="preserve"> 20</w:t>
      </w:r>
      <w:r w:rsidRPr="0066493F">
        <w:rPr>
          <w:b/>
          <w:sz w:val="32"/>
        </w:rPr>
        <w:t>17</w:t>
      </w:r>
    </w:p>
    <w:p w14:paraId="7AF75D0E" w14:textId="77777777" w:rsidR="007C3D8F" w:rsidRPr="00E513E8" w:rsidRDefault="007C3D8F" w:rsidP="006B18BA">
      <w:pPr>
        <w:pStyle w:val="Textodecuerpo"/>
        <w:jc w:val="both"/>
      </w:pPr>
    </w:p>
    <w:p w14:paraId="7EB9D639" w14:textId="77777777" w:rsidR="007C3D8F" w:rsidRPr="00E513E8" w:rsidRDefault="007C3D8F" w:rsidP="006B18BA">
      <w:pPr>
        <w:rPr>
          <w:sz w:val="36"/>
        </w:rPr>
      </w:pPr>
    </w:p>
    <w:p w14:paraId="3A5C3787" w14:textId="77777777" w:rsidR="009C1C29" w:rsidRDefault="009C1C29" w:rsidP="006B18BA">
      <w:pP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14:paraId="7ECB0264" w14:textId="77777777" w:rsidR="007C3D8F" w:rsidRPr="00E513E8" w:rsidRDefault="007C3D8F" w:rsidP="00A019DF"/>
    <w:p w14:paraId="4D27BA0D" w14:textId="77777777" w:rsidR="00831755" w:rsidRPr="00E513E8" w:rsidRDefault="00831755" w:rsidP="00A019DF"/>
    <w:p w14:paraId="08196B27" w14:textId="77777777" w:rsidR="00831755" w:rsidRPr="00E513E8" w:rsidRDefault="00831755" w:rsidP="00A019DF"/>
    <w:p w14:paraId="52307642" w14:textId="77777777" w:rsidR="00831755" w:rsidRPr="00E513E8" w:rsidRDefault="00831755" w:rsidP="00A019DF"/>
    <w:p w14:paraId="28359992" w14:textId="77777777" w:rsidR="003856C0" w:rsidRPr="00E513E8" w:rsidRDefault="003856C0" w:rsidP="00A019DF"/>
    <w:p w14:paraId="2B51367B" w14:textId="77777777" w:rsidR="003856C0" w:rsidRPr="00E513E8" w:rsidRDefault="003856C0" w:rsidP="00A019DF"/>
    <w:p w14:paraId="65A3C840" w14:textId="77777777" w:rsidR="003856C0" w:rsidRPr="00E513E8" w:rsidRDefault="003856C0" w:rsidP="00A019DF"/>
    <w:p w14:paraId="57462899" w14:textId="77777777" w:rsidR="003856C0" w:rsidRPr="00E513E8" w:rsidRDefault="003856C0" w:rsidP="001828F4">
      <w:pPr>
        <w:jc w:val="center"/>
      </w:pPr>
    </w:p>
    <w:p w14:paraId="39905E42" w14:textId="77777777" w:rsidR="003856C0" w:rsidRPr="00E513E8" w:rsidRDefault="003856C0" w:rsidP="001828F4">
      <w:pPr>
        <w:jc w:val="center"/>
      </w:pPr>
    </w:p>
    <w:p w14:paraId="727CDA4C" w14:textId="77777777" w:rsidR="003856C0" w:rsidRPr="00E513E8" w:rsidRDefault="003856C0" w:rsidP="001828F4">
      <w:pPr>
        <w:jc w:val="center"/>
      </w:pPr>
    </w:p>
    <w:p w14:paraId="3ACF8B06" w14:textId="77777777" w:rsidR="003856C0" w:rsidRPr="00E513E8" w:rsidRDefault="003856C0" w:rsidP="001828F4">
      <w:pPr>
        <w:jc w:val="center"/>
      </w:pPr>
    </w:p>
    <w:p w14:paraId="471530EF" w14:textId="77777777" w:rsidR="003856C0" w:rsidRPr="00E513E8" w:rsidRDefault="003856C0" w:rsidP="001828F4">
      <w:pPr>
        <w:jc w:val="center"/>
      </w:pPr>
    </w:p>
    <w:p w14:paraId="13030CCE" w14:textId="77777777" w:rsidR="001E3F65" w:rsidRPr="00E513E8" w:rsidRDefault="001E3F65" w:rsidP="001828F4">
      <w:pPr>
        <w:jc w:val="center"/>
        <w:rPr>
          <w:b/>
          <w:sz w:val="32"/>
        </w:rPr>
      </w:pPr>
      <w:r w:rsidRPr="00B4487C">
        <w:rPr>
          <w:b/>
          <w:sz w:val="32"/>
        </w:rPr>
        <w:t xml:space="preserve">Modelado de gramáticas basadas en dependencias a partir de un </w:t>
      </w:r>
      <w:proofErr w:type="spellStart"/>
      <w:r w:rsidRPr="00B4487C">
        <w:rPr>
          <w:b/>
          <w:sz w:val="32"/>
        </w:rPr>
        <w:t>treebank</w:t>
      </w:r>
      <w:proofErr w:type="spellEnd"/>
      <w:r w:rsidRPr="00B4487C">
        <w:rPr>
          <w:b/>
          <w:sz w:val="32"/>
        </w:rPr>
        <w:t xml:space="preserve"> de constituyentes</w:t>
      </w:r>
      <w:r>
        <w:rPr>
          <w:b/>
          <w:sz w:val="32"/>
        </w:rPr>
        <w:t>.</w:t>
      </w:r>
    </w:p>
    <w:p w14:paraId="770EF55A" w14:textId="77777777" w:rsidR="00831755" w:rsidRPr="00E513E8" w:rsidRDefault="00831755" w:rsidP="001828F4">
      <w:pPr>
        <w:jc w:val="center"/>
      </w:pPr>
    </w:p>
    <w:p w14:paraId="13E77895" w14:textId="77777777" w:rsidR="00831755" w:rsidRPr="00E513E8" w:rsidRDefault="00831755" w:rsidP="001828F4">
      <w:pPr>
        <w:jc w:val="center"/>
      </w:pPr>
    </w:p>
    <w:p w14:paraId="32099B69" w14:textId="77777777" w:rsidR="00831755" w:rsidRPr="00E513E8" w:rsidRDefault="00831755" w:rsidP="001828F4">
      <w:pPr>
        <w:jc w:val="center"/>
        <w:rPr>
          <w:b/>
        </w:rPr>
      </w:pPr>
      <w:r w:rsidRPr="00E513E8">
        <w:rPr>
          <w:b/>
        </w:rPr>
        <w:t xml:space="preserve">AUTOR: </w:t>
      </w:r>
      <w:r w:rsidR="00AB65A2">
        <w:rPr>
          <w:b/>
        </w:rPr>
        <w:t>Rebeca de la Paz González</w:t>
      </w:r>
    </w:p>
    <w:p w14:paraId="359BD639" w14:textId="77777777" w:rsidR="00831755" w:rsidRPr="00E513E8" w:rsidRDefault="00831755" w:rsidP="001828F4">
      <w:pPr>
        <w:jc w:val="center"/>
        <w:rPr>
          <w:b/>
        </w:rPr>
      </w:pPr>
      <w:r w:rsidRPr="00E513E8">
        <w:rPr>
          <w:b/>
        </w:rPr>
        <w:t xml:space="preserve">TUTOR: </w:t>
      </w:r>
      <w:r w:rsidR="00AB65A2">
        <w:rPr>
          <w:b/>
        </w:rPr>
        <w:t xml:space="preserve">Pablo Alfonso Haya </w:t>
      </w:r>
      <w:proofErr w:type="spellStart"/>
      <w:r w:rsidR="00AB65A2">
        <w:rPr>
          <w:b/>
        </w:rPr>
        <w:t>Coll</w:t>
      </w:r>
      <w:proofErr w:type="spellEnd"/>
    </w:p>
    <w:p w14:paraId="367622B2" w14:textId="77777777" w:rsidR="00831755" w:rsidRPr="00E513E8" w:rsidRDefault="00831755" w:rsidP="001828F4">
      <w:pPr>
        <w:jc w:val="center"/>
        <w:rPr>
          <w:b/>
        </w:rPr>
      </w:pPr>
    </w:p>
    <w:p w14:paraId="6D1DE645" w14:textId="77777777" w:rsidR="00831755" w:rsidRPr="00E513E8" w:rsidRDefault="00831755" w:rsidP="001828F4">
      <w:pPr>
        <w:jc w:val="center"/>
        <w:rPr>
          <w:b/>
        </w:rPr>
      </w:pPr>
    </w:p>
    <w:p w14:paraId="2F17DC94" w14:textId="77777777" w:rsidR="00831755" w:rsidRPr="00E513E8" w:rsidRDefault="00831755" w:rsidP="001828F4">
      <w:pPr>
        <w:jc w:val="center"/>
        <w:rPr>
          <w:b/>
        </w:rPr>
      </w:pPr>
    </w:p>
    <w:p w14:paraId="4175E8D1" w14:textId="77777777" w:rsidR="00831755" w:rsidRPr="00E513E8" w:rsidRDefault="00831755" w:rsidP="001828F4">
      <w:pPr>
        <w:jc w:val="center"/>
        <w:rPr>
          <w:b/>
        </w:rPr>
      </w:pPr>
    </w:p>
    <w:p w14:paraId="6371659A" w14:textId="77777777" w:rsidR="00831755" w:rsidRPr="00E513E8" w:rsidRDefault="00831755" w:rsidP="001828F4">
      <w:pPr>
        <w:jc w:val="center"/>
        <w:rPr>
          <w:b/>
        </w:rPr>
      </w:pPr>
      <w:r w:rsidRPr="00E513E8">
        <w:rPr>
          <w:b/>
        </w:rPr>
        <w:t xml:space="preserve">Dpto. </w:t>
      </w:r>
      <w:r w:rsidR="00292674">
        <w:rPr>
          <w:b/>
        </w:rPr>
        <w:t>Ingeniería Informática</w:t>
      </w:r>
    </w:p>
    <w:p w14:paraId="1053B052" w14:textId="77777777" w:rsidR="00831755" w:rsidRPr="00E513E8" w:rsidRDefault="00831755" w:rsidP="001828F4">
      <w:pPr>
        <w:jc w:val="center"/>
        <w:rPr>
          <w:b/>
        </w:rPr>
      </w:pPr>
      <w:r w:rsidRPr="00E513E8">
        <w:rPr>
          <w:b/>
        </w:rPr>
        <w:t>Escuela Politécnica Superior</w:t>
      </w:r>
    </w:p>
    <w:p w14:paraId="759FF86D" w14:textId="77777777" w:rsidR="00831755" w:rsidRPr="00E513E8" w:rsidRDefault="00831755" w:rsidP="001828F4">
      <w:pPr>
        <w:jc w:val="center"/>
      </w:pPr>
      <w:r w:rsidRPr="00E513E8">
        <w:rPr>
          <w:b/>
        </w:rPr>
        <w:t>Universidad Autónoma de Madrid</w:t>
      </w:r>
    </w:p>
    <w:p w14:paraId="150A681C" w14:textId="77777777" w:rsidR="00831755" w:rsidRPr="00E513E8" w:rsidRDefault="001E3F65" w:rsidP="001828F4">
      <w:pPr>
        <w:jc w:val="center"/>
        <w:rPr>
          <w:b/>
        </w:rPr>
      </w:pPr>
      <w:r w:rsidRPr="00B4487C">
        <w:rPr>
          <w:b/>
        </w:rPr>
        <w:t>Julio</w:t>
      </w:r>
      <w:r w:rsidR="002556F8" w:rsidRPr="00B4487C">
        <w:rPr>
          <w:b/>
        </w:rPr>
        <w:t xml:space="preserve"> </w:t>
      </w:r>
      <w:r w:rsidR="00831755" w:rsidRPr="00B4487C">
        <w:rPr>
          <w:b/>
        </w:rPr>
        <w:t xml:space="preserve">de </w:t>
      </w:r>
      <w:r w:rsidRPr="00B4487C">
        <w:rPr>
          <w:b/>
        </w:rPr>
        <w:t>2017</w:t>
      </w:r>
    </w:p>
    <w:p w14:paraId="4B48AD0C" w14:textId="77777777" w:rsidR="009C1C29" w:rsidRDefault="009C1C29" w:rsidP="001828F4">
      <w:pPr>
        <w:spacing w:before="800"/>
        <w:jc w:val="center"/>
      </w:pPr>
    </w:p>
    <w:p w14:paraId="3E238C03" w14:textId="77777777" w:rsidR="009C1C29" w:rsidRDefault="009C1C29" w:rsidP="00A019DF">
      <w:pPr>
        <w:spacing w:before="800"/>
        <w:sectPr w:rsidR="009C1C29" w:rsidSect="00491726">
          <w:type w:val="oddPage"/>
          <w:pgSz w:w="11906" w:h="16838" w:code="9"/>
          <w:pgMar w:top="1418" w:right="1418" w:bottom="1418" w:left="1701" w:header="708" w:footer="708" w:gutter="0"/>
          <w:cols w:space="708"/>
          <w:titlePg/>
          <w:docGrid w:linePitch="360"/>
        </w:sectPr>
      </w:pPr>
    </w:p>
    <w:p w14:paraId="74BF2315" w14:textId="77777777" w:rsidR="0084289B" w:rsidRPr="0084289B" w:rsidRDefault="009358D0" w:rsidP="00A019DF">
      <w:pPr>
        <w:spacing w:before="120"/>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14:paraId="63B1CE38" w14:textId="77777777" w:rsidR="009C1C29" w:rsidRPr="006D3C16" w:rsidRDefault="00AD78A7" w:rsidP="00A019DF">
      <w:pPr>
        <w:spacing w:before="120"/>
        <w:rPr>
          <w:lang w:val="en"/>
        </w:rPr>
      </w:pPr>
      <w:r>
        <w:t xml:space="preserve">Este Trabajo Fin de Grado… </w:t>
      </w:r>
      <w:r w:rsidRPr="006D3C16">
        <w:rPr>
          <w:lang w:val="en"/>
        </w:rPr>
        <w:t>(250-500 palabras).</w:t>
      </w:r>
    </w:p>
    <w:p w14:paraId="37412245" w14:textId="77777777" w:rsidR="0084289B" w:rsidRPr="006D3C16" w:rsidRDefault="0084289B" w:rsidP="00A019DF">
      <w:pPr>
        <w:spacing w:before="120"/>
        <w:rPr>
          <w:lang w:val="en"/>
        </w:rPr>
      </w:pPr>
    </w:p>
    <w:p w14:paraId="58CC886E" w14:textId="77777777" w:rsidR="0084289B" w:rsidRPr="006D3C16" w:rsidRDefault="0084289B" w:rsidP="00A019DF">
      <w:pPr>
        <w:spacing w:before="120"/>
        <w:rPr>
          <w:lang w:val="en"/>
        </w:rPr>
      </w:pPr>
    </w:p>
    <w:p w14:paraId="399ADC39" w14:textId="77777777" w:rsidR="0084289B" w:rsidRPr="006D3C16" w:rsidRDefault="00BA141F" w:rsidP="00A019DF">
      <w:pPr>
        <w:spacing w:before="120"/>
        <w:rPr>
          <w:rFonts w:ascii="Arial" w:hAnsi="Arial" w:cs="Arial"/>
          <w:b/>
          <w:iCs/>
          <w:sz w:val="40"/>
          <w:szCs w:val="40"/>
          <w:lang w:val="en"/>
        </w:rPr>
      </w:pPr>
      <w:r w:rsidRPr="006D3C16">
        <w:rPr>
          <w:rFonts w:ascii="Arial" w:hAnsi="Arial" w:cs="Arial"/>
          <w:b/>
          <w:iCs/>
          <w:sz w:val="40"/>
          <w:szCs w:val="40"/>
          <w:lang w:val="en"/>
        </w:rPr>
        <w:t>Abstract</w:t>
      </w:r>
      <w:r w:rsidR="0084289B" w:rsidRPr="006D3C16">
        <w:rPr>
          <w:rFonts w:ascii="Arial" w:hAnsi="Arial" w:cs="Arial"/>
          <w:b/>
          <w:iCs/>
          <w:sz w:val="40"/>
          <w:szCs w:val="40"/>
          <w:lang w:val="en"/>
        </w:rPr>
        <w:t xml:space="preserve"> (</w:t>
      </w:r>
      <w:r w:rsidRPr="006D3C16">
        <w:rPr>
          <w:rFonts w:ascii="Arial" w:hAnsi="Arial" w:cs="Arial"/>
          <w:b/>
          <w:iCs/>
          <w:sz w:val="40"/>
          <w:szCs w:val="40"/>
          <w:lang w:val="en"/>
        </w:rPr>
        <w:t>English</w:t>
      </w:r>
      <w:r w:rsidR="0084289B" w:rsidRPr="006D3C16">
        <w:rPr>
          <w:rFonts w:ascii="Arial" w:hAnsi="Arial" w:cs="Arial"/>
          <w:b/>
          <w:iCs/>
          <w:sz w:val="40"/>
          <w:szCs w:val="40"/>
          <w:lang w:val="en"/>
        </w:rPr>
        <w:t>)</w:t>
      </w:r>
    </w:p>
    <w:p w14:paraId="04FF3EA4" w14:textId="77777777" w:rsidR="00AD78A7" w:rsidRDefault="00AD78A7" w:rsidP="00A019DF">
      <w:pPr>
        <w:spacing w:before="120"/>
      </w:pPr>
      <w:r w:rsidRPr="006D3C16">
        <w:rPr>
          <w:lang w:val="en"/>
        </w:rPr>
        <w:t xml:space="preserve">This Bachelor Thesis… </w:t>
      </w:r>
      <w:r>
        <w:t xml:space="preserve">(250-500 </w:t>
      </w:r>
      <w:proofErr w:type="spellStart"/>
      <w:r>
        <w:t>words</w:t>
      </w:r>
      <w:proofErr w:type="spellEnd"/>
      <w:r>
        <w:t>).</w:t>
      </w:r>
    </w:p>
    <w:p w14:paraId="4F12DB71" w14:textId="77777777" w:rsidR="0084289B" w:rsidRDefault="0084289B" w:rsidP="00A019DF">
      <w:pPr>
        <w:spacing w:before="120"/>
      </w:pPr>
    </w:p>
    <w:p w14:paraId="21794AEE" w14:textId="77777777" w:rsidR="0084289B" w:rsidRDefault="0084289B" w:rsidP="00A019DF">
      <w:pPr>
        <w:spacing w:before="120"/>
      </w:pPr>
    </w:p>
    <w:p w14:paraId="453C4DE0" w14:textId="77777777" w:rsidR="0084289B" w:rsidRDefault="0084289B" w:rsidP="00A019DF">
      <w:pPr>
        <w:spacing w:before="120"/>
      </w:pPr>
    </w:p>
    <w:p w14:paraId="358453CE" w14:textId="77777777" w:rsidR="0084289B" w:rsidRDefault="0084289B" w:rsidP="00A019DF">
      <w:pPr>
        <w:spacing w:before="120"/>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14:paraId="308FDFFA" w14:textId="63825367" w:rsidR="00AD78A7" w:rsidRDefault="000949DA" w:rsidP="00A019DF">
      <w:pPr>
        <w:spacing w:before="120"/>
      </w:pPr>
      <w:proofErr w:type="spellStart"/>
      <w:r>
        <w:t>Treebank</w:t>
      </w:r>
      <w:proofErr w:type="spellEnd"/>
      <w:r>
        <w:t>, dependencias, constituyentes, analizador</w:t>
      </w:r>
    </w:p>
    <w:p w14:paraId="1A904101" w14:textId="77777777" w:rsidR="00AD78A7" w:rsidRPr="0084289B" w:rsidRDefault="00AD78A7" w:rsidP="00A019DF">
      <w:pPr>
        <w:spacing w:before="120"/>
        <w:rPr>
          <w:rFonts w:ascii="Arial" w:hAnsi="Arial" w:cs="Arial"/>
          <w:b/>
          <w:iCs/>
          <w:sz w:val="40"/>
          <w:szCs w:val="40"/>
        </w:rPr>
      </w:pPr>
    </w:p>
    <w:p w14:paraId="2B1A8C45" w14:textId="77777777" w:rsidR="00BA141F" w:rsidRPr="0084289B" w:rsidRDefault="00BA141F" w:rsidP="00A019DF">
      <w:pPr>
        <w:spacing w:before="120"/>
        <w:rPr>
          <w:rFonts w:ascii="Arial" w:hAnsi="Arial" w:cs="Arial"/>
          <w:b/>
          <w:iCs/>
          <w:sz w:val="40"/>
          <w:szCs w:val="40"/>
        </w:rPr>
      </w:pPr>
      <w:proofErr w:type="spellStart"/>
      <w:r>
        <w:rPr>
          <w:rFonts w:ascii="Arial" w:hAnsi="Arial" w:cs="Arial"/>
          <w:b/>
          <w:iCs/>
          <w:sz w:val="40"/>
          <w:szCs w:val="40"/>
        </w:rPr>
        <w:t>Keywords</w:t>
      </w:r>
      <w:proofErr w:type="spellEnd"/>
      <w:r>
        <w:rPr>
          <w:rFonts w:ascii="Arial" w:hAnsi="Arial" w:cs="Arial"/>
          <w:b/>
          <w:iCs/>
          <w:sz w:val="40"/>
          <w:szCs w:val="40"/>
        </w:rPr>
        <w:t xml:space="preserve"> (inglés)</w:t>
      </w:r>
    </w:p>
    <w:p w14:paraId="348402CB" w14:textId="19C66F5C" w:rsidR="00AD78A7" w:rsidRDefault="000949DA" w:rsidP="00A019DF">
      <w:pPr>
        <w:spacing w:before="120"/>
      </w:pPr>
      <w:proofErr w:type="spellStart"/>
      <w:r>
        <w:t>Treebank</w:t>
      </w:r>
      <w:proofErr w:type="spellEnd"/>
      <w:r>
        <w:t xml:space="preserve">, </w:t>
      </w:r>
      <w:proofErr w:type="spellStart"/>
      <w:r>
        <w:t>dependencies</w:t>
      </w:r>
      <w:proofErr w:type="spellEnd"/>
      <w:r>
        <w:t xml:space="preserve">, </w:t>
      </w:r>
      <w:proofErr w:type="spellStart"/>
      <w:r>
        <w:t>constituencies</w:t>
      </w:r>
      <w:proofErr w:type="spellEnd"/>
      <w:r>
        <w:t xml:space="preserve">, </w:t>
      </w:r>
      <w:proofErr w:type="spellStart"/>
      <w:r>
        <w:t>parser</w:t>
      </w:r>
      <w:proofErr w:type="spellEnd"/>
    </w:p>
    <w:p w14:paraId="476BE369" w14:textId="77777777" w:rsidR="0084289B" w:rsidRDefault="0084289B" w:rsidP="00A019DF">
      <w:pPr>
        <w:spacing w:before="120"/>
      </w:pPr>
    </w:p>
    <w:p w14:paraId="11001FCB" w14:textId="77777777" w:rsidR="009358D0" w:rsidRDefault="0084289B" w:rsidP="00A019DF">
      <w:pPr>
        <w:spacing w:before="800"/>
        <w:rPr>
          <w:b/>
          <w:i/>
          <w:iCs/>
          <w:sz w:val="32"/>
          <w:szCs w:val="32"/>
        </w:rPr>
      </w:pPr>
      <w:r>
        <w:rPr>
          <w:b/>
          <w:sz w:val="28"/>
        </w:rPr>
        <w:br w:type="page"/>
      </w:r>
      <w:r>
        <w:rPr>
          <w:b/>
          <w:sz w:val="28"/>
        </w:rPr>
        <w:lastRenderedPageBreak/>
        <w:br w:type="page"/>
      </w:r>
      <w:r w:rsidR="009C1C29" w:rsidRPr="00E513E8" w:rsidDel="009C1C29">
        <w:rPr>
          <w:b/>
          <w:sz w:val="28"/>
        </w:rPr>
        <w:lastRenderedPageBreak/>
        <w:t xml:space="preserve"> </w:t>
      </w:r>
      <w:r w:rsidR="00810C92">
        <w:rPr>
          <w:b/>
          <w:i/>
          <w:iCs/>
          <w:sz w:val="32"/>
          <w:szCs w:val="32"/>
        </w:rPr>
        <w:t>Agradecimientos</w:t>
      </w:r>
    </w:p>
    <w:p w14:paraId="4CD070C2" w14:textId="77777777" w:rsidR="00810C92" w:rsidRDefault="009358D0" w:rsidP="00A019DF">
      <w:pPr>
        <w:spacing w:before="800"/>
        <w:rPr>
          <w:b/>
          <w:i/>
          <w:iCs/>
          <w:sz w:val="32"/>
          <w:szCs w:val="32"/>
        </w:rPr>
      </w:pPr>
      <w:r>
        <w:rPr>
          <w:b/>
          <w:i/>
          <w:iCs/>
          <w:sz w:val="32"/>
          <w:szCs w:val="32"/>
        </w:rPr>
        <w:br w:type="page"/>
      </w:r>
    </w:p>
    <w:p w14:paraId="73829D49" w14:textId="77777777" w:rsidR="00C57CF1" w:rsidRPr="00E513E8" w:rsidRDefault="00C57CF1" w:rsidP="00A019DF">
      <w:pPr>
        <w:rPr>
          <w:b/>
        </w:rPr>
      </w:pPr>
      <w:r w:rsidRPr="00E513E8">
        <w:rPr>
          <w:b/>
        </w:rPr>
        <w:lastRenderedPageBreak/>
        <w:tab/>
      </w:r>
    </w:p>
    <w:p w14:paraId="74D8FF6A" w14:textId="77777777" w:rsidR="00B20465" w:rsidRPr="00E513E8" w:rsidRDefault="00B20465" w:rsidP="00A019DF">
      <w:pPr>
        <w:rPr>
          <w:b/>
        </w:rPr>
      </w:pPr>
    </w:p>
    <w:p w14:paraId="43CB7620" w14:textId="77777777" w:rsidR="00B20465" w:rsidRPr="00E513E8" w:rsidRDefault="00B20465" w:rsidP="00A019DF">
      <w:pPr>
        <w:rPr>
          <w:b/>
        </w:rPr>
      </w:pPr>
    </w:p>
    <w:p w14:paraId="6F7F83C3" w14:textId="77777777" w:rsidR="00B20465" w:rsidRPr="00E513E8" w:rsidRDefault="00B20465" w:rsidP="00A019DF">
      <w:pPr>
        <w:rPr>
          <w:b/>
        </w:rPr>
      </w:pPr>
    </w:p>
    <w:p w14:paraId="09EEBD63" w14:textId="77777777" w:rsidR="00A00BC2" w:rsidRPr="00E513E8" w:rsidRDefault="00A00BC2" w:rsidP="00A019DF">
      <w:pPr>
        <w:rPr>
          <w:b/>
        </w:rPr>
        <w:sectPr w:rsidR="00A00BC2" w:rsidRPr="00E513E8" w:rsidSect="00491726">
          <w:type w:val="oddPage"/>
          <w:pgSz w:w="11906" w:h="16838" w:code="9"/>
          <w:pgMar w:top="1418" w:right="1418" w:bottom="1418" w:left="1701" w:header="708" w:footer="708" w:gutter="0"/>
          <w:cols w:space="708"/>
          <w:titlePg/>
          <w:docGrid w:linePitch="360"/>
        </w:sectPr>
      </w:pPr>
    </w:p>
    <w:p w14:paraId="26E44806" w14:textId="77777777" w:rsidR="00B20465" w:rsidRPr="00E513E8" w:rsidRDefault="00B20465" w:rsidP="00A019DF">
      <w:pPr>
        <w:rPr>
          <w:b/>
        </w:rPr>
      </w:pPr>
    </w:p>
    <w:p w14:paraId="1EABC57B" w14:textId="77777777" w:rsidR="00B20465" w:rsidRPr="00E513E8" w:rsidRDefault="00B20465" w:rsidP="00A019DF">
      <w:pPr>
        <w:rPr>
          <w:b/>
        </w:rPr>
      </w:pPr>
    </w:p>
    <w:p w14:paraId="3EC3B51C" w14:textId="77777777" w:rsidR="007C3D8F" w:rsidRDefault="00CD6ECD" w:rsidP="00F42D4C">
      <w:pPr>
        <w:jc w:val="center"/>
        <w:rPr>
          <w:b/>
          <w:bCs/>
          <w:sz w:val="32"/>
        </w:rPr>
      </w:pPr>
      <w:bookmarkStart w:id="1" w:name="contenidos"/>
      <w:bookmarkEnd w:id="1"/>
      <w:r w:rsidRPr="00E513E8">
        <w:rPr>
          <w:b/>
          <w:bCs/>
          <w:sz w:val="32"/>
        </w:rPr>
        <w:t>INDICE</w:t>
      </w:r>
      <w:r w:rsidR="00D30ABD" w:rsidRPr="00E513E8">
        <w:rPr>
          <w:b/>
          <w:bCs/>
          <w:sz w:val="32"/>
        </w:rPr>
        <w:t xml:space="preserve"> DE CONTENIDOS</w:t>
      </w:r>
    </w:p>
    <w:p w14:paraId="7507BA33" w14:textId="77777777" w:rsidR="003F0DEB" w:rsidRPr="00E513E8" w:rsidRDefault="003F0DEB" w:rsidP="006B18BA">
      <w:pPr>
        <w:rPr>
          <w:b/>
          <w:bCs/>
          <w:sz w:val="32"/>
        </w:rPr>
      </w:pPr>
    </w:p>
    <w:p w14:paraId="5ADE2A3E" w14:textId="77777777" w:rsidR="00F42D4C" w:rsidRDefault="007C3D8F" w:rsidP="00F42D4C">
      <w:pPr>
        <w:pStyle w:val="TDC1"/>
        <w:tabs>
          <w:tab w:val="clear" w:pos="8777"/>
          <w:tab w:val="right" w:leader="dot" w:pos="8789"/>
        </w:tabs>
        <w:rPr>
          <w:rFonts w:asciiTheme="minorHAnsi" w:eastAsiaTheme="minorEastAsia" w:hAnsiTheme="minorHAnsi" w:cstheme="minorBidi"/>
          <w:noProof/>
          <w:lang w:val="es-ES_tradnl" w:eastAsia="es-ES_tradnl"/>
        </w:rPr>
      </w:pPr>
      <w:r w:rsidRPr="00E513E8">
        <w:rPr>
          <w:b/>
          <w:bCs/>
          <w:sz w:val="22"/>
          <w:szCs w:val="22"/>
        </w:rPr>
        <w:fldChar w:fldCharType="begin"/>
      </w:r>
      <w:r w:rsidRPr="00E513E8">
        <w:rPr>
          <w:b/>
          <w:bCs/>
          <w:sz w:val="22"/>
          <w:szCs w:val="22"/>
        </w:rPr>
        <w:instrText xml:space="preserve"> </w:instrText>
      </w:r>
      <w:r w:rsidR="00100D20">
        <w:rPr>
          <w:b/>
          <w:bCs/>
          <w:sz w:val="22"/>
          <w:szCs w:val="22"/>
        </w:rPr>
        <w:instrText>TOC</w:instrText>
      </w:r>
      <w:r w:rsidRPr="00E513E8">
        <w:rPr>
          <w:b/>
          <w:bCs/>
          <w:sz w:val="22"/>
          <w:szCs w:val="22"/>
        </w:rPr>
        <w:instrText xml:space="preserve"> \o "1-4" \h \z </w:instrText>
      </w:r>
      <w:r w:rsidRPr="00E513E8">
        <w:rPr>
          <w:b/>
          <w:bCs/>
          <w:sz w:val="22"/>
          <w:szCs w:val="22"/>
        </w:rPr>
        <w:fldChar w:fldCharType="separate"/>
      </w:r>
      <w:hyperlink w:anchor="_Toc486217755" w:history="1">
        <w:r w:rsidR="00F42D4C" w:rsidRPr="00245DB7">
          <w:rPr>
            <w:rStyle w:val="Hipervnculo"/>
            <w:noProof/>
          </w:rPr>
          <w:t>1 Introducción</w:t>
        </w:r>
        <w:r w:rsidR="00F42D4C">
          <w:rPr>
            <w:noProof/>
            <w:webHidden/>
          </w:rPr>
          <w:tab/>
        </w:r>
        <w:r w:rsidR="00F42D4C">
          <w:rPr>
            <w:noProof/>
            <w:webHidden/>
          </w:rPr>
          <w:fldChar w:fldCharType="begin"/>
        </w:r>
        <w:r w:rsidR="00F42D4C">
          <w:rPr>
            <w:noProof/>
            <w:webHidden/>
          </w:rPr>
          <w:instrText xml:space="preserve"> PAGEREF _Toc486217755 \h </w:instrText>
        </w:r>
        <w:r w:rsidR="00F42D4C">
          <w:rPr>
            <w:noProof/>
            <w:webHidden/>
          </w:rPr>
        </w:r>
        <w:r w:rsidR="00F42D4C">
          <w:rPr>
            <w:noProof/>
            <w:webHidden/>
          </w:rPr>
          <w:fldChar w:fldCharType="separate"/>
        </w:r>
        <w:r w:rsidR="000949DA">
          <w:rPr>
            <w:noProof/>
            <w:webHidden/>
          </w:rPr>
          <w:t>1</w:t>
        </w:r>
        <w:r w:rsidR="00F42D4C">
          <w:rPr>
            <w:noProof/>
            <w:webHidden/>
          </w:rPr>
          <w:fldChar w:fldCharType="end"/>
        </w:r>
      </w:hyperlink>
    </w:p>
    <w:p w14:paraId="1807677D" w14:textId="77777777" w:rsidR="00F42D4C" w:rsidRDefault="003F230A" w:rsidP="00F42D4C">
      <w:pPr>
        <w:pStyle w:val="TDC2"/>
        <w:ind w:right="0"/>
        <w:rPr>
          <w:rFonts w:asciiTheme="minorHAnsi" w:eastAsiaTheme="minorEastAsia" w:hAnsiTheme="minorHAnsi" w:cstheme="minorBidi"/>
          <w:color w:val="auto"/>
          <w:lang w:val="es-ES_tradnl" w:eastAsia="es-ES_tradnl"/>
        </w:rPr>
      </w:pPr>
      <w:hyperlink w:anchor="_Toc486217756" w:history="1">
        <w:r w:rsidR="00F42D4C" w:rsidRPr="00245DB7">
          <w:rPr>
            <w:rStyle w:val="Hipervnculo"/>
          </w:rPr>
          <w:t>1.1 Motivación</w:t>
        </w:r>
        <w:r w:rsidR="00F42D4C">
          <w:rPr>
            <w:webHidden/>
          </w:rPr>
          <w:tab/>
        </w:r>
        <w:r w:rsidR="00F42D4C">
          <w:rPr>
            <w:webHidden/>
          </w:rPr>
          <w:fldChar w:fldCharType="begin"/>
        </w:r>
        <w:r w:rsidR="00F42D4C">
          <w:rPr>
            <w:webHidden/>
          </w:rPr>
          <w:instrText xml:space="preserve"> PAGEREF _Toc486217756 \h </w:instrText>
        </w:r>
        <w:r w:rsidR="00F42D4C">
          <w:rPr>
            <w:webHidden/>
          </w:rPr>
        </w:r>
        <w:r w:rsidR="00F42D4C">
          <w:rPr>
            <w:webHidden/>
          </w:rPr>
          <w:fldChar w:fldCharType="separate"/>
        </w:r>
        <w:r w:rsidR="000949DA">
          <w:rPr>
            <w:webHidden/>
          </w:rPr>
          <w:t>1</w:t>
        </w:r>
        <w:r w:rsidR="00F42D4C">
          <w:rPr>
            <w:webHidden/>
          </w:rPr>
          <w:fldChar w:fldCharType="end"/>
        </w:r>
      </w:hyperlink>
    </w:p>
    <w:p w14:paraId="6F19ED84" w14:textId="77777777" w:rsidR="00F42D4C" w:rsidRDefault="003F230A" w:rsidP="00F42D4C">
      <w:pPr>
        <w:pStyle w:val="TDC2"/>
        <w:ind w:right="0"/>
        <w:rPr>
          <w:rFonts w:asciiTheme="minorHAnsi" w:eastAsiaTheme="minorEastAsia" w:hAnsiTheme="minorHAnsi" w:cstheme="minorBidi"/>
          <w:color w:val="auto"/>
          <w:lang w:val="es-ES_tradnl" w:eastAsia="es-ES_tradnl"/>
        </w:rPr>
      </w:pPr>
      <w:hyperlink w:anchor="_Toc486217757" w:history="1">
        <w:r w:rsidR="00F42D4C" w:rsidRPr="00245DB7">
          <w:rPr>
            <w:rStyle w:val="Hipervnculo"/>
          </w:rPr>
          <w:t>1.2 Objetivos</w:t>
        </w:r>
        <w:r w:rsidR="00F42D4C">
          <w:rPr>
            <w:webHidden/>
          </w:rPr>
          <w:tab/>
        </w:r>
        <w:r w:rsidR="00F42D4C">
          <w:rPr>
            <w:webHidden/>
          </w:rPr>
          <w:fldChar w:fldCharType="begin"/>
        </w:r>
        <w:r w:rsidR="00F42D4C">
          <w:rPr>
            <w:webHidden/>
          </w:rPr>
          <w:instrText xml:space="preserve"> PAGEREF _Toc486217757 \h </w:instrText>
        </w:r>
        <w:r w:rsidR="00F42D4C">
          <w:rPr>
            <w:webHidden/>
          </w:rPr>
        </w:r>
        <w:r w:rsidR="00F42D4C">
          <w:rPr>
            <w:webHidden/>
          </w:rPr>
          <w:fldChar w:fldCharType="separate"/>
        </w:r>
        <w:r w:rsidR="000949DA">
          <w:rPr>
            <w:webHidden/>
          </w:rPr>
          <w:t>2</w:t>
        </w:r>
        <w:r w:rsidR="00F42D4C">
          <w:rPr>
            <w:webHidden/>
          </w:rPr>
          <w:fldChar w:fldCharType="end"/>
        </w:r>
      </w:hyperlink>
    </w:p>
    <w:p w14:paraId="50B9C941" w14:textId="77777777" w:rsidR="00F42D4C" w:rsidRDefault="003F230A" w:rsidP="00F42D4C">
      <w:pPr>
        <w:pStyle w:val="TDC2"/>
        <w:ind w:right="0"/>
        <w:rPr>
          <w:rFonts w:asciiTheme="minorHAnsi" w:eastAsiaTheme="minorEastAsia" w:hAnsiTheme="minorHAnsi" w:cstheme="minorBidi"/>
          <w:color w:val="auto"/>
          <w:lang w:val="es-ES_tradnl" w:eastAsia="es-ES_tradnl"/>
        </w:rPr>
      </w:pPr>
      <w:hyperlink w:anchor="_Toc486217758" w:history="1">
        <w:r w:rsidR="00F42D4C" w:rsidRPr="00245DB7">
          <w:rPr>
            <w:rStyle w:val="Hipervnculo"/>
          </w:rPr>
          <w:t>1.3 Organización de la memoria</w:t>
        </w:r>
        <w:r w:rsidR="00F42D4C">
          <w:rPr>
            <w:webHidden/>
          </w:rPr>
          <w:tab/>
        </w:r>
        <w:r w:rsidR="00F42D4C">
          <w:rPr>
            <w:webHidden/>
          </w:rPr>
          <w:fldChar w:fldCharType="begin"/>
        </w:r>
        <w:r w:rsidR="00F42D4C">
          <w:rPr>
            <w:webHidden/>
          </w:rPr>
          <w:instrText xml:space="preserve"> PAGEREF _Toc486217758 \h </w:instrText>
        </w:r>
        <w:r w:rsidR="00F42D4C">
          <w:rPr>
            <w:webHidden/>
          </w:rPr>
        </w:r>
        <w:r w:rsidR="00F42D4C">
          <w:rPr>
            <w:webHidden/>
          </w:rPr>
          <w:fldChar w:fldCharType="separate"/>
        </w:r>
        <w:r w:rsidR="000949DA">
          <w:rPr>
            <w:webHidden/>
          </w:rPr>
          <w:t>2</w:t>
        </w:r>
        <w:r w:rsidR="00F42D4C">
          <w:rPr>
            <w:webHidden/>
          </w:rPr>
          <w:fldChar w:fldCharType="end"/>
        </w:r>
      </w:hyperlink>
    </w:p>
    <w:p w14:paraId="026A9676" w14:textId="77777777" w:rsidR="00F42D4C" w:rsidRDefault="003F230A" w:rsidP="00F42D4C">
      <w:pPr>
        <w:pStyle w:val="TDC1"/>
        <w:tabs>
          <w:tab w:val="clear" w:pos="8777"/>
          <w:tab w:val="right" w:leader="dot" w:pos="8789"/>
        </w:tabs>
        <w:rPr>
          <w:rFonts w:asciiTheme="minorHAnsi" w:eastAsiaTheme="minorEastAsia" w:hAnsiTheme="minorHAnsi" w:cstheme="minorBidi"/>
          <w:noProof/>
          <w:lang w:val="es-ES_tradnl" w:eastAsia="es-ES_tradnl"/>
        </w:rPr>
      </w:pPr>
      <w:hyperlink w:anchor="_Toc486217759" w:history="1">
        <w:r w:rsidR="00F42D4C" w:rsidRPr="00245DB7">
          <w:rPr>
            <w:rStyle w:val="Hipervnculo"/>
            <w:noProof/>
          </w:rPr>
          <w:t>2 Estado del arte</w:t>
        </w:r>
        <w:r w:rsidR="00F42D4C">
          <w:rPr>
            <w:noProof/>
            <w:webHidden/>
          </w:rPr>
          <w:tab/>
        </w:r>
        <w:r w:rsidR="00F42D4C">
          <w:rPr>
            <w:noProof/>
            <w:webHidden/>
          </w:rPr>
          <w:fldChar w:fldCharType="begin"/>
        </w:r>
        <w:r w:rsidR="00F42D4C">
          <w:rPr>
            <w:noProof/>
            <w:webHidden/>
          </w:rPr>
          <w:instrText xml:space="preserve"> PAGEREF _Toc486217759 \h </w:instrText>
        </w:r>
        <w:r w:rsidR="00F42D4C">
          <w:rPr>
            <w:noProof/>
            <w:webHidden/>
          </w:rPr>
        </w:r>
        <w:r w:rsidR="00F42D4C">
          <w:rPr>
            <w:noProof/>
            <w:webHidden/>
          </w:rPr>
          <w:fldChar w:fldCharType="separate"/>
        </w:r>
        <w:r w:rsidR="000949DA">
          <w:rPr>
            <w:noProof/>
            <w:webHidden/>
          </w:rPr>
          <w:t>3</w:t>
        </w:r>
        <w:r w:rsidR="00F42D4C">
          <w:rPr>
            <w:noProof/>
            <w:webHidden/>
          </w:rPr>
          <w:fldChar w:fldCharType="end"/>
        </w:r>
      </w:hyperlink>
    </w:p>
    <w:p w14:paraId="4E1AEA28" w14:textId="77777777" w:rsidR="00F42D4C" w:rsidRDefault="003F230A" w:rsidP="00F42D4C">
      <w:pPr>
        <w:pStyle w:val="TDC2"/>
        <w:ind w:right="0"/>
        <w:rPr>
          <w:rFonts w:asciiTheme="minorHAnsi" w:eastAsiaTheme="minorEastAsia" w:hAnsiTheme="minorHAnsi" w:cstheme="minorBidi"/>
          <w:color w:val="auto"/>
          <w:lang w:val="es-ES_tradnl" w:eastAsia="es-ES_tradnl"/>
        </w:rPr>
      </w:pPr>
      <w:hyperlink w:anchor="_Toc486217760" w:history="1">
        <w:r w:rsidR="00F42D4C" w:rsidRPr="00245DB7">
          <w:rPr>
            <w:rStyle w:val="Hipervnculo"/>
          </w:rPr>
          <w:t>2.1 Análisis sintáctico</w:t>
        </w:r>
        <w:r w:rsidR="00F42D4C">
          <w:rPr>
            <w:webHidden/>
          </w:rPr>
          <w:tab/>
        </w:r>
        <w:r w:rsidR="00F42D4C">
          <w:rPr>
            <w:webHidden/>
          </w:rPr>
          <w:fldChar w:fldCharType="begin"/>
        </w:r>
        <w:r w:rsidR="00F42D4C">
          <w:rPr>
            <w:webHidden/>
          </w:rPr>
          <w:instrText xml:space="preserve"> PAGEREF _Toc486217760 \h </w:instrText>
        </w:r>
        <w:r w:rsidR="00F42D4C">
          <w:rPr>
            <w:webHidden/>
          </w:rPr>
        </w:r>
        <w:r w:rsidR="00F42D4C">
          <w:rPr>
            <w:webHidden/>
          </w:rPr>
          <w:fldChar w:fldCharType="separate"/>
        </w:r>
        <w:r w:rsidR="000949DA">
          <w:rPr>
            <w:webHidden/>
          </w:rPr>
          <w:t>3</w:t>
        </w:r>
        <w:r w:rsidR="00F42D4C">
          <w:rPr>
            <w:webHidden/>
          </w:rPr>
          <w:fldChar w:fldCharType="end"/>
        </w:r>
      </w:hyperlink>
    </w:p>
    <w:p w14:paraId="7995F0B3" w14:textId="77777777" w:rsidR="00F42D4C" w:rsidRDefault="003F230A" w:rsidP="00F42D4C">
      <w:pPr>
        <w:pStyle w:val="TDC3"/>
        <w:rPr>
          <w:rFonts w:asciiTheme="minorHAnsi" w:eastAsiaTheme="minorEastAsia" w:hAnsiTheme="minorHAnsi" w:cstheme="minorBidi"/>
          <w:noProof/>
          <w:lang w:val="es-ES_tradnl" w:eastAsia="es-ES_tradnl"/>
        </w:rPr>
      </w:pPr>
      <w:hyperlink w:anchor="_Toc486217761" w:history="1">
        <w:r w:rsidR="00F42D4C" w:rsidRPr="00245DB7">
          <w:rPr>
            <w:rStyle w:val="Hipervnculo"/>
            <w:noProof/>
            <w14:scene3d>
              <w14:camera w14:prst="orthographicFront"/>
              <w14:lightRig w14:rig="threePt" w14:dir="t">
                <w14:rot w14:lat="0" w14:lon="0" w14:rev="0"/>
              </w14:lightRig>
            </w14:scene3d>
          </w:rPr>
          <w:t>2.1.1</w:t>
        </w:r>
        <w:r w:rsidR="00F42D4C" w:rsidRPr="00245DB7">
          <w:rPr>
            <w:rStyle w:val="Hipervnculo"/>
            <w:noProof/>
          </w:rPr>
          <w:t xml:space="preserve"> Constituyentes</w:t>
        </w:r>
        <w:r w:rsidR="00F42D4C">
          <w:rPr>
            <w:noProof/>
            <w:webHidden/>
          </w:rPr>
          <w:tab/>
        </w:r>
        <w:r w:rsidR="00F42D4C">
          <w:rPr>
            <w:noProof/>
            <w:webHidden/>
          </w:rPr>
          <w:fldChar w:fldCharType="begin"/>
        </w:r>
        <w:r w:rsidR="00F42D4C">
          <w:rPr>
            <w:noProof/>
            <w:webHidden/>
          </w:rPr>
          <w:instrText xml:space="preserve"> PAGEREF _Toc486217761 \h </w:instrText>
        </w:r>
        <w:r w:rsidR="00F42D4C">
          <w:rPr>
            <w:noProof/>
            <w:webHidden/>
          </w:rPr>
        </w:r>
        <w:r w:rsidR="00F42D4C">
          <w:rPr>
            <w:noProof/>
            <w:webHidden/>
          </w:rPr>
          <w:fldChar w:fldCharType="separate"/>
        </w:r>
        <w:r w:rsidR="000949DA">
          <w:rPr>
            <w:noProof/>
            <w:webHidden/>
          </w:rPr>
          <w:t>4</w:t>
        </w:r>
        <w:r w:rsidR="00F42D4C">
          <w:rPr>
            <w:noProof/>
            <w:webHidden/>
          </w:rPr>
          <w:fldChar w:fldCharType="end"/>
        </w:r>
      </w:hyperlink>
    </w:p>
    <w:p w14:paraId="083FF0A7" w14:textId="77777777" w:rsidR="00F42D4C" w:rsidRDefault="003F230A" w:rsidP="00F42D4C">
      <w:pPr>
        <w:pStyle w:val="TDC3"/>
        <w:rPr>
          <w:rFonts w:asciiTheme="minorHAnsi" w:eastAsiaTheme="minorEastAsia" w:hAnsiTheme="minorHAnsi" w:cstheme="minorBidi"/>
          <w:noProof/>
          <w:lang w:val="es-ES_tradnl" w:eastAsia="es-ES_tradnl"/>
        </w:rPr>
      </w:pPr>
      <w:hyperlink w:anchor="_Toc486217762" w:history="1">
        <w:r w:rsidR="00F42D4C" w:rsidRPr="00245DB7">
          <w:rPr>
            <w:rStyle w:val="Hipervnculo"/>
            <w:noProof/>
            <w14:scene3d>
              <w14:camera w14:prst="orthographicFront"/>
              <w14:lightRig w14:rig="threePt" w14:dir="t">
                <w14:rot w14:lat="0" w14:lon="0" w14:rev="0"/>
              </w14:lightRig>
            </w14:scene3d>
          </w:rPr>
          <w:t>2.1.2</w:t>
        </w:r>
        <w:r w:rsidR="00F42D4C" w:rsidRPr="00245DB7">
          <w:rPr>
            <w:rStyle w:val="Hipervnculo"/>
            <w:noProof/>
          </w:rPr>
          <w:t xml:space="preserve"> Dependencias</w:t>
        </w:r>
        <w:r w:rsidR="00F42D4C">
          <w:rPr>
            <w:noProof/>
            <w:webHidden/>
          </w:rPr>
          <w:tab/>
        </w:r>
        <w:r w:rsidR="00F42D4C">
          <w:rPr>
            <w:noProof/>
            <w:webHidden/>
          </w:rPr>
          <w:fldChar w:fldCharType="begin"/>
        </w:r>
        <w:r w:rsidR="00F42D4C">
          <w:rPr>
            <w:noProof/>
            <w:webHidden/>
          </w:rPr>
          <w:instrText xml:space="preserve"> PAGEREF _Toc486217762 \h </w:instrText>
        </w:r>
        <w:r w:rsidR="00F42D4C">
          <w:rPr>
            <w:noProof/>
            <w:webHidden/>
          </w:rPr>
        </w:r>
        <w:r w:rsidR="00F42D4C">
          <w:rPr>
            <w:noProof/>
            <w:webHidden/>
          </w:rPr>
          <w:fldChar w:fldCharType="separate"/>
        </w:r>
        <w:r w:rsidR="000949DA">
          <w:rPr>
            <w:noProof/>
            <w:webHidden/>
          </w:rPr>
          <w:t>6</w:t>
        </w:r>
        <w:r w:rsidR="00F42D4C">
          <w:rPr>
            <w:noProof/>
            <w:webHidden/>
          </w:rPr>
          <w:fldChar w:fldCharType="end"/>
        </w:r>
      </w:hyperlink>
    </w:p>
    <w:p w14:paraId="17FFE042" w14:textId="77777777" w:rsidR="00F42D4C" w:rsidRDefault="003F230A" w:rsidP="00F42D4C">
      <w:pPr>
        <w:pStyle w:val="TDC2"/>
        <w:ind w:right="0"/>
        <w:rPr>
          <w:rFonts w:asciiTheme="minorHAnsi" w:eastAsiaTheme="minorEastAsia" w:hAnsiTheme="minorHAnsi" w:cstheme="minorBidi"/>
          <w:color w:val="auto"/>
          <w:lang w:val="es-ES_tradnl" w:eastAsia="es-ES_tradnl"/>
        </w:rPr>
      </w:pPr>
      <w:hyperlink w:anchor="_Toc486217763" w:history="1">
        <w:r w:rsidR="00F42D4C" w:rsidRPr="00245DB7">
          <w:rPr>
            <w:rStyle w:val="Hipervnculo"/>
          </w:rPr>
          <w:t>2.2 Stanford Dependencies</w:t>
        </w:r>
        <w:r w:rsidR="00F42D4C">
          <w:rPr>
            <w:webHidden/>
          </w:rPr>
          <w:tab/>
        </w:r>
        <w:r w:rsidR="00F42D4C">
          <w:rPr>
            <w:webHidden/>
          </w:rPr>
          <w:fldChar w:fldCharType="begin"/>
        </w:r>
        <w:r w:rsidR="00F42D4C">
          <w:rPr>
            <w:webHidden/>
          </w:rPr>
          <w:instrText xml:space="preserve"> PAGEREF _Toc486217763 \h </w:instrText>
        </w:r>
        <w:r w:rsidR="00F42D4C">
          <w:rPr>
            <w:webHidden/>
          </w:rPr>
        </w:r>
        <w:r w:rsidR="00F42D4C">
          <w:rPr>
            <w:webHidden/>
          </w:rPr>
          <w:fldChar w:fldCharType="separate"/>
        </w:r>
        <w:r w:rsidR="000949DA">
          <w:rPr>
            <w:webHidden/>
          </w:rPr>
          <w:t>7</w:t>
        </w:r>
        <w:r w:rsidR="00F42D4C">
          <w:rPr>
            <w:webHidden/>
          </w:rPr>
          <w:fldChar w:fldCharType="end"/>
        </w:r>
      </w:hyperlink>
    </w:p>
    <w:p w14:paraId="4E4AF02F" w14:textId="77777777" w:rsidR="00F42D4C" w:rsidRDefault="003F230A" w:rsidP="00F42D4C">
      <w:pPr>
        <w:pStyle w:val="TDC2"/>
        <w:ind w:right="0"/>
        <w:rPr>
          <w:rFonts w:asciiTheme="minorHAnsi" w:eastAsiaTheme="minorEastAsia" w:hAnsiTheme="minorHAnsi" w:cstheme="minorBidi"/>
          <w:color w:val="auto"/>
          <w:lang w:val="es-ES_tradnl" w:eastAsia="es-ES_tradnl"/>
        </w:rPr>
      </w:pPr>
      <w:hyperlink w:anchor="_Toc486217764" w:history="1">
        <w:r w:rsidR="00F42D4C" w:rsidRPr="00245DB7">
          <w:rPr>
            <w:rStyle w:val="Hipervnculo"/>
          </w:rPr>
          <w:t>2.3 Google Dependencies</w:t>
        </w:r>
        <w:r w:rsidR="00F42D4C">
          <w:rPr>
            <w:webHidden/>
          </w:rPr>
          <w:tab/>
        </w:r>
        <w:r w:rsidR="00F42D4C">
          <w:rPr>
            <w:webHidden/>
          </w:rPr>
          <w:fldChar w:fldCharType="begin"/>
        </w:r>
        <w:r w:rsidR="00F42D4C">
          <w:rPr>
            <w:webHidden/>
          </w:rPr>
          <w:instrText xml:space="preserve"> PAGEREF _Toc486217764 \h </w:instrText>
        </w:r>
        <w:r w:rsidR="00F42D4C">
          <w:rPr>
            <w:webHidden/>
          </w:rPr>
        </w:r>
        <w:r w:rsidR="00F42D4C">
          <w:rPr>
            <w:webHidden/>
          </w:rPr>
          <w:fldChar w:fldCharType="separate"/>
        </w:r>
        <w:r w:rsidR="000949DA">
          <w:rPr>
            <w:webHidden/>
          </w:rPr>
          <w:t>9</w:t>
        </w:r>
        <w:r w:rsidR="00F42D4C">
          <w:rPr>
            <w:webHidden/>
          </w:rPr>
          <w:fldChar w:fldCharType="end"/>
        </w:r>
      </w:hyperlink>
    </w:p>
    <w:p w14:paraId="2BED1B5C" w14:textId="77777777" w:rsidR="00F42D4C" w:rsidRDefault="003F230A" w:rsidP="00F42D4C">
      <w:pPr>
        <w:pStyle w:val="TDC2"/>
        <w:ind w:right="0"/>
        <w:rPr>
          <w:rFonts w:asciiTheme="minorHAnsi" w:eastAsiaTheme="minorEastAsia" w:hAnsiTheme="minorHAnsi" w:cstheme="minorBidi"/>
          <w:color w:val="auto"/>
          <w:lang w:val="es-ES_tradnl" w:eastAsia="es-ES_tradnl"/>
        </w:rPr>
      </w:pPr>
      <w:hyperlink w:anchor="_Toc486217765" w:history="1">
        <w:r w:rsidR="00F42D4C" w:rsidRPr="00245DB7">
          <w:rPr>
            <w:rStyle w:val="Hipervnculo"/>
          </w:rPr>
          <w:t>2.4 Universal Dependencies</w:t>
        </w:r>
        <w:r w:rsidR="00F42D4C">
          <w:rPr>
            <w:webHidden/>
          </w:rPr>
          <w:tab/>
        </w:r>
        <w:r w:rsidR="00F42D4C">
          <w:rPr>
            <w:webHidden/>
          </w:rPr>
          <w:fldChar w:fldCharType="begin"/>
        </w:r>
        <w:r w:rsidR="00F42D4C">
          <w:rPr>
            <w:webHidden/>
          </w:rPr>
          <w:instrText xml:space="preserve"> PAGEREF _Toc486217765 \h </w:instrText>
        </w:r>
        <w:r w:rsidR="00F42D4C">
          <w:rPr>
            <w:webHidden/>
          </w:rPr>
        </w:r>
        <w:r w:rsidR="00F42D4C">
          <w:rPr>
            <w:webHidden/>
          </w:rPr>
          <w:fldChar w:fldCharType="separate"/>
        </w:r>
        <w:r w:rsidR="000949DA">
          <w:rPr>
            <w:webHidden/>
          </w:rPr>
          <w:t>10</w:t>
        </w:r>
        <w:r w:rsidR="00F42D4C">
          <w:rPr>
            <w:webHidden/>
          </w:rPr>
          <w:fldChar w:fldCharType="end"/>
        </w:r>
      </w:hyperlink>
    </w:p>
    <w:p w14:paraId="423F5B8F" w14:textId="77777777" w:rsidR="00F42D4C" w:rsidRDefault="003F230A" w:rsidP="00F42D4C">
      <w:pPr>
        <w:pStyle w:val="TDC2"/>
        <w:ind w:right="0"/>
        <w:rPr>
          <w:rFonts w:asciiTheme="minorHAnsi" w:eastAsiaTheme="minorEastAsia" w:hAnsiTheme="minorHAnsi" w:cstheme="minorBidi"/>
          <w:color w:val="auto"/>
          <w:lang w:val="es-ES_tradnl" w:eastAsia="es-ES_tradnl"/>
        </w:rPr>
      </w:pPr>
      <w:hyperlink w:anchor="_Toc486217766" w:history="1">
        <w:r w:rsidR="00F42D4C" w:rsidRPr="00245DB7">
          <w:rPr>
            <w:rStyle w:val="Hipervnculo"/>
          </w:rPr>
          <w:t>2.5 Formato de representación</w:t>
        </w:r>
        <w:r w:rsidR="00F42D4C">
          <w:rPr>
            <w:webHidden/>
          </w:rPr>
          <w:tab/>
        </w:r>
        <w:r w:rsidR="00F42D4C">
          <w:rPr>
            <w:webHidden/>
          </w:rPr>
          <w:fldChar w:fldCharType="begin"/>
        </w:r>
        <w:r w:rsidR="00F42D4C">
          <w:rPr>
            <w:webHidden/>
          </w:rPr>
          <w:instrText xml:space="preserve"> PAGEREF _Toc486217766 \h </w:instrText>
        </w:r>
        <w:r w:rsidR="00F42D4C">
          <w:rPr>
            <w:webHidden/>
          </w:rPr>
        </w:r>
        <w:r w:rsidR="00F42D4C">
          <w:rPr>
            <w:webHidden/>
          </w:rPr>
          <w:fldChar w:fldCharType="separate"/>
        </w:r>
        <w:r w:rsidR="000949DA">
          <w:rPr>
            <w:webHidden/>
          </w:rPr>
          <w:t>11</w:t>
        </w:r>
        <w:r w:rsidR="00F42D4C">
          <w:rPr>
            <w:webHidden/>
          </w:rPr>
          <w:fldChar w:fldCharType="end"/>
        </w:r>
      </w:hyperlink>
    </w:p>
    <w:p w14:paraId="13A84D33" w14:textId="77777777" w:rsidR="00F42D4C" w:rsidRDefault="003F230A" w:rsidP="00F42D4C">
      <w:pPr>
        <w:pStyle w:val="TDC3"/>
        <w:rPr>
          <w:rFonts w:asciiTheme="minorHAnsi" w:eastAsiaTheme="minorEastAsia" w:hAnsiTheme="minorHAnsi" w:cstheme="minorBidi"/>
          <w:noProof/>
          <w:lang w:val="es-ES_tradnl" w:eastAsia="es-ES_tradnl"/>
        </w:rPr>
      </w:pPr>
      <w:hyperlink w:anchor="_Toc486217767" w:history="1">
        <w:r w:rsidR="00F42D4C" w:rsidRPr="00245DB7">
          <w:rPr>
            <w:rStyle w:val="Hipervnculo"/>
            <w:noProof/>
            <w14:scene3d>
              <w14:camera w14:prst="orthographicFront"/>
              <w14:lightRig w14:rig="threePt" w14:dir="t">
                <w14:rot w14:lat="0" w14:lon="0" w14:rev="0"/>
              </w14:lightRig>
            </w14:scene3d>
          </w:rPr>
          <w:t>2.5.1</w:t>
        </w:r>
        <w:r w:rsidR="00F42D4C" w:rsidRPr="00245DB7">
          <w:rPr>
            <w:rStyle w:val="Hipervnculo"/>
            <w:noProof/>
          </w:rPr>
          <w:t xml:space="preserve"> Formato Stanford</w:t>
        </w:r>
        <w:r w:rsidR="00F42D4C">
          <w:rPr>
            <w:noProof/>
            <w:webHidden/>
          </w:rPr>
          <w:tab/>
        </w:r>
        <w:r w:rsidR="00F42D4C">
          <w:rPr>
            <w:noProof/>
            <w:webHidden/>
          </w:rPr>
          <w:fldChar w:fldCharType="begin"/>
        </w:r>
        <w:r w:rsidR="00F42D4C">
          <w:rPr>
            <w:noProof/>
            <w:webHidden/>
          </w:rPr>
          <w:instrText xml:space="preserve"> PAGEREF _Toc486217767 \h </w:instrText>
        </w:r>
        <w:r w:rsidR="00F42D4C">
          <w:rPr>
            <w:noProof/>
            <w:webHidden/>
          </w:rPr>
        </w:r>
        <w:r w:rsidR="00F42D4C">
          <w:rPr>
            <w:noProof/>
            <w:webHidden/>
          </w:rPr>
          <w:fldChar w:fldCharType="separate"/>
        </w:r>
        <w:r w:rsidR="000949DA">
          <w:rPr>
            <w:noProof/>
            <w:webHidden/>
          </w:rPr>
          <w:t>11</w:t>
        </w:r>
        <w:r w:rsidR="00F42D4C">
          <w:rPr>
            <w:noProof/>
            <w:webHidden/>
          </w:rPr>
          <w:fldChar w:fldCharType="end"/>
        </w:r>
      </w:hyperlink>
    </w:p>
    <w:p w14:paraId="3AA6659C" w14:textId="77777777" w:rsidR="00F42D4C" w:rsidRDefault="003F230A" w:rsidP="00F42D4C">
      <w:pPr>
        <w:pStyle w:val="TDC3"/>
        <w:rPr>
          <w:rFonts w:asciiTheme="minorHAnsi" w:eastAsiaTheme="minorEastAsia" w:hAnsiTheme="minorHAnsi" w:cstheme="minorBidi"/>
          <w:noProof/>
          <w:lang w:val="es-ES_tradnl" w:eastAsia="es-ES_tradnl"/>
        </w:rPr>
      </w:pPr>
      <w:hyperlink w:anchor="_Toc486217768" w:history="1">
        <w:r w:rsidR="00F42D4C" w:rsidRPr="00245DB7">
          <w:rPr>
            <w:rStyle w:val="Hipervnculo"/>
            <w:noProof/>
            <w14:scene3d>
              <w14:camera w14:prst="orthographicFront"/>
              <w14:lightRig w14:rig="threePt" w14:dir="t">
                <w14:rot w14:lat="0" w14:lon="0" w14:rev="0"/>
              </w14:lightRig>
            </w14:scene3d>
          </w:rPr>
          <w:t>2.5.2</w:t>
        </w:r>
        <w:r w:rsidR="00F42D4C" w:rsidRPr="00245DB7">
          <w:rPr>
            <w:rStyle w:val="Hipervnculo"/>
            <w:noProof/>
          </w:rPr>
          <w:t xml:space="preserve"> Formato CoNLL</w:t>
        </w:r>
        <w:r w:rsidR="00F42D4C">
          <w:rPr>
            <w:noProof/>
            <w:webHidden/>
          </w:rPr>
          <w:tab/>
        </w:r>
        <w:r w:rsidR="00F42D4C">
          <w:rPr>
            <w:noProof/>
            <w:webHidden/>
          </w:rPr>
          <w:fldChar w:fldCharType="begin"/>
        </w:r>
        <w:r w:rsidR="00F42D4C">
          <w:rPr>
            <w:noProof/>
            <w:webHidden/>
          </w:rPr>
          <w:instrText xml:space="preserve"> PAGEREF _Toc486217768 \h </w:instrText>
        </w:r>
        <w:r w:rsidR="00F42D4C">
          <w:rPr>
            <w:noProof/>
            <w:webHidden/>
          </w:rPr>
        </w:r>
        <w:r w:rsidR="00F42D4C">
          <w:rPr>
            <w:noProof/>
            <w:webHidden/>
          </w:rPr>
          <w:fldChar w:fldCharType="separate"/>
        </w:r>
        <w:r w:rsidR="000949DA">
          <w:rPr>
            <w:noProof/>
            <w:webHidden/>
          </w:rPr>
          <w:t>12</w:t>
        </w:r>
        <w:r w:rsidR="00F42D4C">
          <w:rPr>
            <w:noProof/>
            <w:webHidden/>
          </w:rPr>
          <w:fldChar w:fldCharType="end"/>
        </w:r>
      </w:hyperlink>
    </w:p>
    <w:p w14:paraId="1C94E179" w14:textId="77777777" w:rsidR="00F42D4C" w:rsidRDefault="003F230A" w:rsidP="00F42D4C">
      <w:pPr>
        <w:pStyle w:val="TDC1"/>
        <w:tabs>
          <w:tab w:val="clear" w:pos="8777"/>
          <w:tab w:val="right" w:leader="dot" w:pos="8789"/>
        </w:tabs>
        <w:rPr>
          <w:rFonts w:asciiTheme="minorHAnsi" w:eastAsiaTheme="minorEastAsia" w:hAnsiTheme="minorHAnsi" w:cstheme="minorBidi"/>
          <w:noProof/>
          <w:lang w:val="es-ES_tradnl" w:eastAsia="es-ES_tradnl"/>
        </w:rPr>
      </w:pPr>
      <w:hyperlink w:anchor="_Toc486217770" w:history="1">
        <w:r w:rsidR="00F42D4C" w:rsidRPr="00245DB7">
          <w:rPr>
            <w:rStyle w:val="Hipervnculo"/>
            <w:noProof/>
          </w:rPr>
          <w:t>3 Diseño</w:t>
        </w:r>
        <w:r w:rsidR="00F42D4C">
          <w:rPr>
            <w:noProof/>
            <w:webHidden/>
          </w:rPr>
          <w:tab/>
        </w:r>
        <w:r w:rsidR="00F42D4C">
          <w:rPr>
            <w:noProof/>
            <w:webHidden/>
          </w:rPr>
          <w:fldChar w:fldCharType="begin"/>
        </w:r>
        <w:r w:rsidR="00F42D4C">
          <w:rPr>
            <w:noProof/>
            <w:webHidden/>
          </w:rPr>
          <w:instrText xml:space="preserve"> PAGEREF _Toc486217770 \h </w:instrText>
        </w:r>
        <w:r w:rsidR="00F42D4C">
          <w:rPr>
            <w:noProof/>
            <w:webHidden/>
          </w:rPr>
        </w:r>
        <w:r w:rsidR="00F42D4C">
          <w:rPr>
            <w:noProof/>
            <w:webHidden/>
          </w:rPr>
          <w:fldChar w:fldCharType="separate"/>
        </w:r>
        <w:r w:rsidR="000949DA">
          <w:rPr>
            <w:noProof/>
            <w:webHidden/>
          </w:rPr>
          <w:t>15</w:t>
        </w:r>
        <w:r w:rsidR="00F42D4C">
          <w:rPr>
            <w:noProof/>
            <w:webHidden/>
          </w:rPr>
          <w:fldChar w:fldCharType="end"/>
        </w:r>
      </w:hyperlink>
    </w:p>
    <w:p w14:paraId="169AA398" w14:textId="77777777" w:rsidR="00F42D4C" w:rsidRDefault="003F230A" w:rsidP="00F42D4C">
      <w:pPr>
        <w:pStyle w:val="TDC2"/>
        <w:ind w:right="0"/>
        <w:rPr>
          <w:rFonts w:asciiTheme="minorHAnsi" w:eastAsiaTheme="minorEastAsia" w:hAnsiTheme="minorHAnsi" w:cstheme="minorBidi"/>
          <w:color w:val="auto"/>
          <w:lang w:val="es-ES_tradnl" w:eastAsia="es-ES_tradnl"/>
        </w:rPr>
      </w:pPr>
      <w:hyperlink w:anchor="_Toc486217771" w:history="1">
        <w:r w:rsidR="00F42D4C" w:rsidRPr="00245DB7">
          <w:rPr>
            <w:rStyle w:val="Hipervnculo"/>
          </w:rPr>
          <w:t>3.1 Análisis</w:t>
        </w:r>
        <w:r w:rsidR="00F42D4C">
          <w:rPr>
            <w:webHidden/>
          </w:rPr>
          <w:tab/>
        </w:r>
        <w:r w:rsidR="00F42D4C">
          <w:rPr>
            <w:webHidden/>
          </w:rPr>
          <w:fldChar w:fldCharType="begin"/>
        </w:r>
        <w:r w:rsidR="00F42D4C">
          <w:rPr>
            <w:webHidden/>
          </w:rPr>
          <w:instrText xml:space="preserve"> PAGEREF _Toc486217771 \h </w:instrText>
        </w:r>
        <w:r w:rsidR="00F42D4C">
          <w:rPr>
            <w:webHidden/>
          </w:rPr>
        </w:r>
        <w:r w:rsidR="00F42D4C">
          <w:rPr>
            <w:webHidden/>
          </w:rPr>
          <w:fldChar w:fldCharType="separate"/>
        </w:r>
        <w:r w:rsidR="000949DA">
          <w:rPr>
            <w:webHidden/>
          </w:rPr>
          <w:t>15</w:t>
        </w:r>
        <w:r w:rsidR="00F42D4C">
          <w:rPr>
            <w:webHidden/>
          </w:rPr>
          <w:fldChar w:fldCharType="end"/>
        </w:r>
      </w:hyperlink>
    </w:p>
    <w:p w14:paraId="4582C061" w14:textId="77777777" w:rsidR="00F42D4C" w:rsidRDefault="003F230A" w:rsidP="00F42D4C">
      <w:pPr>
        <w:pStyle w:val="TDC3"/>
        <w:rPr>
          <w:rFonts w:asciiTheme="minorHAnsi" w:eastAsiaTheme="minorEastAsia" w:hAnsiTheme="minorHAnsi" w:cstheme="minorBidi"/>
          <w:noProof/>
          <w:lang w:val="es-ES_tradnl" w:eastAsia="es-ES_tradnl"/>
        </w:rPr>
      </w:pPr>
      <w:hyperlink w:anchor="_Toc486217772" w:history="1">
        <w:r w:rsidR="00F42D4C" w:rsidRPr="00245DB7">
          <w:rPr>
            <w:rStyle w:val="Hipervnculo"/>
            <w:noProof/>
            <w14:scene3d>
              <w14:camera w14:prst="orthographicFront"/>
              <w14:lightRig w14:rig="threePt" w14:dir="t">
                <w14:rot w14:lat="0" w14:lon="0" w14:rev="0"/>
              </w14:lightRig>
            </w14:scene3d>
          </w:rPr>
          <w:t>3.1.1</w:t>
        </w:r>
        <w:r w:rsidR="00F42D4C" w:rsidRPr="00245DB7">
          <w:rPr>
            <w:rStyle w:val="Hipervnculo"/>
            <w:noProof/>
          </w:rPr>
          <w:t xml:space="preserve"> Oraciones y constituyentes</w:t>
        </w:r>
        <w:r w:rsidR="00F42D4C">
          <w:rPr>
            <w:noProof/>
            <w:webHidden/>
          </w:rPr>
          <w:tab/>
        </w:r>
        <w:r w:rsidR="00F42D4C">
          <w:rPr>
            <w:noProof/>
            <w:webHidden/>
          </w:rPr>
          <w:fldChar w:fldCharType="begin"/>
        </w:r>
        <w:r w:rsidR="00F42D4C">
          <w:rPr>
            <w:noProof/>
            <w:webHidden/>
          </w:rPr>
          <w:instrText xml:space="preserve"> PAGEREF _Toc486217772 \h </w:instrText>
        </w:r>
        <w:r w:rsidR="00F42D4C">
          <w:rPr>
            <w:noProof/>
            <w:webHidden/>
          </w:rPr>
        </w:r>
        <w:r w:rsidR="00F42D4C">
          <w:rPr>
            <w:noProof/>
            <w:webHidden/>
          </w:rPr>
          <w:fldChar w:fldCharType="separate"/>
        </w:r>
        <w:r w:rsidR="000949DA">
          <w:rPr>
            <w:noProof/>
            <w:webHidden/>
          </w:rPr>
          <w:t>17</w:t>
        </w:r>
        <w:r w:rsidR="00F42D4C">
          <w:rPr>
            <w:noProof/>
            <w:webHidden/>
          </w:rPr>
          <w:fldChar w:fldCharType="end"/>
        </w:r>
      </w:hyperlink>
    </w:p>
    <w:p w14:paraId="441B31FD" w14:textId="77777777" w:rsidR="00F42D4C" w:rsidRDefault="003F230A" w:rsidP="00F42D4C">
      <w:pPr>
        <w:pStyle w:val="TDC3"/>
        <w:rPr>
          <w:rFonts w:asciiTheme="minorHAnsi" w:eastAsiaTheme="minorEastAsia" w:hAnsiTheme="minorHAnsi" w:cstheme="minorBidi"/>
          <w:noProof/>
          <w:lang w:val="es-ES_tradnl" w:eastAsia="es-ES_tradnl"/>
        </w:rPr>
      </w:pPr>
      <w:hyperlink w:anchor="_Toc486217773" w:history="1">
        <w:r w:rsidR="00F42D4C" w:rsidRPr="00245DB7">
          <w:rPr>
            <w:rStyle w:val="Hipervnculo"/>
            <w:noProof/>
            <w14:scene3d>
              <w14:camera w14:prst="orthographicFront"/>
              <w14:lightRig w14:rig="threePt" w14:dir="t">
                <w14:rot w14:lat="0" w14:lon="0" w14:rev="0"/>
              </w14:lightRig>
            </w14:scene3d>
          </w:rPr>
          <w:t>3.1.2</w:t>
        </w:r>
        <w:r w:rsidR="00F42D4C" w:rsidRPr="00245DB7">
          <w:rPr>
            <w:rStyle w:val="Hipervnculo"/>
            <w:noProof/>
          </w:rPr>
          <w:t xml:space="preserve"> Transformación de árboles de constituyentes</w:t>
        </w:r>
        <w:r w:rsidR="00F42D4C">
          <w:rPr>
            <w:noProof/>
            <w:webHidden/>
          </w:rPr>
          <w:tab/>
        </w:r>
        <w:r w:rsidR="00F42D4C">
          <w:rPr>
            <w:noProof/>
            <w:webHidden/>
          </w:rPr>
          <w:fldChar w:fldCharType="begin"/>
        </w:r>
        <w:r w:rsidR="00F42D4C">
          <w:rPr>
            <w:noProof/>
            <w:webHidden/>
          </w:rPr>
          <w:instrText xml:space="preserve"> PAGEREF _Toc486217773 \h </w:instrText>
        </w:r>
        <w:r w:rsidR="00F42D4C">
          <w:rPr>
            <w:noProof/>
            <w:webHidden/>
          </w:rPr>
        </w:r>
        <w:r w:rsidR="00F42D4C">
          <w:rPr>
            <w:noProof/>
            <w:webHidden/>
          </w:rPr>
          <w:fldChar w:fldCharType="separate"/>
        </w:r>
        <w:r w:rsidR="000949DA">
          <w:rPr>
            <w:noProof/>
            <w:webHidden/>
          </w:rPr>
          <w:t>20</w:t>
        </w:r>
        <w:r w:rsidR="00F42D4C">
          <w:rPr>
            <w:noProof/>
            <w:webHidden/>
          </w:rPr>
          <w:fldChar w:fldCharType="end"/>
        </w:r>
      </w:hyperlink>
    </w:p>
    <w:p w14:paraId="62598E33" w14:textId="77777777" w:rsidR="00F42D4C" w:rsidRDefault="003F230A" w:rsidP="00F42D4C">
      <w:pPr>
        <w:pStyle w:val="TDC2"/>
        <w:ind w:right="0"/>
        <w:rPr>
          <w:rFonts w:asciiTheme="minorHAnsi" w:eastAsiaTheme="minorEastAsia" w:hAnsiTheme="minorHAnsi" w:cstheme="minorBidi"/>
          <w:color w:val="auto"/>
          <w:lang w:val="es-ES_tradnl" w:eastAsia="es-ES_tradnl"/>
        </w:rPr>
      </w:pPr>
      <w:hyperlink w:anchor="_Toc486217775" w:history="1">
        <w:r w:rsidR="00F42D4C" w:rsidRPr="00245DB7">
          <w:rPr>
            <w:rStyle w:val="Hipervnculo"/>
          </w:rPr>
          <w:t>3.2 Limitaciones</w:t>
        </w:r>
        <w:r w:rsidR="00F42D4C">
          <w:rPr>
            <w:webHidden/>
          </w:rPr>
          <w:tab/>
        </w:r>
        <w:r w:rsidR="00F42D4C">
          <w:rPr>
            <w:webHidden/>
          </w:rPr>
          <w:fldChar w:fldCharType="begin"/>
        </w:r>
        <w:r w:rsidR="00F42D4C">
          <w:rPr>
            <w:webHidden/>
          </w:rPr>
          <w:instrText xml:space="preserve"> PAGEREF _Toc486217775 \h </w:instrText>
        </w:r>
        <w:r w:rsidR="00F42D4C">
          <w:rPr>
            <w:webHidden/>
          </w:rPr>
        </w:r>
        <w:r w:rsidR="00F42D4C">
          <w:rPr>
            <w:webHidden/>
          </w:rPr>
          <w:fldChar w:fldCharType="separate"/>
        </w:r>
        <w:r w:rsidR="000949DA">
          <w:rPr>
            <w:webHidden/>
          </w:rPr>
          <w:t>22</w:t>
        </w:r>
        <w:r w:rsidR="00F42D4C">
          <w:rPr>
            <w:webHidden/>
          </w:rPr>
          <w:fldChar w:fldCharType="end"/>
        </w:r>
      </w:hyperlink>
    </w:p>
    <w:p w14:paraId="20B12BD2" w14:textId="77777777" w:rsidR="00F42D4C" w:rsidRDefault="003F230A" w:rsidP="00F42D4C">
      <w:pPr>
        <w:pStyle w:val="TDC1"/>
        <w:tabs>
          <w:tab w:val="clear" w:pos="8777"/>
          <w:tab w:val="right" w:leader="dot" w:pos="8789"/>
        </w:tabs>
        <w:rPr>
          <w:rFonts w:asciiTheme="minorHAnsi" w:eastAsiaTheme="minorEastAsia" w:hAnsiTheme="minorHAnsi" w:cstheme="minorBidi"/>
          <w:noProof/>
          <w:lang w:val="es-ES_tradnl" w:eastAsia="es-ES_tradnl"/>
        </w:rPr>
      </w:pPr>
      <w:hyperlink w:anchor="_Toc486217776" w:history="1">
        <w:r w:rsidR="00F42D4C" w:rsidRPr="00245DB7">
          <w:rPr>
            <w:rStyle w:val="Hipervnculo"/>
            <w:noProof/>
          </w:rPr>
          <w:t>4 Desarrollo</w:t>
        </w:r>
        <w:r w:rsidR="00F42D4C">
          <w:rPr>
            <w:noProof/>
            <w:webHidden/>
          </w:rPr>
          <w:tab/>
        </w:r>
        <w:r w:rsidR="00F42D4C">
          <w:rPr>
            <w:noProof/>
            <w:webHidden/>
          </w:rPr>
          <w:fldChar w:fldCharType="begin"/>
        </w:r>
        <w:r w:rsidR="00F42D4C">
          <w:rPr>
            <w:noProof/>
            <w:webHidden/>
          </w:rPr>
          <w:instrText xml:space="preserve"> PAGEREF _Toc486217776 \h </w:instrText>
        </w:r>
        <w:r w:rsidR="00F42D4C">
          <w:rPr>
            <w:noProof/>
            <w:webHidden/>
          </w:rPr>
        </w:r>
        <w:r w:rsidR="00F42D4C">
          <w:rPr>
            <w:noProof/>
            <w:webHidden/>
          </w:rPr>
          <w:fldChar w:fldCharType="separate"/>
        </w:r>
        <w:r w:rsidR="000949DA">
          <w:rPr>
            <w:noProof/>
            <w:webHidden/>
          </w:rPr>
          <w:t>25</w:t>
        </w:r>
        <w:r w:rsidR="00F42D4C">
          <w:rPr>
            <w:noProof/>
            <w:webHidden/>
          </w:rPr>
          <w:fldChar w:fldCharType="end"/>
        </w:r>
      </w:hyperlink>
    </w:p>
    <w:p w14:paraId="47EAE357" w14:textId="77777777" w:rsidR="00F42D4C" w:rsidRDefault="003F230A" w:rsidP="00F42D4C">
      <w:pPr>
        <w:pStyle w:val="TDC2"/>
        <w:ind w:right="0"/>
        <w:rPr>
          <w:rFonts w:asciiTheme="minorHAnsi" w:eastAsiaTheme="minorEastAsia" w:hAnsiTheme="minorHAnsi" w:cstheme="minorBidi"/>
          <w:color w:val="auto"/>
          <w:lang w:val="es-ES_tradnl" w:eastAsia="es-ES_tradnl"/>
        </w:rPr>
      </w:pPr>
      <w:hyperlink w:anchor="_Toc486217777" w:history="1">
        <w:r w:rsidR="00F42D4C" w:rsidRPr="00245DB7">
          <w:rPr>
            <w:rStyle w:val="Hipervnculo"/>
          </w:rPr>
          <w:t>4.1 Plantilla en formato CoNLL</w:t>
        </w:r>
        <w:r w:rsidR="00F42D4C">
          <w:rPr>
            <w:webHidden/>
          </w:rPr>
          <w:tab/>
        </w:r>
        <w:r w:rsidR="00F42D4C">
          <w:rPr>
            <w:webHidden/>
          </w:rPr>
          <w:fldChar w:fldCharType="begin"/>
        </w:r>
        <w:r w:rsidR="00F42D4C">
          <w:rPr>
            <w:webHidden/>
          </w:rPr>
          <w:instrText xml:space="preserve"> PAGEREF _Toc486217777 \h </w:instrText>
        </w:r>
        <w:r w:rsidR="00F42D4C">
          <w:rPr>
            <w:webHidden/>
          </w:rPr>
        </w:r>
        <w:r w:rsidR="00F42D4C">
          <w:rPr>
            <w:webHidden/>
          </w:rPr>
          <w:fldChar w:fldCharType="separate"/>
        </w:r>
        <w:r w:rsidR="000949DA">
          <w:rPr>
            <w:webHidden/>
          </w:rPr>
          <w:t>25</w:t>
        </w:r>
        <w:r w:rsidR="00F42D4C">
          <w:rPr>
            <w:webHidden/>
          </w:rPr>
          <w:fldChar w:fldCharType="end"/>
        </w:r>
      </w:hyperlink>
    </w:p>
    <w:p w14:paraId="19206875" w14:textId="77777777" w:rsidR="00F42D4C" w:rsidRDefault="003F230A" w:rsidP="00F42D4C">
      <w:pPr>
        <w:pStyle w:val="TDC2"/>
        <w:ind w:right="0"/>
        <w:rPr>
          <w:rFonts w:asciiTheme="minorHAnsi" w:eastAsiaTheme="minorEastAsia" w:hAnsiTheme="minorHAnsi" w:cstheme="minorBidi"/>
          <w:color w:val="auto"/>
          <w:lang w:val="es-ES_tradnl" w:eastAsia="es-ES_tradnl"/>
        </w:rPr>
      </w:pPr>
      <w:hyperlink w:anchor="_Toc486217778" w:history="1">
        <w:r w:rsidR="00F42D4C" w:rsidRPr="00245DB7">
          <w:rPr>
            <w:rStyle w:val="Hipervnculo"/>
          </w:rPr>
          <w:t>4.2 Formato de ficheros</w:t>
        </w:r>
        <w:r w:rsidR="00F42D4C">
          <w:rPr>
            <w:webHidden/>
          </w:rPr>
          <w:tab/>
        </w:r>
        <w:r w:rsidR="00F42D4C">
          <w:rPr>
            <w:webHidden/>
          </w:rPr>
          <w:fldChar w:fldCharType="begin"/>
        </w:r>
        <w:r w:rsidR="00F42D4C">
          <w:rPr>
            <w:webHidden/>
          </w:rPr>
          <w:instrText xml:space="preserve"> PAGEREF _Toc486217778 \h </w:instrText>
        </w:r>
        <w:r w:rsidR="00F42D4C">
          <w:rPr>
            <w:webHidden/>
          </w:rPr>
        </w:r>
        <w:r w:rsidR="00F42D4C">
          <w:rPr>
            <w:webHidden/>
          </w:rPr>
          <w:fldChar w:fldCharType="separate"/>
        </w:r>
        <w:r w:rsidR="000949DA">
          <w:rPr>
            <w:webHidden/>
          </w:rPr>
          <w:t>26</w:t>
        </w:r>
        <w:r w:rsidR="00F42D4C">
          <w:rPr>
            <w:webHidden/>
          </w:rPr>
          <w:fldChar w:fldCharType="end"/>
        </w:r>
      </w:hyperlink>
    </w:p>
    <w:p w14:paraId="0B5420E8" w14:textId="77777777" w:rsidR="00F42D4C" w:rsidRDefault="003F230A" w:rsidP="00F42D4C">
      <w:pPr>
        <w:pStyle w:val="TDC3"/>
        <w:rPr>
          <w:rFonts w:asciiTheme="minorHAnsi" w:eastAsiaTheme="minorEastAsia" w:hAnsiTheme="minorHAnsi" w:cstheme="minorBidi"/>
          <w:noProof/>
          <w:lang w:val="es-ES_tradnl" w:eastAsia="es-ES_tradnl"/>
        </w:rPr>
      </w:pPr>
      <w:hyperlink w:anchor="_Toc486217779" w:history="1">
        <w:r w:rsidR="00F42D4C" w:rsidRPr="00245DB7">
          <w:rPr>
            <w:rStyle w:val="Hipervnculo"/>
            <w:noProof/>
            <w14:scene3d>
              <w14:camera w14:prst="orthographicFront"/>
              <w14:lightRig w14:rig="threePt" w14:dir="t">
                <w14:rot w14:lat="0" w14:lon="0" w14:rev="0"/>
              </w14:lightRig>
            </w14:scene3d>
          </w:rPr>
          <w:t>4.2.1</w:t>
        </w:r>
        <w:r w:rsidR="00F42D4C" w:rsidRPr="00245DB7">
          <w:rPr>
            <w:rStyle w:val="Hipervnculo"/>
            <w:noProof/>
          </w:rPr>
          <w:t xml:space="preserve"> Formato de entrada</w:t>
        </w:r>
        <w:r w:rsidR="00F42D4C">
          <w:rPr>
            <w:noProof/>
            <w:webHidden/>
          </w:rPr>
          <w:tab/>
        </w:r>
        <w:r w:rsidR="00F42D4C">
          <w:rPr>
            <w:noProof/>
            <w:webHidden/>
          </w:rPr>
          <w:fldChar w:fldCharType="begin"/>
        </w:r>
        <w:r w:rsidR="00F42D4C">
          <w:rPr>
            <w:noProof/>
            <w:webHidden/>
          </w:rPr>
          <w:instrText xml:space="preserve"> PAGEREF _Toc486217779 \h </w:instrText>
        </w:r>
        <w:r w:rsidR="00F42D4C">
          <w:rPr>
            <w:noProof/>
            <w:webHidden/>
          </w:rPr>
        </w:r>
        <w:r w:rsidR="00F42D4C">
          <w:rPr>
            <w:noProof/>
            <w:webHidden/>
          </w:rPr>
          <w:fldChar w:fldCharType="separate"/>
        </w:r>
        <w:r w:rsidR="000949DA">
          <w:rPr>
            <w:noProof/>
            <w:webHidden/>
          </w:rPr>
          <w:t>26</w:t>
        </w:r>
        <w:r w:rsidR="00F42D4C">
          <w:rPr>
            <w:noProof/>
            <w:webHidden/>
          </w:rPr>
          <w:fldChar w:fldCharType="end"/>
        </w:r>
      </w:hyperlink>
    </w:p>
    <w:p w14:paraId="357F13F0" w14:textId="77777777" w:rsidR="00F42D4C" w:rsidRDefault="003F230A" w:rsidP="00F42D4C">
      <w:pPr>
        <w:pStyle w:val="TDC3"/>
        <w:rPr>
          <w:rFonts w:asciiTheme="minorHAnsi" w:eastAsiaTheme="minorEastAsia" w:hAnsiTheme="minorHAnsi" w:cstheme="minorBidi"/>
          <w:noProof/>
          <w:lang w:val="es-ES_tradnl" w:eastAsia="es-ES_tradnl"/>
        </w:rPr>
      </w:pPr>
      <w:hyperlink w:anchor="_Toc486217780" w:history="1">
        <w:r w:rsidR="00F42D4C" w:rsidRPr="00245DB7">
          <w:rPr>
            <w:rStyle w:val="Hipervnculo"/>
            <w:noProof/>
            <w14:scene3d>
              <w14:camera w14:prst="orthographicFront"/>
              <w14:lightRig w14:rig="threePt" w14:dir="t">
                <w14:rot w14:lat="0" w14:lon="0" w14:rev="0"/>
              </w14:lightRig>
            </w14:scene3d>
          </w:rPr>
          <w:t>4.2.2</w:t>
        </w:r>
        <w:r w:rsidR="00F42D4C" w:rsidRPr="00245DB7">
          <w:rPr>
            <w:rStyle w:val="Hipervnculo"/>
            <w:noProof/>
          </w:rPr>
          <w:t xml:space="preserve"> Formato de salida</w:t>
        </w:r>
        <w:r w:rsidR="00F42D4C">
          <w:rPr>
            <w:noProof/>
            <w:webHidden/>
          </w:rPr>
          <w:tab/>
        </w:r>
        <w:r w:rsidR="00F42D4C">
          <w:rPr>
            <w:noProof/>
            <w:webHidden/>
          </w:rPr>
          <w:fldChar w:fldCharType="begin"/>
        </w:r>
        <w:r w:rsidR="00F42D4C">
          <w:rPr>
            <w:noProof/>
            <w:webHidden/>
          </w:rPr>
          <w:instrText xml:space="preserve"> PAGEREF _Toc486217780 \h </w:instrText>
        </w:r>
        <w:r w:rsidR="00F42D4C">
          <w:rPr>
            <w:noProof/>
            <w:webHidden/>
          </w:rPr>
        </w:r>
        <w:r w:rsidR="00F42D4C">
          <w:rPr>
            <w:noProof/>
            <w:webHidden/>
          </w:rPr>
          <w:fldChar w:fldCharType="separate"/>
        </w:r>
        <w:r w:rsidR="000949DA">
          <w:rPr>
            <w:noProof/>
            <w:webHidden/>
          </w:rPr>
          <w:t>28</w:t>
        </w:r>
        <w:r w:rsidR="00F42D4C">
          <w:rPr>
            <w:noProof/>
            <w:webHidden/>
          </w:rPr>
          <w:fldChar w:fldCharType="end"/>
        </w:r>
      </w:hyperlink>
    </w:p>
    <w:p w14:paraId="672CA5BE" w14:textId="77777777" w:rsidR="00F42D4C" w:rsidRDefault="003F230A" w:rsidP="00F42D4C">
      <w:pPr>
        <w:pStyle w:val="TDC2"/>
        <w:ind w:right="0"/>
        <w:rPr>
          <w:rFonts w:asciiTheme="minorHAnsi" w:eastAsiaTheme="minorEastAsia" w:hAnsiTheme="minorHAnsi" w:cstheme="minorBidi"/>
          <w:color w:val="auto"/>
          <w:lang w:val="es-ES_tradnl" w:eastAsia="es-ES_tradnl"/>
        </w:rPr>
      </w:pPr>
      <w:hyperlink w:anchor="_Toc486217781" w:history="1">
        <w:r w:rsidR="00F42D4C" w:rsidRPr="00245DB7">
          <w:rPr>
            <w:rStyle w:val="Hipervnculo"/>
          </w:rPr>
          <w:t>4.3 Implementación</w:t>
        </w:r>
        <w:r w:rsidR="00F42D4C">
          <w:rPr>
            <w:webHidden/>
          </w:rPr>
          <w:tab/>
        </w:r>
        <w:r w:rsidR="00F42D4C">
          <w:rPr>
            <w:webHidden/>
          </w:rPr>
          <w:fldChar w:fldCharType="begin"/>
        </w:r>
        <w:r w:rsidR="00F42D4C">
          <w:rPr>
            <w:webHidden/>
          </w:rPr>
          <w:instrText xml:space="preserve"> PAGEREF _Toc486217781 \h </w:instrText>
        </w:r>
        <w:r w:rsidR="00F42D4C">
          <w:rPr>
            <w:webHidden/>
          </w:rPr>
        </w:r>
        <w:r w:rsidR="00F42D4C">
          <w:rPr>
            <w:webHidden/>
          </w:rPr>
          <w:fldChar w:fldCharType="separate"/>
        </w:r>
        <w:r w:rsidR="000949DA">
          <w:rPr>
            <w:webHidden/>
          </w:rPr>
          <w:t>29</w:t>
        </w:r>
        <w:r w:rsidR="00F42D4C">
          <w:rPr>
            <w:webHidden/>
          </w:rPr>
          <w:fldChar w:fldCharType="end"/>
        </w:r>
      </w:hyperlink>
    </w:p>
    <w:p w14:paraId="36DF55C5" w14:textId="77777777" w:rsidR="00F42D4C" w:rsidRDefault="003F230A" w:rsidP="00F42D4C">
      <w:pPr>
        <w:pStyle w:val="TDC1"/>
        <w:tabs>
          <w:tab w:val="clear" w:pos="8777"/>
          <w:tab w:val="right" w:leader="dot" w:pos="8789"/>
        </w:tabs>
        <w:rPr>
          <w:rFonts w:asciiTheme="minorHAnsi" w:eastAsiaTheme="minorEastAsia" w:hAnsiTheme="minorHAnsi" w:cstheme="minorBidi"/>
          <w:noProof/>
          <w:lang w:val="es-ES_tradnl" w:eastAsia="es-ES_tradnl"/>
        </w:rPr>
      </w:pPr>
      <w:hyperlink w:anchor="_Toc486217782" w:history="1">
        <w:r w:rsidR="00F42D4C" w:rsidRPr="00245DB7">
          <w:rPr>
            <w:rStyle w:val="Hipervnculo"/>
            <w:noProof/>
          </w:rPr>
          <w:t>5 Pruebas</w:t>
        </w:r>
        <w:r w:rsidR="00F42D4C">
          <w:rPr>
            <w:noProof/>
            <w:webHidden/>
          </w:rPr>
          <w:tab/>
        </w:r>
        <w:r w:rsidR="00F42D4C">
          <w:rPr>
            <w:noProof/>
            <w:webHidden/>
          </w:rPr>
          <w:fldChar w:fldCharType="begin"/>
        </w:r>
        <w:r w:rsidR="00F42D4C">
          <w:rPr>
            <w:noProof/>
            <w:webHidden/>
          </w:rPr>
          <w:instrText xml:space="preserve"> PAGEREF _Toc486217782 \h </w:instrText>
        </w:r>
        <w:r w:rsidR="00F42D4C">
          <w:rPr>
            <w:noProof/>
            <w:webHidden/>
          </w:rPr>
        </w:r>
        <w:r w:rsidR="00F42D4C">
          <w:rPr>
            <w:noProof/>
            <w:webHidden/>
          </w:rPr>
          <w:fldChar w:fldCharType="separate"/>
        </w:r>
        <w:r w:rsidR="000949DA">
          <w:rPr>
            <w:noProof/>
            <w:webHidden/>
          </w:rPr>
          <w:t>39</w:t>
        </w:r>
        <w:r w:rsidR="00F42D4C">
          <w:rPr>
            <w:noProof/>
            <w:webHidden/>
          </w:rPr>
          <w:fldChar w:fldCharType="end"/>
        </w:r>
      </w:hyperlink>
    </w:p>
    <w:p w14:paraId="30EA480D" w14:textId="77777777" w:rsidR="00F42D4C" w:rsidRDefault="003F230A" w:rsidP="00F42D4C">
      <w:pPr>
        <w:pStyle w:val="TDC2"/>
        <w:ind w:right="0"/>
        <w:rPr>
          <w:rFonts w:asciiTheme="minorHAnsi" w:eastAsiaTheme="minorEastAsia" w:hAnsiTheme="minorHAnsi" w:cstheme="minorBidi"/>
          <w:color w:val="auto"/>
          <w:lang w:val="es-ES_tradnl" w:eastAsia="es-ES_tradnl"/>
        </w:rPr>
      </w:pPr>
      <w:hyperlink w:anchor="_Toc486217783" w:history="1">
        <w:r w:rsidR="00F42D4C" w:rsidRPr="00245DB7">
          <w:rPr>
            <w:rStyle w:val="Hipervnculo"/>
          </w:rPr>
          <w:t>5.1 Pruebas de caja negra</w:t>
        </w:r>
        <w:r w:rsidR="00F42D4C">
          <w:rPr>
            <w:webHidden/>
          </w:rPr>
          <w:tab/>
        </w:r>
        <w:r w:rsidR="00F42D4C">
          <w:rPr>
            <w:webHidden/>
          </w:rPr>
          <w:fldChar w:fldCharType="begin"/>
        </w:r>
        <w:r w:rsidR="00F42D4C">
          <w:rPr>
            <w:webHidden/>
          </w:rPr>
          <w:instrText xml:space="preserve"> PAGEREF _Toc486217783 \h </w:instrText>
        </w:r>
        <w:r w:rsidR="00F42D4C">
          <w:rPr>
            <w:webHidden/>
          </w:rPr>
        </w:r>
        <w:r w:rsidR="00F42D4C">
          <w:rPr>
            <w:webHidden/>
          </w:rPr>
          <w:fldChar w:fldCharType="separate"/>
        </w:r>
        <w:r w:rsidR="000949DA">
          <w:rPr>
            <w:webHidden/>
          </w:rPr>
          <w:t>39</w:t>
        </w:r>
        <w:r w:rsidR="00F42D4C">
          <w:rPr>
            <w:webHidden/>
          </w:rPr>
          <w:fldChar w:fldCharType="end"/>
        </w:r>
      </w:hyperlink>
    </w:p>
    <w:p w14:paraId="26DADA44" w14:textId="77777777" w:rsidR="00F42D4C" w:rsidRDefault="003F230A" w:rsidP="00F42D4C">
      <w:pPr>
        <w:pStyle w:val="TDC3"/>
        <w:rPr>
          <w:rFonts w:asciiTheme="minorHAnsi" w:eastAsiaTheme="minorEastAsia" w:hAnsiTheme="minorHAnsi" w:cstheme="minorBidi"/>
          <w:noProof/>
          <w:lang w:val="es-ES_tradnl" w:eastAsia="es-ES_tradnl"/>
        </w:rPr>
      </w:pPr>
      <w:hyperlink w:anchor="_Toc486217784" w:history="1">
        <w:r w:rsidR="00F42D4C" w:rsidRPr="00245DB7">
          <w:rPr>
            <w:rStyle w:val="Hipervnculo"/>
            <w:noProof/>
            <w14:scene3d>
              <w14:camera w14:prst="orthographicFront"/>
              <w14:lightRig w14:rig="threePt" w14:dir="t">
                <w14:rot w14:lat="0" w14:lon="0" w14:rev="0"/>
              </w14:lightRig>
            </w14:scene3d>
          </w:rPr>
          <w:t>5.1.1</w:t>
        </w:r>
        <w:r w:rsidR="00F42D4C" w:rsidRPr="00245DB7">
          <w:rPr>
            <w:rStyle w:val="Hipervnculo"/>
            <w:noProof/>
          </w:rPr>
          <w:t xml:space="preserve"> Class RelationTest</w:t>
        </w:r>
        <w:r w:rsidR="00F42D4C">
          <w:rPr>
            <w:noProof/>
            <w:webHidden/>
          </w:rPr>
          <w:tab/>
        </w:r>
        <w:r w:rsidR="00F42D4C">
          <w:rPr>
            <w:noProof/>
            <w:webHidden/>
          </w:rPr>
          <w:fldChar w:fldCharType="begin"/>
        </w:r>
        <w:r w:rsidR="00F42D4C">
          <w:rPr>
            <w:noProof/>
            <w:webHidden/>
          </w:rPr>
          <w:instrText xml:space="preserve"> PAGEREF _Toc486217784 \h </w:instrText>
        </w:r>
        <w:r w:rsidR="00F42D4C">
          <w:rPr>
            <w:noProof/>
            <w:webHidden/>
          </w:rPr>
        </w:r>
        <w:r w:rsidR="00F42D4C">
          <w:rPr>
            <w:noProof/>
            <w:webHidden/>
          </w:rPr>
          <w:fldChar w:fldCharType="separate"/>
        </w:r>
        <w:r w:rsidR="000949DA">
          <w:rPr>
            <w:noProof/>
            <w:webHidden/>
          </w:rPr>
          <w:t>39</w:t>
        </w:r>
        <w:r w:rsidR="00F42D4C">
          <w:rPr>
            <w:noProof/>
            <w:webHidden/>
          </w:rPr>
          <w:fldChar w:fldCharType="end"/>
        </w:r>
      </w:hyperlink>
    </w:p>
    <w:p w14:paraId="34F41761" w14:textId="77777777" w:rsidR="00F42D4C" w:rsidRDefault="003F230A" w:rsidP="00F42D4C">
      <w:pPr>
        <w:pStyle w:val="TDC3"/>
        <w:rPr>
          <w:rFonts w:asciiTheme="minorHAnsi" w:eastAsiaTheme="minorEastAsia" w:hAnsiTheme="minorHAnsi" w:cstheme="minorBidi"/>
          <w:noProof/>
          <w:lang w:val="es-ES_tradnl" w:eastAsia="es-ES_tradnl"/>
        </w:rPr>
      </w:pPr>
      <w:hyperlink w:anchor="_Toc486217785" w:history="1">
        <w:r w:rsidR="00F42D4C" w:rsidRPr="00245DB7">
          <w:rPr>
            <w:rStyle w:val="Hipervnculo"/>
            <w:noProof/>
            <w14:scene3d>
              <w14:camera w14:prst="orthographicFront"/>
              <w14:lightRig w14:rig="threePt" w14:dir="t">
                <w14:rot w14:lat="0" w14:lon="0" w14:rev="0"/>
              </w14:lightRig>
            </w14:scene3d>
          </w:rPr>
          <w:t>5.1.2</w:t>
        </w:r>
        <w:r w:rsidR="00F42D4C" w:rsidRPr="00245DB7">
          <w:rPr>
            <w:rStyle w:val="Hipervnculo"/>
            <w:noProof/>
          </w:rPr>
          <w:t xml:space="preserve"> Class TupleTest</w:t>
        </w:r>
        <w:r w:rsidR="00F42D4C">
          <w:rPr>
            <w:noProof/>
            <w:webHidden/>
          </w:rPr>
          <w:tab/>
        </w:r>
        <w:r w:rsidR="00F42D4C">
          <w:rPr>
            <w:noProof/>
            <w:webHidden/>
          </w:rPr>
          <w:fldChar w:fldCharType="begin"/>
        </w:r>
        <w:r w:rsidR="00F42D4C">
          <w:rPr>
            <w:noProof/>
            <w:webHidden/>
          </w:rPr>
          <w:instrText xml:space="preserve"> PAGEREF _Toc486217785 \h </w:instrText>
        </w:r>
        <w:r w:rsidR="00F42D4C">
          <w:rPr>
            <w:noProof/>
            <w:webHidden/>
          </w:rPr>
        </w:r>
        <w:r w:rsidR="00F42D4C">
          <w:rPr>
            <w:noProof/>
            <w:webHidden/>
          </w:rPr>
          <w:fldChar w:fldCharType="separate"/>
        </w:r>
        <w:r w:rsidR="000949DA">
          <w:rPr>
            <w:noProof/>
            <w:webHidden/>
          </w:rPr>
          <w:t>39</w:t>
        </w:r>
        <w:r w:rsidR="00F42D4C">
          <w:rPr>
            <w:noProof/>
            <w:webHidden/>
          </w:rPr>
          <w:fldChar w:fldCharType="end"/>
        </w:r>
      </w:hyperlink>
    </w:p>
    <w:p w14:paraId="1331B251" w14:textId="77777777" w:rsidR="00F42D4C" w:rsidRDefault="003F230A" w:rsidP="00F42D4C">
      <w:pPr>
        <w:pStyle w:val="TDC3"/>
        <w:rPr>
          <w:rFonts w:asciiTheme="minorHAnsi" w:eastAsiaTheme="minorEastAsia" w:hAnsiTheme="minorHAnsi" w:cstheme="minorBidi"/>
          <w:noProof/>
          <w:lang w:val="es-ES_tradnl" w:eastAsia="es-ES_tradnl"/>
        </w:rPr>
      </w:pPr>
      <w:hyperlink w:anchor="_Toc486217786" w:history="1">
        <w:r w:rsidR="00F42D4C" w:rsidRPr="00245DB7">
          <w:rPr>
            <w:rStyle w:val="Hipervnculo"/>
            <w:noProof/>
            <w14:scene3d>
              <w14:camera w14:prst="orthographicFront"/>
              <w14:lightRig w14:rig="threePt" w14:dir="t">
                <w14:rot w14:lat="0" w14:lon="0" w14:rev="0"/>
              </w14:lightRig>
            </w14:scene3d>
          </w:rPr>
          <w:t>5.1.3</w:t>
        </w:r>
        <w:r w:rsidR="00F42D4C" w:rsidRPr="00245DB7">
          <w:rPr>
            <w:rStyle w:val="Hipervnculo"/>
            <w:noProof/>
          </w:rPr>
          <w:t xml:space="preserve"> Class FieldTest</w:t>
        </w:r>
        <w:r w:rsidR="00F42D4C">
          <w:rPr>
            <w:noProof/>
            <w:webHidden/>
          </w:rPr>
          <w:tab/>
        </w:r>
        <w:r w:rsidR="00F42D4C">
          <w:rPr>
            <w:noProof/>
            <w:webHidden/>
          </w:rPr>
          <w:fldChar w:fldCharType="begin"/>
        </w:r>
        <w:r w:rsidR="00F42D4C">
          <w:rPr>
            <w:noProof/>
            <w:webHidden/>
          </w:rPr>
          <w:instrText xml:space="preserve"> PAGEREF _Toc486217786 \h </w:instrText>
        </w:r>
        <w:r w:rsidR="00F42D4C">
          <w:rPr>
            <w:noProof/>
            <w:webHidden/>
          </w:rPr>
        </w:r>
        <w:r w:rsidR="00F42D4C">
          <w:rPr>
            <w:noProof/>
            <w:webHidden/>
          </w:rPr>
          <w:fldChar w:fldCharType="separate"/>
        </w:r>
        <w:r w:rsidR="000949DA">
          <w:rPr>
            <w:noProof/>
            <w:webHidden/>
          </w:rPr>
          <w:t>40</w:t>
        </w:r>
        <w:r w:rsidR="00F42D4C">
          <w:rPr>
            <w:noProof/>
            <w:webHidden/>
          </w:rPr>
          <w:fldChar w:fldCharType="end"/>
        </w:r>
      </w:hyperlink>
    </w:p>
    <w:p w14:paraId="74928B3D" w14:textId="77777777" w:rsidR="00F42D4C" w:rsidRDefault="003F230A" w:rsidP="00F42D4C">
      <w:pPr>
        <w:pStyle w:val="TDC3"/>
        <w:rPr>
          <w:rFonts w:asciiTheme="minorHAnsi" w:eastAsiaTheme="minorEastAsia" w:hAnsiTheme="minorHAnsi" w:cstheme="minorBidi"/>
          <w:noProof/>
          <w:lang w:val="es-ES_tradnl" w:eastAsia="es-ES_tradnl"/>
        </w:rPr>
      </w:pPr>
      <w:hyperlink w:anchor="_Toc486217787" w:history="1">
        <w:r w:rsidR="00F42D4C" w:rsidRPr="00245DB7">
          <w:rPr>
            <w:rStyle w:val="Hipervnculo"/>
            <w:noProof/>
            <w14:scene3d>
              <w14:camera w14:prst="orthographicFront"/>
              <w14:lightRig w14:rig="threePt" w14:dir="t">
                <w14:rot w14:lat="0" w14:lon="0" w14:rev="0"/>
              </w14:lightRig>
            </w14:scene3d>
          </w:rPr>
          <w:t>5.1.4</w:t>
        </w:r>
        <w:r w:rsidR="00F42D4C" w:rsidRPr="00245DB7">
          <w:rPr>
            <w:rStyle w:val="Hipervnculo"/>
            <w:noProof/>
          </w:rPr>
          <w:t xml:space="preserve"> Class FieldRelationTest</w:t>
        </w:r>
        <w:r w:rsidR="00F42D4C">
          <w:rPr>
            <w:noProof/>
            <w:webHidden/>
          </w:rPr>
          <w:tab/>
        </w:r>
        <w:r w:rsidR="00F42D4C">
          <w:rPr>
            <w:noProof/>
            <w:webHidden/>
          </w:rPr>
          <w:fldChar w:fldCharType="begin"/>
        </w:r>
        <w:r w:rsidR="00F42D4C">
          <w:rPr>
            <w:noProof/>
            <w:webHidden/>
          </w:rPr>
          <w:instrText xml:space="preserve"> PAGEREF _Toc486217787 \h </w:instrText>
        </w:r>
        <w:r w:rsidR="00F42D4C">
          <w:rPr>
            <w:noProof/>
            <w:webHidden/>
          </w:rPr>
        </w:r>
        <w:r w:rsidR="00F42D4C">
          <w:rPr>
            <w:noProof/>
            <w:webHidden/>
          </w:rPr>
          <w:fldChar w:fldCharType="separate"/>
        </w:r>
        <w:r w:rsidR="000949DA">
          <w:rPr>
            <w:noProof/>
            <w:webHidden/>
          </w:rPr>
          <w:t>40</w:t>
        </w:r>
        <w:r w:rsidR="00F42D4C">
          <w:rPr>
            <w:noProof/>
            <w:webHidden/>
          </w:rPr>
          <w:fldChar w:fldCharType="end"/>
        </w:r>
      </w:hyperlink>
    </w:p>
    <w:p w14:paraId="34F49DBE" w14:textId="77777777" w:rsidR="00F42D4C" w:rsidRDefault="003F230A" w:rsidP="00F42D4C">
      <w:pPr>
        <w:pStyle w:val="TDC3"/>
        <w:rPr>
          <w:rFonts w:asciiTheme="minorHAnsi" w:eastAsiaTheme="minorEastAsia" w:hAnsiTheme="minorHAnsi" w:cstheme="minorBidi"/>
          <w:noProof/>
          <w:lang w:val="es-ES_tradnl" w:eastAsia="es-ES_tradnl"/>
        </w:rPr>
      </w:pPr>
      <w:hyperlink w:anchor="_Toc486217788" w:history="1">
        <w:r w:rsidR="00F42D4C" w:rsidRPr="00245DB7">
          <w:rPr>
            <w:rStyle w:val="Hipervnculo"/>
            <w:noProof/>
            <w14:scene3d>
              <w14:camera w14:prst="orthographicFront"/>
              <w14:lightRig w14:rig="threePt" w14:dir="t">
                <w14:rot w14:lat="0" w14:lon="0" w14:rev="0"/>
              </w14:lightRig>
            </w14:scene3d>
          </w:rPr>
          <w:t>5.1.1</w:t>
        </w:r>
        <w:r w:rsidR="00F42D4C" w:rsidRPr="00245DB7">
          <w:rPr>
            <w:rStyle w:val="Hipervnculo"/>
            <w:noProof/>
          </w:rPr>
          <w:t xml:space="preserve"> Class ReadFileTest</w:t>
        </w:r>
        <w:r w:rsidR="00F42D4C">
          <w:rPr>
            <w:noProof/>
            <w:webHidden/>
          </w:rPr>
          <w:tab/>
        </w:r>
        <w:r w:rsidR="00F42D4C">
          <w:rPr>
            <w:noProof/>
            <w:webHidden/>
          </w:rPr>
          <w:fldChar w:fldCharType="begin"/>
        </w:r>
        <w:r w:rsidR="00F42D4C">
          <w:rPr>
            <w:noProof/>
            <w:webHidden/>
          </w:rPr>
          <w:instrText xml:space="preserve"> PAGEREF _Toc486217788 \h </w:instrText>
        </w:r>
        <w:r w:rsidR="00F42D4C">
          <w:rPr>
            <w:noProof/>
            <w:webHidden/>
          </w:rPr>
        </w:r>
        <w:r w:rsidR="00F42D4C">
          <w:rPr>
            <w:noProof/>
            <w:webHidden/>
          </w:rPr>
          <w:fldChar w:fldCharType="separate"/>
        </w:r>
        <w:r w:rsidR="000949DA">
          <w:rPr>
            <w:noProof/>
            <w:webHidden/>
          </w:rPr>
          <w:t>41</w:t>
        </w:r>
        <w:r w:rsidR="00F42D4C">
          <w:rPr>
            <w:noProof/>
            <w:webHidden/>
          </w:rPr>
          <w:fldChar w:fldCharType="end"/>
        </w:r>
      </w:hyperlink>
    </w:p>
    <w:p w14:paraId="27546229" w14:textId="77777777" w:rsidR="00F42D4C" w:rsidRDefault="003F230A" w:rsidP="00F42D4C">
      <w:pPr>
        <w:pStyle w:val="TDC2"/>
        <w:ind w:right="0"/>
        <w:rPr>
          <w:rFonts w:asciiTheme="minorHAnsi" w:eastAsiaTheme="minorEastAsia" w:hAnsiTheme="minorHAnsi" w:cstheme="minorBidi"/>
          <w:color w:val="auto"/>
          <w:lang w:val="es-ES_tradnl" w:eastAsia="es-ES_tradnl"/>
        </w:rPr>
      </w:pPr>
      <w:hyperlink w:anchor="_Toc486217789" w:history="1">
        <w:r w:rsidR="00F42D4C" w:rsidRPr="00245DB7">
          <w:rPr>
            <w:rStyle w:val="Hipervnculo"/>
          </w:rPr>
          <w:t>5.2 Pruebas de integración</w:t>
        </w:r>
        <w:r w:rsidR="00F42D4C">
          <w:rPr>
            <w:webHidden/>
          </w:rPr>
          <w:tab/>
        </w:r>
        <w:r w:rsidR="00F42D4C">
          <w:rPr>
            <w:webHidden/>
          </w:rPr>
          <w:fldChar w:fldCharType="begin"/>
        </w:r>
        <w:r w:rsidR="00F42D4C">
          <w:rPr>
            <w:webHidden/>
          </w:rPr>
          <w:instrText xml:space="preserve"> PAGEREF _Toc486217789 \h </w:instrText>
        </w:r>
        <w:r w:rsidR="00F42D4C">
          <w:rPr>
            <w:webHidden/>
          </w:rPr>
        </w:r>
        <w:r w:rsidR="00F42D4C">
          <w:rPr>
            <w:webHidden/>
          </w:rPr>
          <w:fldChar w:fldCharType="separate"/>
        </w:r>
        <w:r w:rsidR="000949DA">
          <w:rPr>
            <w:webHidden/>
          </w:rPr>
          <w:t>41</w:t>
        </w:r>
        <w:r w:rsidR="00F42D4C">
          <w:rPr>
            <w:webHidden/>
          </w:rPr>
          <w:fldChar w:fldCharType="end"/>
        </w:r>
      </w:hyperlink>
    </w:p>
    <w:p w14:paraId="6B467417" w14:textId="77777777" w:rsidR="00F42D4C" w:rsidRDefault="003F230A" w:rsidP="00F42D4C">
      <w:pPr>
        <w:pStyle w:val="TDC1"/>
        <w:tabs>
          <w:tab w:val="clear" w:pos="8777"/>
          <w:tab w:val="right" w:leader="dot" w:pos="8789"/>
        </w:tabs>
        <w:rPr>
          <w:rFonts w:asciiTheme="minorHAnsi" w:eastAsiaTheme="minorEastAsia" w:hAnsiTheme="minorHAnsi" w:cstheme="minorBidi"/>
          <w:noProof/>
          <w:lang w:val="es-ES_tradnl" w:eastAsia="es-ES_tradnl"/>
        </w:rPr>
      </w:pPr>
      <w:hyperlink w:anchor="_Toc486217791" w:history="1">
        <w:r w:rsidR="00F42D4C" w:rsidRPr="00245DB7">
          <w:rPr>
            <w:rStyle w:val="Hipervnculo"/>
            <w:noProof/>
          </w:rPr>
          <w:t>6 Calidad de software</w:t>
        </w:r>
        <w:r w:rsidR="00F42D4C">
          <w:rPr>
            <w:noProof/>
            <w:webHidden/>
          </w:rPr>
          <w:tab/>
        </w:r>
        <w:r w:rsidR="00F42D4C">
          <w:rPr>
            <w:noProof/>
            <w:webHidden/>
          </w:rPr>
          <w:fldChar w:fldCharType="begin"/>
        </w:r>
        <w:r w:rsidR="00F42D4C">
          <w:rPr>
            <w:noProof/>
            <w:webHidden/>
          </w:rPr>
          <w:instrText xml:space="preserve"> PAGEREF _Toc486217791 \h </w:instrText>
        </w:r>
        <w:r w:rsidR="00F42D4C">
          <w:rPr>
            <w:noProof/>
            <w:webHidden/>
          </w:rPr>
        </w:r>
        <w:r w:rsidR="00F42D4C">
          <w:rPr>
            <w:noProof/>
            <w:webHidden/>
          </w:rPr>
          <w:fldChar w:fldCharType="separate"/>
        </w:r>
        <w:r w:rsidR="000949DA">
          <w:rPr>
            <w:noProof/>
            <w:webHidden/>
          </w:rPr>
          <w:t>43</w:t>
        </w:r>
        <w:r w:rsidR="00F42D4C">
          <w:rPr>
            <w:noProof/>
            <w:webHidden/>
          </w:rPr>
          <w:fldChar w:fldCharType="end"/>
        </w:r>
      </w:hyperlink>
    </w:p>
    <w:p w14:paraId="08E09536" w14:textId="77777777" w:rsidR="00F42D4C" w:rsidRDefault="003F230A" w:rsidP="00F42D4C">
      <w:pPr>
        <w:pStyle w:val="TDC1"/>
        <w:tabs>
          <w:tab w:val="clear" w:pos="8777"/>
          <w:tab w:val="right" w:leader="dot" w:pos="8789"/>
        </w:tabs>
        <w:rPr>
          <w:rFonts w:asciiTheme="minorHAnsi" w:eastAsiaTheme="minorEastAsia" w:hAnsiTheme="minorHAnsi" w:cstheme="minorBidi"/>
          <w:noProof/>
          <w:lang w:val="es-ES_tradnl" w:eastAsia="es-ES_tradnl"/>
        </w:rPr>
      </w:pPr>
      <w:hyperlink w:anchor="_Toc486217795" w:history="1">
        <w:r w:rsidR="00F42D4C" w:rsidRPr="00245DB7">
          <w:rPr>
            <w:rStyle w:val="Hipervnculo"/>
            <w:noProof/>
          </w:rPr>
          <w:t>7 Conclusiones y trabajo futuro</w:t>
        </w:r>
        <w:r w:rsidR="00F42D4C">
          <w:rPr>
            <w:noProof/>
            <w:webHidden/>
          </w:rPr>
          <w:tab/>
        </w:r>
        <w:r w:rsidR="00F42D4C">
          <w:rPr>
            <w:noProof/>
            <w:webHidden/>
          </w:rPr>
          <w:fldChar w:fldCharType="begin"/>
        </w:r>
        <w:r w:rsidR="00F42D4C">
          <w:rPr>
            <w:noProof/>
            <w:webHidden/>
          </w:rPr>
          <w:instrText xml:space="preserve"> PAGEREF _Toc486217795 \h </w:instrText>
        </w:r>
        <w:r w:rsidR="00F42D4C">
          <w:rPr>
            <w:noProof/>
            <w:webHidden/>
          </w:rPr>
        </w:r>
        <w:r w:rsidR="00F42D4C">
          <w:rPr>
            <w:noProof/>
            <w:webHidden/>
          </w:rPr>
          <w:fldChar w:fldCharType="separate"/>
        </w:r>
        <w:r w:rsidR="000949DA">
          <w:rPr>
            <w:noProof/>
            <w:webHidden/>
          </w:rPr>
          <w:t>45</w:t>
        </w:r>
        <w:r w:rsidR="00F42D4C">
          <w:rPr>
            <w:noProof/>
            <w:webHidden/>
          </w:rPr>
          <w:fldChar w:fldCharType="end"/>
        </w:r>
      </w:hyperlink>
    </w:p>
    <w:p w14:paraId="2AC90007" w14:textId="77777777" w:rsidR="00F42D4C" w:rsidRDefault="003F230A" w:rsidP="00F42D4C">
      <w:pPr>
        <w:pStyle w:val="TDC2"/>
        <w:ind w:right="0"/>
        <w:rPr>
          <w:rFonts w:asciiTheme="minorHAnsi" w:eastAsiaTheme="minorEastAsia" w:hAnsiTheme="minorHAnsi" w:cstheme="minorBidi"/>
          <w:color w:val="auto"/>
          <w:lang w:val="es-ES_tradnl" w:eastAsia="es-ES_tradnl"/>
        </w:rPr>
      </w:pPr>
      <w:hyperlink w:anchor="_Toc486217796" w:history="1">
        <w:r w:rsidR="00F42D4C" w:rsidRPr="00245DB7">
          <w:rPr>
            <w:rStyle w:val="Hipervnculo"/>
          </w:rPr>
          <w:t>7.1 Conclusiones</w:t>
        </w:r>
        <w:r w:rsidR="00F42D4C">
          <w:rPr>
            <w:webHidden/>
          </w:rPr>
          <w:tab/>
        </w:r>
        <w:r w:rsidR="00F42D4C">
          <w:rPr>
            <w:webHidden/>
          </w:rPr>
          <w:fldChar w:fldCharType="begin"/>
        </w:r>
        <w:r w:rsidR="00F42D4C">
          <w:rPr>
            <w:webHidden/>
          </w:rPr>
          <w:instrText xml:space="preserve"> PAGEREF _Toc486217796 \h </w:instrText>
        </w:r>
        <w:r w:rsidR="00F42D4C">
          <w:rPr>
            <w:webHidden/>
          </w:rPr>
        </w:r>
        <w:r w:rsidR="00F42D4C">
          <w:rPr>
            <w:webHidden/>
          </w:rPr>
          <w:fldChar w:fldCharType="separate"/>
        </w:r>
        <w:r w:rsidR="000949DA">
          <w:rPr>
            <w:webHidden/>
          </w:rPr>
          <w:t>45</w:t>
        </w:r>
        <w:r w:rsidR="00F42D4C">
          <w:rPr>
            <w:webHidden/>
          </w:rPr>
          <w:fldChar w:fldCharType="end"/>
        </w:r>
      </w:hyperlink>
    </w:p>
    <w:p w14:paraId="7C12C3FD" w14:textId="77777777" w:rsidR="00F42D4C" w:rsidRDefault="003F230A" w:rsidP="00F42D4C">
      <w:pPr>
        <w:pStyle w:val="TDC2"/>
        <w:ind w:right="0"/>
        <w:rPr>
          <w:rFonts w:asciiTheme="minorHAnsi" w:eastAsiaTheme="minorEastAsia" w:hAnsiTheme="minorHAnsi" w:cstheme="minorBidi"/>
          <w:color w:val="auto"/>
          <w:lang w:val="es-ES_tradnl" w:eastAsia="es-ES_tradnl"/>
        </w:rPr>
      </w:pPr>
      <w:hyperlink w:anchor="_Toc486217797" w:history="1">
        <w:r w:rsidR="00F42D4C" w:rsidRPr="00245DB7">
          <w:rPr>
            <w:rStyle w:val="Hipervnculo"/>
          </w:rPr>
          <w:t>7.2 Trabajo futuro</w:t>
        </w:r>
        <w:r w:rsidR="00F42D4C">
          <w:rPr>
            <w:webHidden/>
          </w:rPr>
          <w:tab/>
        </w:r>
        <w:r w:rsidR="00F42D4C">
          <w:rPr>
            <w:webHidden/>
          </w:rPr>
          <w:fldChar w:fldCharType="begin"/>
        </w:r>
        <w:r w:rsidR="00F42D4C">
          <w:rPr>
            <w:webHidden/>
          </w:rPr>
          <w:instrText xml:space="preserve"> PAGEREF _Toc486217797 \h </w:instrText>
        </w:r>
        <w:r w:rsidR="00F42D4C">
          <w:rPr>
            <w:webHidden/>
          </w:rPr>
        </w:r>
        <w:r w:rsidR="00F42D4C">
          <w:rPr>
            <w:webHidden/>
          </w:rPr>
          <w:fldChar w:fldCharType="separate"/>
        </w:r>
        <w:r w:rsidR="000949DA">
          <w:rPr>
            <w:webHidden/>
          </w:rPr>
          <w:t>45</w:t>
        </w:r>
        <w:r w:rsidR="00F42D4C">
          <w:rPr>
            <w:webHidden/>
          </w:rPr>
          <w:fldChar w:fldCharType="end"/>
        </w:r>
      </w:hyperlink>
    </w:p>
    <w:p w14:paraId="76F5AAA2" w14:textId="77777777" w:rsidR="00F42D4C" w:rsidRDefault="003F230A" w:rsidP="00F42D4C">
      <w:pPr>
        <w:pStyle w:val="TDC1"/>
        <w:tabs>
          <w:tab w:val="clear" w:pos="8777"/>
          <w:tab w:val="right" w:leader="dot" w:pos="8789"/>
        </w:tabs>
        <w:rPr>
          <w:rFonts w:asciiTheme="minorHAnsi" w:eastAsiaTheme="minorEastAsia" w:hAnsiTheme="minorHAnsi" w:cstheme="minorBidi"/>
          <w:noProof/>
          <w:lang w:val="es-ES_tradnl" w:eastAsia="es-ES_tradnl"/>
        </w:rPr>
      </w:pPr>
      <w:hyperlink w:anchor="_Toc486217798" w:history="1">
        <w:r w:rsidR="00F42D4C" w:rsidRPr="00245DB7">
          <w:rPr>
            <w:rStyle w:val="Hipervnculo"/>
            <w:noProof/>
          </w:rPr>
          <w:t>Referencias</w:t>
        </w:r>
        <w:r w:rsidR="00F42D4C">
          <w:rPr>
            <w:noProof/>
            <w:webHidden/>
          </w:rPr>
          <w:tab/>
        </w:r>
        <w:r w:rsidR="00F42D4C">
          <w:rPr>
            <w:noProof/>
            <w:webHidden/>
          </w:rPr>
          <w:fldChar w:fldCharType="begin"/>
        </w:r>
        <w:r w:rsidR="00F42D4C">
          <w:rPr>
            <w:noProof/>
            <w:webHidden/>
          </w:rPr>
          <w:instrText xml:space="preserve"> PAGEREF _Toc486217798 \h </w:instrText>
        </w:r>
        <w:r w:rsidR="00F42D4C">
          <w:rPr>
            <w:noProof/>
            <w:webHidden/>
          </w:rPr>
        </w:r>
        <w:r w:rsidR="00F42D4C">
          <w:rPr>
            <w:noProof/>
            <w:webHidden/>
          </w:rPr>
          <w:fldChar w:fldCharType="separate"/>
        </w:r>
        <w:r w:rsidR="000949DA">
          <w:rPr>
            <w:noProof/>
            <w:webHidden/>
          </w:rPr>
          <w:t>47</w:t>
        </w:r>
        <w:r w:rsidR="00F42D4C">
          <w:rPr>
            <w:noProof/>
            <w:webHidden/>
          </w:rPr>
          <w:fldChar w:fldCharType="end"/>
        </w:r>
      </w:hyperlink>
    </w:p>
    <w:p w14:paraId="499FEE14" w14:textId="77777777" w:rsidR="00F42D4C" w:rsidRDefault="003F230A" w:rsidP="00F42D4C">
      <w:pPr>
        <w:pStyle w:val="TDC1"/>
        <w:tabs>
          <w:tab w:val="clear" w:pos="8777"/>
          <w:tab w:val="right" w:leader="dot" w:pos="8789"/>
        </w:tabs>
        <w:rPr>
          <w:rFonts w:asciiTheme="minorHAnsi" w:eastAsiaTheme="minorEastAsia" w:hAnsiTheme="minorHAnsi" w:cstheme="minorBidi"/>
          <w:noProof/>
          <w:lang w:val="es-ES_tradnl" w:eastAsia="es-ES_tradnl"/>
        </w:rPr>
      </w:pPr>
      <w:hyperlink w:anchor="_Toc486217799" w:history="1">
        <w:r w:rsidR="00F42D4C" w:rsidRPr="00245DB7">
          <w:rPr>
            <w:rStyle w:val="Hipervnculo"/>
            <w:noProof/>
            <w:lang w:val="en-GB"/>
          </w:rPr>
          <w:t>Glosario</w:t>
        </w:r>
        <w:r w:rsidR="00F42D4C">
          <w:rPr>
            <w:noProof/>
            <w:webHidden/>
          </w:rPr>
          <w:tab/>
        </w:r>
        <w:r w:rsidR="00F42D4C">
          <w:rPr>
            <w:noProof/>
            <w:webHidden/>
          </w:rPr>
          <w:fldChar w:fldCharType="begin"/>
        </w:r>
        <w:r w:rsidR="00F42D4C">
          <w:rPr>
            <w:noProof/>
            <w:webHidden/>
          </w:rPr>
          <w:instrText xml:space="preserve"> PAGEREF _Toc486217799 \h </w:instrText>
        </w:r>
        <w:r w:rsidR="00F42D4C">
          <w:rPr>
            <w:noProof/>
            <w:webHidden/>
          </w:rPr>
        </w:r>
        <w:r w:rsidR="00F42D4C">
          <w:rPr>
            <w:noProof/>
            <w:webHidden/>
          </w:rPr>
          <w:fldChar w:fldCharType="separate"/>
        </w:r>
        <w:r w:rsidR="000949DA">
          <w:rPr>
            <w:noProof/>
            <w:webHidden/>
          </w:rPr>
          <w:t>49</w:t>
        </w:r>
        <w:r w:rsidR="00F42D4C">
          <w:rPr>
            <w:noProof/>
            <w:webHidden/>
          </w:rPr>
          <w:fldChar w:fldCharType="end"/>
        </w:r>
      </w:hyperlink>
    </w:p>
    <w:p w14:paraId="177D5E65" w14:textId="77777777" w:rsidR="00F42D4C" w:rsidRDefault="003F230A" w:rsidP="00F42D4C">
      <w:pPr>
        <w:pStyle w:val="TDC1"/>
        <w:tabs>
          <w:tab w:val="clear" w:pos="8777"/>
          <w:tab w:val="right" w:leader="dot" w:pos="8789"/>
        </w:tabs>
        <w:rPr>
          <w:rFonts w:asciiTheme="minorHAnsi" w:eastAsiaTheme="minorEastAsia" w:hAnsiTheme="minorHAnsi" w:cstheme="minorBidi"/>
          <w:noProof/>
          <w:lang w:val="es-ES_tradnl" w:eastAsia="es-ES_tradnl"/>
        </w:rPr>
      </w:pPr>
      <w:hyperlink w:anchor="_Toc486217800" w:history="1">
        <w:r w:rsidR="00F42D4C" w:rsidRPr="00245DB7">
          <w:rPr>
            <w:rStyle w:val="Hipervnculo"/>
            <w:noProof/>
            <w:lang w:val="en"/>
          </w:rPr>
          <w:t>Anexos</w:t>
        </w:r>
        <w:r w:rsidR="00F42D4C">
          <w:rPr>
            <w:noProof/>
            <w:webHidden/>
          </w:rPr>
          <w:tab/>
        </w:r>
        <w:r w:rsidR="00F42D4C">
          <w:rPr>
            <w:noProof/>
            <w:webHidden/>
          </w:rPr>
          <w:fldChar w:fldCharType="begin"/>
        </w:r>
        <w:r w:rsidR="00F42D4C">
          <w:rPr>
            <w:noProof/>
            <w:webHidden/>
          </w:rPr>
          <w:instrText xml:space="preserve"> PAGEREF _Toc486217800 \h </w:instrText>
        </w:r>
        <w:r w:rsidR="00F42D4C">
          <w:rPr>
            <w:noProof/>
            <w:webHidden/>
          </w:rPr>
        </w:r>
        <w:r w:rsidR="00F42D4C">
          <w:rPr>
            <w:noProof/>
            <w:webHidden/>
          </w:rPr>
          <w:fldChar w:fldCharType="separate"/>
        </w:r>
        <w:r w:rsidR="000949DA">
          <w:rPr>
            <w:noProof/>
            <w:webHidden/>
          </w:rPr>
          <w:t>I</w:t>
        </w:r>
        <w:r w:rsidR="00F42D4C">
          <w:rPr>
            <w:noProof/>
            <w:webHidden/>
          </w:rPr>
          <w:fldChar w:fldCharType="end"/>
        </w:r>
      </w:hyperlink>
    </w:p>
    <w:p w14:paraId="3F9AF619" w14:textId="77777777" w:rsidR="00F42D4C" w:rsidRDefault="003F230A" w:rsidP="00F42D4C">
      <w:pPr>
        <w:pStyle w:val="TDC2"/>
        <w:ind w:right="0"/>
        <w:rPr>
          <w:rFonts w:asciiTheme="minorHAnsi" w:eastAsiaTheme="minorEastAsia" w:hAnsiTheme="minorHAnsi" w:cstheme="minorBidi"/>
          <w:color w:val="auto"/>
          <w:lang w:val="es-ES_tradnl" w:eastAsia="es-ES_tradnl"/>
        </w:rPr>
      </w:pPr>
      <w:hyperlink w:anchor="_Toc486217801" w:history="1">
        <w:r w:rsidR="00F42D4C" w:rsidRPr="00245DB7">
          <w:rPr>
            <w:rStyle w:val="Hipervnculo"/>
          </w:rPr>
          <w:t>A</w:t>
        </w:r>
        <w:r w:rsidR="00F42D4C">
          <w:rPr>
            <w:rFonts w:asciiTheme="minorHAnsi" w:eastAsiaTheme="minorEastAsia" w:hAnsiTheme="minorHAnsi" w:cstheme="minorBidi"/>
            <w:color w:val="auto"/>
            <w:lang w:val="es-ES_tradnl" w:eastAsia="es-ES_tradnl"/>
          </w:rPr>
          <w:tab/>
        </w:r>
        <w:r w:rsidR="00F42D4C" w:rsidRPr="00245DB7">
          <w:rPr>
            <w:rStyle w:val="Hipervnculo"/>
          </w:rPr>
          <w:t>Manual de instalación</w:t>
        </w:r>
        <w:r w:rsidR="00F42D4C">
          <w:rPr>
            <w:webHidden/>
          </w:rPr>
          <w:tab/>
        </w:r>
        <w:r w:rsidR="00F42D4C">
          <w:rPr>
            <w:webHidden/>
          </w:rPr>
          <w:fldChar w:fldCharType="begin"/>
        </w:r>
        <w:r w:rsidR="00F42D4C">
          <w:rPr>
            <w:webHidden/>
          </w:rPr>
          <w:instrText xml:space="preserve"> PAGEREF _Toc486217801 \h </w:instrText>
        </w:r>
        <w:r w:rsidR="00F42D4C">
          <w:rPr>
            <w:webHidden/>
          </w:rPr>
        </w:r>
        <w:r w:rsidR="00F42D4C">
          <w:rPr>
            <w:webHidden/>
          </w:rPr>
          <w:fldChar w:fldCharType="separate"/>
        </w:r>
        <w:r w:rsidR="000949DA">
          <w:rPr>
            <w:webHidden/>
          </w:rPr>
          <w:t>I</w:t>
        </w:r>
        <w:r w:rsidR="00F42D4C">
          <w:rPr>
            <w:webHidden/>
          </w:rPr>
          <w:fldChar w:fldCharType="end"/>
        </w:r>
      </w:hyperlink>
    </w:p>
    <w:p w14:paraId="36DFF9C5" w14:textId="77777777" w:rsidR="00F42D4C" w:rsidRDefault="003F230A" w:rsidP="00F42D4C">
      <w:pPr>
        <w:pStyle w:val="TDC2"/>
        <w:ind w:right="0"/>
        <w:rPr>
          <w:rFonts w:asciiTheme="minorHAnsi" w:eastAsiaTheme="minorEastAsia" w:hAnsiTheme="minorHAnsi" w:cstheme="minorBidi"/>
          <w:color w:val="auto"/>
          <w:lang w:val="es-ES_tradnl" w:eastAsia="es-ES_tradnl"/>
        </w:rPr>
      </w:pPr>
      <w:hyperlink w:anchor="_Toc486217802" w:history="1">
        <w:r w:rsidR="00F42D4C" w:rsidRPr="00245DB7">
          <w:rPr>
            <w:rStyle w:val="Hipervnculo"/>
          </w:rPr>
          <w:t>B</w:t>
        </w:r>
        <w:r w:rsidR="00F42D4C">
          <w:rPr>
            <w:rFonts w:asciiTheme="minorHAnsi" w:eastAsiaTheme="minorEastAsia" w:hAnsiTheme="minorHAnsi" w:cstheme="minorBidi"/>
            <w:color w:val="auto"/>
            <w:lang w:val="es-ES_tradnl" w:eastAsia="es-ES_tradnl"/>
          </w:rPr>
          <w:tab/>
        </w:r>
        <w:r w:rsidR="00F42D4C" w:rsidRPr="00245DB7">
          <w:rPr>
            <w:rStyle w:val="Hipervnculo"/>
          </w:rPr>
          <w:t>Manual del programador</w:t>
        </w:r>
        <w:r w:rsidR="00F42D4C">
          <w:rPr>
            <w:webHidden/>
          </w:rPr>
          <w:tab/>
        </w:r>
        <w:r w:rsidR="00F42D4C">
          <w:rPr>
            <w:webHidden/>
          </w:rPr>
          <w:fldChar w:fldCharType="begin"/>
        </w:r>
        <w:r w:rsidR="00F42D4C">
          <w:rPr>
            <w:webHidden/>
          </w:rPr>
          <w:instrText xml:space="preserve"> PAGEREF _Toc486217802 \h </w:instrText>
        </w:r>
        <w:r w:rsidR="00F42D4C">
          <w:rPr>
            <w:webHidden/>
          </w:rPr>
        </w:r>
        <w:r w:rsidR="00F42D4C">
          <w:rPr>
            <w:webHidden/>
          </w:rPr>
          <w:fldChar w:fldCharType="separate"/>
        </w:r>
        <w:r w:rsidR="000949DA">
          <w:rPr>
            <w:webHidden/>
          </w:rPr>
          <w:t>III</w:t>
        </w:r>
        <w:r w:rsidR="00F42D4C">
          <w:rPr>
            <w:webHidden/>
          </w:rPr>
          <w:fldChar w:fldCharType="end"/>
        </w:r>
      </w:hyperlink>
    </w:p>
    <w:p w14:paraId="497DC87E" w14:textId="77777777" w:rsidR="00F42D4C" w:rsidRDefault="003F230A" w:rsidP="00F42D4C">
      <w:pPr>
        <w:pStyle w:val="TDC2"/>
        <w:ind w:right="0"/>
        <w:rPr>
          <w:rFonts w:asciiTheme="minorHAnsi" w:eastAsiaTheme="minorEastAsia" w:hAnsiTheme="minorHAnsi" w:cstheme="minorBidi"/>
          <w:color w:val="auto"/>
          <w:lang w:val="es-ES_tradnl" w:eastAsia="es-ES_tradnl"/>
        </w:rPr>
      </w:pPr>
      <w:hyperlink w:anchor="_Toc486217803" w:history="1">
        <w:r w:rsidR="00F42D4C" w:rsidRPr="00245DB7">
          <w:rPr>
            <w:rStyle w:val="Hipervnculo"/>
          </w:rPr>
          <w:t>C</w:t>
        </w:r>
        <w:r w:rsidR="00F42D4C">
          <w:rPr>
            <w:rFonts w:asciiTheme="minorHAnsi" w:eastAsiaTheme="minorEastAsia" w:hAnsiTheme="minorHAnsi" w:cstheme="minorBidi"/>
            <w:color w:val="auto"/>
            <w:lang w:val="es-ES_tradnl" w:eastAsia="es-ES_tradnl"/>
          </w:rPr>
          <w:tab/>
        </w:r>
        <w:r w:rsidR="00F42D4C" w:rsidRPr="00245DB7">
          <w:rPr>
            <w:rStyle w:val="Hipervnculo"/>
          </w:rPr>
          <w:t>Anexo …</w:t>
        </w:r>
        <w:r w:rsidR="00F42D4C">
          <w:rPr>
            <w:webHidden/>
          </w:rPr>
          <w:tab/>
        </w:r>
        <w:r w:rsidR="00F42D4C">
          <w:rPr>
            <w:webHidden/>
          </w:rPr>
          <w:fldChar w:fldCharType="begin"/>
        </w:r>
        <w:r w:rsidR="00F42D4C">
          <w:rPr>
            <w:webHidden/>
          </w:rPr>
          <w:instrText xml:space="preserve"> PAGEREF _Toc486217803 \h </w:instrText>
        </w:r>
        <w:r w:rsidR="00F42D4C">
          <w:rPr>
            <w:webHidden/>
          </w:rPr>
        </w:r>
        <w:r w:rsidR="00F42D4C">
          <w:rPr>
            <w:webHidden/>
          </w:rPr>
          <w:fldChar w:fldCharType="separate"/>
        </w:r>
        <w:r w:rsidR="000949DA">
          <w:rPr>
            <w:webHidden/>
          </w:rPr>
          <w:t>- 1 -</w:t>
        </w:r>
        <w:r w:rsidR="00F42D4C">
          <w:rPr>
            <w:webHidden/>
          </w:rPr>
          <w:fldChar w:fldCharType="end"/>
        </w:r>
      </w:hyperlink>
    </w:p>
    <w:p w14:paraId="50429B04" w14:textId="062DC4AF" w:rsidR="007C3D8F" w:rsidRPr="00E513E8" w:rsidRDefault="007C3D8F" w:rsidP="00F42D4C">
      <w:pPr>
        <w:tabs>
          <w:tab w:val="right" w:leader="dot" w:pos="8789"/>
        </w:tabs>
        <w:ind w:right="284"/>
        <w:rPr>
          <w:b/>
          <w:bCs/>
          <w:sz w:val="22"/>
          <w:szCs w:val="22"/>
        </w:rPr>
      </w:pPr>
      <w:r w:rsidRPr="00E513E8">
        <w:rPr>
          <w:b/>
          <w:bCs/>
          <w:sz w:val="22"/>
          <w:szCs w:val="22"/>
        </w:rPr>
        <w:fldChar w:fldCharType="end"/>
      </w:r>
    </w:p>
    <w:p w14:paraId="2641C0CC" w14:textId="77777777" w:rsidR="009704D8" w:rsidRDefault="009704D8" w:rsidP="00A019DF">
      <w:pPr>
        <w:rPr>
          <w:b/>
          <w:bCs/>
          <w:sz w:val="22"/>
          <w:szCs w:val="22"/>
        </w:rPr>
      </w:pPr>
    </w:p>
    <w:p w14:paraId="438E0B81" w14:textId="77777777" w:rsidR="009704D8" w:rsidRDefault="003F0DEB" w:rsidP="00A019DF">
      <w:pPr>
        <w:rPr>
          <w:b/>
          <w:bCs/>
          <w:sz w:val="22"/>
          <w:szCs w:val="22"/>
        </w:rPr>
      </w:pPr>
      <w:r>
        <w:rPr>
          <w:b/>
          <w:bCs/>
          <w:sz w:val="22"/>
          <w:szCs w:val="22"/>
        </w:rPr>
        <w:br w:type="page"/>
      </w:r>
    </w:p>
    <w:p w14:paraId="3B5C32F3" w14:textId="77777777" w:rsidR="0035490D" w:rsidRPr="00E513E8" w:rsidRDefault="0035490D" w:rsidP="00A019DF">
      <w:pPr>
        <w:rPr>
          <w:b/>
          <w:bCs/>
          <w:sz w:val="22"/>
          <w:szCs w:val="22"/>
        </w:rPr>
      </w:pPr>
    </w:p>
    <w:p w14:paraId="5B1B5B02" w14:textId="77777777" w:rsidR="009704D8" w:rsidRDefault="009704D8" w:rsidP="004D2D3E">
      <w:pPr>
        <w:jc w:val="center"/>
        <w:rPr>
          <w:b/>
          <w:bCs/>
          <w:sz w:val="32"/>
        </w:rPr>
      </w:pPr>
      <w:r w:rsidRPr="00E513E8">
        <w:rPr>
          <w:b/>
          <w:bCs/>
          <w:sz w:val="32"/>
        </w:rPr>
        <w:t>INDICE DE FIGURAS</w:t>
      </w:r>
    </w:p>
    <w:p w14:paraId="437F478C" w14:textId="77777777" w:rsidR="007E6CDE" w:rsidRDefault="007E6CDE" w:rsidP="004D2D3E">
      <w:pPr>
        <w:jc w:val="center"/>
        <w:rPr>
          <w:b/>
          <w:bCs/>
          <w:sz w:val="32"/>
        </w:rPr>
      </w:pPr>
    </w:p>
    <w:p w14:paraId="27F63C74" w14:textId="77777777" w:rsidR="000949DA" w:rsidRDefault="00CA54F6">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r>
        <w:rPr>
          <w:b/>
          <w:sz w:val="32"/>
        </w:rPr>
        <w:fldChar w:fldCharType="begin"/>
      </w:r>
      <w:r>
        <w:rPr>
          <w:b/>
          <w:sz w:val="32"/>
        </w:rPr>
        <w:instrText xml:space="preserve"> </w:instrText>
      </w:r>
      <w:r w:rsidR="00100D20">
        <w:rPr>
          <w:b/>
          <w:sz w:val="32"/>
        </w:rPr>
        <w:instrText>TOC</w:instrText>
      </w:r>
      <w:r>
        <w:rPr>
          <w:b/>
          <w:sz w:val="32"/>
        </w:rPr>
        <w:instrText xml:space="preserve"> \h \z \c "Figura" </w:instrText>
      </w:r>
      <w:r>
        <w:rPr>
          <w:b/>
          <w:sz w:val="32"/>
        </w:rPr>
        <w:fldChar w:fldCharType="separate"/>
      </w:r>
      <w:hyperlink w:anchor="_Toc486220515" w:history="1">
        <w:r w:rsidR="000949DA" w:rsidRPr="002D3A4C">
          <w:rPr>
            <w:rStyle w:val="Hipervnculo"/>
            <w:noProof/>
          </w:rPr>
          <w:t>Figura 1. Ejemplo de la primera declinación del ruso</w:t>
        </w:r>
        <w:r w:rsidR="000949DA">
          <w:rPr>
            <w:noProof/>
            <w:webHidden/>
          </w:rPr>
          <w:tab/>
        </w:r>
        <w:r w:rsidR="000949DA">
          <w:rPr>
            <w:noProof/>
            <w:webHidden/>
          </w:rPr>
          <w:fldChar w:fldCharType="begin"/>
        </w:r>
        <w:r w:rsidR="000949DA">
          <w:rPr>
            <w:noProof/>
            <w:webHidden/>
          </w:rPr>
          <w:instrText xml:space="preserve"> PAGEREF _Toc486220515 \h </w:instrText>
        </w:r>
        <w:r w:rsidR="000949DA">
          <w:rPr>
            <w:noProof/>
            <w:webHidden/>
          </w:rPr>
        </w:r>
        <w:r w:rsidR="000949DA">
          <w:rPr>
            <w:noProof/>
            <w:webHidden/>
          </w:rPr>
          <w:fldChar w:fldCharType="separate"/>
        </w:r>
        <w:r w:rsidR="000949DA">
          <w:rPr>
            <w:noProof/>
            <w:webHidden/>
          </w:rPr>
          <w:t>4</w:t>
        </w:r>
        <w:r w:rsidR="000949DA">
          <w:rPr>
            <w:noProof/>
            <w:webHidden/>
          </w:rPr>
          <w:fldChar w:fldCharType="end"/>
        </w:r>
      </w:hyperlink>
    </w:p>
    <w:p w14:paraId="2C79E9B6"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16" w:history="1">
        <w:r w:rsidR="000949DA" w:rsidRPr="002D3A4C">
          <w:rPr>
            <w:rStyle w:val="Hipervnculo"/>
            <w:noProof/>
          </w:rPr>
          <w:t>Figura 2. Ejemplo de árbol de constituyentes en inglés mediante la herramienta de Stanford.</w:t>
        </w:r>
        <w:r w:rsidR="000949DA">
          <w:rPr>
            <w:noProof/>
            <w:webHidden/>
          </w:rPr>
          <w:tab/>
        </w:r>
        <w:r w:rsidR="000949DA">
          <w:rPr>
            <w:noProof/>
            <w:webHidden/>
          </w:rPr>
          <w:fldChar w:fldCharType="begin"/>
        </w:r>
        <w:r w:rsidR="000949DA">
          <w:rPr>
            <w:noProof/>
            <w:webHidden/>
          </w:rPr>
          <w:instrText xml:space="preserve"> PAGEREF _Toc486220516 \h </w:instrText>
        </w:r>
        <w:r w:rsidR="000949DA">
          <w:rPr>
            <w:noProof/>
            <w:webHidden/>
          </w:rPr>
        </w:r>
        <w:r w:rsidR="000949DA">
          <w:rPr>
            <w:noProof/>
            <w:webHidden/>
          </w:rPr>
          <w:fldChar w:fldCharType="separate"/>
        </w:r>
        <w:r w:rsidR="000949DA">
          <w:rPr>
            <w:noProof/>
            <w:webHidden/>
          </w:rPr>
          <w:t>5</w:t>
        </w:r>
        <w:r w:rsidR="000949DA">
          <w:rPr>
            <w:noProof/>
            <w:webHidden/>
          </w:rPr>
          <w:fldChar w:fldCharType="end"/>
        </w:r>
      </w:hyperlink>
    </w:p>
    <w:p w14:paraId="5C07AE1A"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17" w:history="1">
        <w:r w:rsidR="000949DA" w:rsidRPr="002D3A4C">
          <w:rPr>
            <w:rStyle w:val="Hipervnculo"/>
            <w:noProof/>
          </w:rPr>
          <w:t>Figura 3. Primer ejemplo de árbol de constituyentes en español.</w:t>
        </w:r>
        <w:r w:rsidR="000949DA">
          <w:rPr>
            <w:noProof/>
            <w:webHidden/>
          </w:rPr>
          <w:tab/>
        </w:r>
        <w:r w:rsidR="000949DA">
          <w:rPr>
            <w:noProof/>
            <w:webHidden/>
          </w:rPr>
          <w:fldChar w:fldCharType="begin"/>
        </w:r>
        <w:r w:rsidR="000949DA">
          <w:rPr>
            <w:noProof/>
            <w:webHidden/>
          </w:rPr>
          <w:instrText xml:space="preserve"> PAGEREF _Toc486220517 \h </w:instrText>
        </w:r>
        <w:r w:rsidR="000949DA">
          <w:rPr>
            <w:noProof/>
            <w:webHidden/>
          </w:rPr>
        </w:r>
        <w:r w:rsidR="000949DA">
          <w:rPr>
            <w:noProof/>
            <w:webHidden/>
          </w:rPr>
          <w:fldChar w:fldCharType="separate"/>
        </w:r>
        <w:r w:rsidR="000949DA">
          <w:rPr>
            <w:noProof/>
            <w:webHidden/>
          </w:rPr>
          <w:t>6</w:t>
        </w:r>
        <w:r w:rsidR="000949DA">
          <w:rPr>
            <w:noProof/>
            <w:webHidden/>
          </w:rPr>
          <w:fldChar w:fldCharType="end"/>
        </w:r>
      </w:hyperlink>
    </w:p>
    <w:p w14:paraId="2DAF041F"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18" w:history="1">
        <w:r w:rsidR="000949DA" w:rsidRPr="002D3A4C">
          <w:rPr>
            <w:rStyle w:val="Hipervnculo"/>
            <w:noProof/>
          </w:rPr>
          <w:t>Figura 4. Segundo ejemplo de árbol de constituyentes en español.</w:t>
        </w:r>
        <w:r w:rsidR="000949DA">
          <w:rPr>
            <w:noProof/>
            <w:webHidden/>
          </w:rPr>
          <w:tab/>
        </w:r>
        <w:r w:rsidR="000949DA">
          <w:rPr>
            <w:noProof/>
            <w:webHidden/>
          </w:rPr>
          <w:fldChar w:fldCharType="begin"/>
        </w:r>
        <w:r w:rsidR="000949DA">
          <w:rPr>
            <w:noProof/>
            <w:webHidden/>
          </w:rPr>
          <w:instrText xml:space="preserve"> PAGEREF _Toc486220518 \h </w:instrText>
        </w:r>
        <w:r w:rsidR="000949DA">
          <w:rPr>
            <w:noProof/>
            <w:webHidden/>
          </w:rPr>
        </w:r>
        <w:r w:rsidR="000949DA">
          <w:rPr>
            <w:noProof/>
            <w:webHidden/>
          </w:rPr>
          <w:fldChar w:fldCharType="separate"/>
        </w:r>
        <w:r w:rsidR="000949DA">
          <w:rPr>
            <w:noProof/>
            <w:webHidden/>
          </w:rPr>
          <w:t>6</w:t>
        </w:r>
        <w:r w:rsidR="000949DA">
          <w:rPr>
            <w:noProof/>
            <w:webHidden/>
          </w:rPr>
          <w:fldChar w:fldCharType="end"/>
        </w:r>
      </w:hyperlink>
    </w:p>
    <w:p w14:paraId="2E3DE996"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19" w:history="1">
        <w:r w:rsidR="000949DA" w:rsidRPr="002D3A4C">
          <w:rPr>
            <w:rStyle w:val="Hipervnculo"/>
            <w:noProof/>
          </w:rPr>
          <w:t>Figura 5. Árbol de dependencias en español</w:t>
        </w:r>
        <w:r w:rsidR="000949DA">
          <w:rPr>
            <w:noProof/>
            <w:webHidden/>
          </w:rPr>
          <w:tab/>
        </w:r>
        <w:r w:rsidR="000949DA">
          <w:rPr>
            <w:noProof/>
            <w:webHidden/>
          </w:rPr>
          <w:fldChar w:fldCharType="begin"/>
        </w:r>
        <w:r w:rsidR="000949DA">
          <w:rPr>
            <w:noProof/>
            <w:webHidden/>
          </w:rPr>
          <w:instrText xml:space="preserve"> PAGEREF _Toc486220519 \h </w:instrText>
        </w:r>
        <w:r w:rsidR="000949DA">
          <w:rPr>
            <w:noProof/>
            <w:webHidden/>
          </w:rPr>
        </w:r>
        <w:r w:rsidR="000949DA">
          <w:rPr>
            <w:noProof/>
            <w:webHidden/>
          </w:rPr>
          <w:fldChar w:fldCharType="separate"/>
        </w:r>
        <w:r w:rsidR="000949DA">
          <w:rPr>
            <w:noProof/>
            <w:webHidden/>
          </w:rPr>
          <w:t>7</w:t>
        </w:r>
        <w:r w:rsidR="000949DA">
          <w:rPr>
            <w:noProof/>
            <w:webHidden/>
          </w:rPr>
          <w:fldChar w:fldCharType="end"/>
        </w:r>
      </w:hyperlink>
    </w:p>
    <w:p w14:paraId="1836EE8B"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20" w:history="1">
        <w:r w:rsidR="000949DA" w:rsidRPr="002D3A4C">
          <w:rPr>
            <w:rStyle w:val="Hipervnculo"/>
            <w:noProof/>
          </w:rPr>
          <w:t>Figura 6. Árbol de dependencias de Stanford</w:t>
        </w:r>
        <w:r w:rsidR="000949DA">
          <w:rPr>
            <w:noProof/>
            <w:webHidden/>
          </w:rPr>
          <w:tab/>
        </w:r>
        <w:r w:rsidR="000949DA">
          <w:rPr>
            <w:noProof/>
            <w:webHidden/>
          </w:rPr>
          <w:fldChar w:fldCharType="begin"/>
        </w:r>
        <w:r w:rsidR="000949DA">
          <w:rPr>
            <w:noProof/>
            <w:webHidden/>
          </w:rPr>
          <w:instrText xml:space="preserve"> PAGEREF _Toc486220520 \h </w:instrText>
        </w:r>
        <w:r w:rsidR="000949DA">
          <w:rPr>
            <w:noProof/>
            <w:webHidden/>
          </w:rPr>
        </w:r>
        <w:r w:rsidR="000949DA">
          <w:rPr>
            <w:noProof/>
            <w:webHidden/>
          </w:rPr>
          <w:fldChar w:fldCharType="separate"/>
        </w:r>
        <w:r w:rsidR="000949DA">
          <w:rPr>
            <w:noProof/>
            <w:webHidden/>
          </w:rPr>
          <w:t>8</w:t>
        </w:r>
        <w:r w:rsidR="000949DA">
          <w:rPr>
            <w:noProof/>
            <w:webHidden/>
          </w:rPr>
          <w:fldChar w:fldCharType="end"/>
        </w:r>
      </w:hyperlink>
    </w:p>
    <w:p w14:paraId="0E6A162D"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21" w:history="1">
        <w:r w:rsidR="000949DA" w:rsidRPr="002D3A4C">
          <w:rPr>
            <w:rStyle w:val="Hipervnculo"/>
            <w:noProof/>
          </w:rPr>
          <w:t>Figura 7. Árboles de dependencia de Google</w:t>
        </w:r>
        <w:r w:rsidR="000949DA">
          <w:rPr>
            <w:noProof/>
            <w:webHidden/>
          </w:rPr>
          <w:tab/>
        </w:r>
        <w:r w:rsidR="000949DA">
          <w:rPr>
            <w:noProof/>
            <w:webHidden/>
          </w:rPr>
          <w:fldChar w:fldCharType="begin"/>
        </w:r>
        <w:r w:rsidR="000949DA">
          <w:rPr>
            <w:noProof/>
            <w:webHidden/>
          </w:rPr>
          <w:instrText xml:space="preserve"> PAGEREF _Toc486220521 \h </w:instrText>
        </w:r>
        <w:r w:rsidR="000949DA">
          <w:rPr>
            <w:noProof/>
            <w:webHidden/>
          </w:rPr>
        </w:r>
        <w:r w:rsidR="000949DA">
          <w:rPr>
            <w:noProof/>
            <w:webHidden/>
          </w:rPr>
          <w:fldChar w:fldCharType="separate"/>
        </w:r>
        <w:r w:rsidR="000949DA">
          <w:rPr>
            <w:noProof/>
            <w:webHidden/>
          </w:rPr>
          <w:t>10</w:t>
        </w:r>
        <w:r w:rsidR="000949DA">
          <w:rPr>
            <w:noProof/>
            <w:webHidden/>
          </w:rPr>
          <w:fldChar w:fldCharType="end"/>
        </w:r>
      </w:hyperlink>
    </w:p>
    <w:p w14:paraId="16E1815C"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22" w:history="1">
        <w:r w:rsidR="000949DA" w:rsidRPr="002D3A4C">
          <w:rPr>
            <w:rStyle w:val="Hipervnculo"/>
            <w:noProof/>
          </w:rPr>
          <w:t xml:space="preserve">Figura 8. Representación del ejemplo de </w:t>
        </w:r>
        <w:r w:rsidR="000949DA" w:rsidRPr="002D3A4C">
          <w:rPr>
            <w:rStyle w:val="Hipervnculo"/>
            <w:i/>
            <w:noProof/>
          </w:rPr>
          <w:t xml:space="preserve">Stanford Dependencies </w:t>
        </w:r>
        <w:r w:rsidR="000949DA" w:rsidRPr="002D3A4C">
          <w:rPr>
            <w:rStyle w:val="Hipervnculo"/>
            <w:noProof/>
          </w:rPr>
          <w:t>generada con Graphviz</w:t>
        </w:r>
        <w:r w:rsidR="000949DA">
          <w:rPr>
            <w:noProof/>
            <w:webHidden/>
          </w:rPr>
          <w:tab/>
        </w:r>
        <w:r w:rsidR="000949DA">
          <w:rPr>
            <w:noProof/>
            <w:webHidden/>
          </w:rPr>
          <w:fldChar w:fldCharType="begin"/>
        </w:r>
        <w:r w:rsidR="000949DA">
          <w:rPr>
            <w:noProof/>
            <w:webHidden/>
          </w:rPr>
          <w:instrText xml:space="preserve"> PAGEREF _Toc486220522 \h </w:instrText>
        </w:r>
        <w:r w:rsidR="000949DA">
          <w:rPr>
            <w:noProof/>
            <w:webHidden/>
          </w:rPr>
        </w:r>
        <w:r w:rsidR="000949DA">
          <w:rPr>
            <w:noProof/>
            <w:webHidden/>
          </w:rPr>
          <w:fldChar w:fldCharType="separate"/>
        </w:r>
        <w:r w:rsidR="000949DA">
          <w:rPr>
            <w:noProof/>
            <w:webHidden/>
          </w:rPr>
          <w:t>12</w:t>
        </w:r>
        <w:r w:rsidR="000949DA">
          <w:rPr>
            <w:noProof/>
            <w:webHidden/>
          </w:rPr>
          <w:fldChar w:fldCharType="end"/>
        </w:r>
      </w:hyperlink>
    </w:p>
    <w:p w14:paraId="642C650F"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23" w:history="1">
        <w:r w:rsidR="000949DA" w:rsidRPr="002D3A4C">
          <w:rPr>
            <w:rStyle w:val="Hipervnculo"/>
            <w:noProof/>
          </w:rPr>
          <w:t xml:space="preserve">Figura 9. Representación de las relaciones de dependencias con formato CoNLL de </w:t>
        </w:r>
        <w:r w:rsidR="000949DA" w:rsidRPr="002D3A4C">
          <w:rPr>
            <w:rStyle w:val="Hipervnculo"/>
            <w:i/>
            <w:noProof/>
          </w:rPr>
          <w:t>Universal Dependencies</w:t>
        </w:r>
        <w:r w:rsidR="000949DA">
          <w:rPr>
            <w:noProof/>
            <w:webHidden/>
          </w:rPr>
          <w:tab/>
        </w:r>
        <w:r w:rsidR="000949DA">
          <w:rPr>
            <w:noProof/>
            <w:webHidden/>
          </w:rPr>
          <w:fldChar w:fldCharType="begin"/>
        </w:r>
        <w:r w:rsidR="000949DA">
          <w:rPr>
            <w:noProof/>
            <w:webHidden/>
          </w:rPr>
          <w:instrText xml:space="preserve"> PAGEREF _Toc486220523 \h </w:instrText>
        </w:r>
        <w:r w:rsidR="000949DA">
          <w:rPr>
            <w:noProof/>
            <w:webHidden/>
          </w:rPr>
        </w:r>
        <w:r w:rsidR="000949DA">
          <w:rPr>
            <w:noProof/>
            <w:webHidden/>
          </w:rPr>
          <w:fldChar w:fldCharType="separate"/>
        </w:r>
        <w:r w:rsidR="000949DA">
          <w:rPr>
            <w:noProof/>
            <w:webHidden/>
          </w:rPr>
          <w:t>13</w:t>
        </w:r>
        <w:r w:rsidR="000949DA">
          <w:rPr>
            <w:noProof/>
            <w:webHidden/>
          </w:rPr>
          <w:fldChar w:fldCharType="end"/>
        </w:r>
      </w:hyperlink>
    </w:p>
    <w:p w14:paraId="162DEAF6"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24" w:history="1">
        <w:r w:rsidR="000949DA" w:rsidRPr="002D3A4C">
          <w:rPr>
            <w:rStyle w:val="Hipervnculo"/>
            <w:noProof/>
          </w:rPr>
          <w:t>Figura 10. Representación de grafo del ejemplo de Universal Dependencies generada con Graphviz</w:t>
        </w:r>
        <w:r w:rsidR="000949DA">
          <w:rPr>
            <w:noProof/>
            <w:webHidden/>
          </w:rPr>
          <w:tab/>
        </w:r>
        <w:r w:rsidR="000949DA">
          <w:rPr>
            <w:noProof/>
            <w:webHidden/>
          </w:rPr>
          <w:fldChar w:fldCharType="begin"/>
        </w:r>
        <w:r w:rsidR="000949DA">
          <w:rPr>
            <w:noProof/>
            <w:webHidden/>
          </w:rPr>
          <w:instrText xml:space="preserve"> PAGEREF _Toc486220524 \h </w:instrText>
        </w:r>
        <w:r w:rsidR="000949DA">
          <w:rPr>
            <w:noProof/>
            <w:webHidden/>
          </w:rPr>
        </w:r>
        <w:r w:rsidR="000949DA">
          <w:rPr>
            <w:noProof/>
            <w:webHidden/>
          </w:rPr>
          <w:fldChar w:fldCharType="separate"/>
        </w:r>
        <w:r w:rsidR="000949DA">
          <w:rPr>
            <w:noProof/>
            <w:webHidden/>
          </w:rPr>
          <w:t>13</w:t>
        </w:r>
        <w:r w:rsidR="000949DA">
          <w:rPr>
            <w:noProof/>
            <w:webHidden/>
          </w:rPr>
          <w:fldChar w:fldCharType="end"/>
        </w:r>
      </w:hyperlink>
    </w:p>
    <w:p w14:paraId="7A9B922A"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25" w:history="1">
        <w:r w:rsidR="000949DA" w:rsidRPr="002D3A4C">
          <w:rPr>
            <w:rStyle w:val="Hipervnculo"/>
            <w:noProof/>
          </w:rPr>
          <w:t>Figura 11. Árbol de constituyentes de ejemplo</w:t>
        </w:r>
        <w:r w:rsidR="000949DA">
          <w:rPr>
            <w:noProof/>
            <w:webHidden/>
          </w:rPr>
          <w:tab/>
        </w:r>
        <w:r w:rsidR="000949DA">
          <w:rPr>
            <w:noProof/>
            <w:webHidden/>
          </w:rPr>
          <w:fldChar w:fldCharType="begin"/>
        </w:r>
        <w:r w:rsidR="000949DA">
          <w:rPr>
            <w:noProof/>
            <w:webHidden/>
          </w:rPr>
          <w:instrText xml:space="preserve"> PAGEREF _Toc486220525 \h </w:instrText>
        </w:r>
        <w:r w:rsidR="000949DA">
          <w:rPr>
            <w:noProof/>
            <w:webHidden/>
          </w:rPr>
        </w:r>
        <w:r w:rsidR="000949DA">
          <w:rPr>
            <w:noProof/>
            <w:webHidden/>
          </w:rPr>
          <w:fldChar w:fldCharType="separate"/>
        </w:r>
        <w:r w:rsidR="000949DA">
          <w:rPr>
            <w:noProof/>
            <w:webHidden/>
          </w:rPr>
          <w:t>15</w:t>
        </w:r>
        <w:r w:rsidR="000949DA">
          <w:rPr>
            <w:noProof/>
            <w:webHidden/>
          </w:rPr>
          <w:fldChar w:fldCharType="end"/>
        </w:r>
      </w:hyperlink>
    </w:p>
    <w:p w14:paraId="3D435B4E"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26" w:history="1">
        <w:r w:rsidR="000949DA" w:rsidRPr="002D3A4C">
          <w:rPr>
            <w:rStyle w:val="Hipervnculo"/>
            <w:noProof/>
          </w:rPr>
          <w:t>Figura 12. Representación del árbol de constituyentes de ejemplo</w:t>
        </w:r>
        <w:r w:rsidR="000949DA">
          <w:rPr>
            <w:noProof/>
            <w:webHidden/>
          </w:rPr>
          <w:tab/>
        </w:r>
        <w:r w:rsidR="000949DA">
          <w:rPr>
            <w:noProof/>
            <w:webHidden/>
          </w:rPr>
          <w:fldChar w:fldCharType="begin"/>
        </w:r>
        <w:r w:rsidR="000949DA">
          <w:rPr>
            <w:noProof/>
            <w:webHidden/>
          </w:rPr>
          <w:instrText xml:space="preserve"> PAGEREF _Toc486220526 \h </w:instrText>
        </w:r>
        <w:r w:rsidR="000949DA">
          <w:rPr>
            <w:noProof/>
            <w:webHidden/>
          </w:rPr>
        </w:r>
        <w:r w:rsidR="000949DA">
          <w:rPr>
            <w:noProof/>
            <w:webHidden/>
          </w:rPr>
          <w:fldChar w:fldCharType="separate"/>
        </w:r>
        <w:r w:rsidR="000949DA">
          <w:rPr>
            <w:noProof/>
            <w:webHidden/>
          </w:rPr>
          <w:t>16</w:t>
        </w:r>
        <w:r w:rsidR="000949DA">
          <w:rPr>
            <w:noProof/>
            <w:webHidden/>
          </w:rPr>
          <w:fldChar w:fldCharType="end"/>
        </w:r>
      </w:hyperlink>
    </w:p>
    <w:p w14:paraId="5C129786"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27" w:history="1">
        <w:r w:rsidR="000949DA" w:rsidRPr="002D3A4C">
          <w:rPr>
            <w:rStyle w:val="Hipervnculo"/>
            <w:noProof/>
          </w:rPr>
          <w:t>Figura 13. Sintagma preposicional</w:t>
        </w:r>
        <w:r w:rsidR="000949DA">
          <w:rPr>
            <w:noProof/>
            <w:webHidden/>
          </w:rPr>
          <w:tab/>
        </w:r>
        <w:r w:rsidR="000949DA">
          <w:rPr>
            <w:noProof/>
            <w:webHidden/>
          </w:rPr>
          <w:fldChar w:fldCharType="begin"/>
        </w:r>
        <w:r w:rsidR="000949DA">
          <w:rPr>
            <w:noProof/>
            <w:webHidden/>
          </w:rPr>
          <w:instrText xml:space="preserve"> PAGEREF _Toc486220527 \h </w:instrText>
        </w:r>
        <w:r w:rsidR="000949DA">
          <w:rPr>
            <w:noProof/>
            <w:webHidden/>
          </w:rPr>
        </w:r>
        <w:r w:rsidR="000949DA">
          <w:rPr>
            <w:noProof/>
            <w:webHidden/>
          </w:rPr>
          <w:fldChar w:fldCharType="separate"/>
        </w:r>
        <w:r w:rsidR="000949DA">
          <w:rPr>
            <w:noProof/>
            <w:webHidden/>
          </w:rPr>
          <w:t>17</w:t>
        </w:r>
        <w:r w:rsidR="000949DA">
          <w:rPr>
            <w:noProof/>
            <w:webHidden/>
          </w:rPr>
          <w:fldChar w:fldCharType="end"/>
        </w:r>
      </w:hyperlink>
    </w:p>
    <w:p w14:paraId="504BE7DD"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28" w:history="1">
        <w:r w:rsidR="000949DA" w:rsidRPr="002D3A4C">
          <w:rPr>
            <w:rStyle w:val="Hipervnculo"/>
            <w:noProof/>
          </w:rPr>
          <w:t>Figura 14. Sintagma nominal</w:t>
        </w:r>
        <w:r w:rsidR="000949DA">
          <w:rPr>
            <w:noProof/>
            <w:webHidden/>
          </w:rPr>
          <w:tab/>
        </w:r>
        <w:r w:rsidR="000949DA">
          <w:rPr>
            <w:noProof/>
            <w:webHidden/>
          </w:rPr>
          <w:fldChar w:fldCharType="begin"/>
        </w:r>
        <w:r w:rsidR="000949DA">
          <w:rPr>
            <w:noProof/>
            <w:webHidden/>
          </w:rPr>
          <w:instrText xml:space="preserve"> PAGEREF _Toc486220528 \h </w:instrText>
        </w:r>
        <w:r w:rsidR="000949DA">
          <w:rPr>
            <w:noProof/>
            <w:webHidden/>
          </w:rPr>
        </w:r>
        <w:r w:rsidR="000949DA">
          <w:rPr>
            <w:noProof/>
            <w:webHidden/>
          </w:rPr>
          <w:fldChar w:fldCharType="separate"/>
        </w:r>
        <w:r w:rsidR="000949DA">
          <w:rPr>
            <w:noProof/>
            <w:webHidden/>
          </w:rPr>
          <w:t>17</w:t>
        </w:r>
        <w:r w:rsidR="000949DA">
          <w:rPr>
            <w:noProof/>
            <w:webHidden/>
          </w:rPr>
          <w:fldChar w:fldCharType="end"/>
        </w:r>
      </w:hyperlink>
    </w:p>
    <w:p w14:paraId="0B0AF09D"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29" w:history="1">
        <w:r w:rsidR="000949DA" w:rsidRPr="002D3A4C">
          <w:rPr>
            <w:rStyle w:val="Hipervnculo"/>
            <w:noProof/>
          </w:rPr>
          <w:t>Figura 15. Árbol de constituyentes con sujeto elidido.</w:t>
        </w:r>
        <w:r w:rsidR="000949DA">
          <w:rPr>
            <w:noProof/>
            <w:webHidden/>
          </w:rPr>
          <w:tab/>
        </w:r>
        <w:r w:rsidR="000949DA">
          <w:rPr>
            <w:noProof/>
            <w:webHidden/>
          </w:rPr>
          <w:fldChar w:fldCharType="begin"/>
        </w:r>
        <w:r w:rsidR="000949DA">
          <w:rPr>
            <w:noProof/>
            <w:webHidden/>
          </w:rPr>
          <w:instrText xml:space="preserve"> PAGEREF _Toc486220529 \h </w:instrText>
        </w:r>
        <w:r w:rsidR="000949DA">
          <w:rPr>
            <w:noProof/>
            <w:webHidden/>
          </w:rPr>
        </w:r>
        <w:r w:rsidR="000949DA">
          <w:rPr>
            <w:noProof/>
            <w:webHidden/>
          </w:rPr>
          <w:fldChar w:fldCharType="separate"/>
        </w:r>
        <w:r w:rsidR="000949DA">
          <w:rPr>
            <w:noProof/>
            <w:webHidden/>
          </w:rPr>
          <w:t>20</w:t>
        </w:r>
        <w:r w:rsidR="000949DA">
          <w:rPr>
            <w:noProof/>
            <w:webHidden/>
          </w:rPr>
          <w:fldChar w:fldCharType="end"/>
        </w:r>
      </w:hyperlink>
    </w:p>
    <w:p w14:paraId="3DBD7D05"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30" w:history="1">
        <w:r w:rsidR="000949DA" w:rsidRPr="002D3A4C">
          <w:rPr>
            <w:rStyle w:val="Hipervnculo"/>
            <w:noProof/>
          </w:rPr>
          <w:t>Figura 16. Subárbol que se usará para reflejar el seguimiento del algoritmo.</w:t>
        </w:r>
        <w:r w:rsidR="000949DA">
          <w:rPr>
            <w:noProof/>
            <w:webHidden/>
          </w:rPr>
          <w:tab/>
        </w:r>
        <w:r w:rsidR="000949DA">
          <w:rPr>
            <w:noProof/>
            <w:webHidden/>
          </w:rPr>
          <w:fldChar w:fldCharType="begin"/>
        </w:r>
        <w:r w:rsidR="000949DA">
          <w:rPr>
            <w:noProof/>
            <w:webHidden/>
          </w:rPr>
          <w:instrText xml:space="preserve"> PAGEREF _Toc486220530 \h </w:instrText>
        </w:r>
        <w:r w:rsidR="000949DA">
          <w:rPr>
            <w:noProof/>
            <w:webHidden/>
          </w:rPr>
        </w:r>
        <w:r w:rsidR="000949DA">
          <w:rPr>
            <w:noProof/>
            <w:webHidden/>
          </w:rPr>
          <w:fldChar w:fldCharType="separate"/>
        </w:r>
        <w:r w:rsidR="000949DA">
          <w:rPr>
            <w:noProof/>
            <w:webHidden/>
          </w:rPr>
          <w:t>21</w:t>
        </w:r>
        <w:r w:rsidR="000949DA">
          <w:rPr>
            <w:noProof/>
            <w:webHidden/>
          </w:rPr>
          <w:fldChar w:fldCharType="end"/>
        </w:r>
      </w:hyperlink>
    </w:p>
    <w:p w14:paraId="2971F552"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31" w:history="1">
        <w:r w:rsidR="000949DA" w:rsidRPr="002D3A4C">
          <w:rPr>
            <w:rStyle w:val="Hipervnculo"/>
            <w:b/>
            <w:noProof/>
          </w:rPr>
          <w:t>Figura 17. Árbol con problema de pronombre</w:t>
        </w:r>
        <w:r w:rsidR="000949DA">
          <w:rPr>
            <w:noProof/>
            <w:webHidden/>
          </w:rPr>
          <w:tab/>
        </w:r>
        <w:r w:rsidR="000949DA">
          <w:rPr>
            <w:noProof/>
            <w:webHidden/>
          </w:rPr>
          <w:fldChar w:fldCharType="begin"/>
        </w:r>
        <w:r w:rsidR="000949DA">
          <w:rPr>
            <w:noProof/>
            <w:webHidden/>
          </w:rPr>
          <w:instrText xml:space="preserve"> PAGEREF _Toc486220531 \h </w:instrText>
        </w:r>
        <w:r w:rsidR="000949DA">
          <w:rPr>
            <w:noProof/>
            <w:webHidden/>
          </w:rPr>
        </w:r>
        <w:r w:rsidR="000949DA">
          <w:rPr>
            <w:noProof/>
            <w:webHidden/>
          </w:rPr>
          <w:fldChar w:fldCharType="separate"/>
        </w:r>
        <w:r w:rsidR="000949DA">
          <w:rPr>
            <w:noProof/>
            <w:webHidden/>
          </w:rPr>
          <w:t>23</w:t>
        </w:r>
        <w:r w:rsidR="000949DA">
          <w:rPr>
            <w:noProof/>
            <w:webHidden/>
          </w:rPr>
          <w:fldChar w:fldCharType="end"/>
        </w:r>
      </w:hyperlink>
    </w:p>
    <w:p w14:paraId="13DD0FBA"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32" w:history="1">
        <w:r w:rsidR="000949DA" w:rsidRPr="002D3A4C">
          <w:rPr>
            <w:rStyle w:val="Hipervnculo"/>
            <w:noProof/>
          </w:rPr>
          <w:t>Figura 18. Plantilla en formato CoNLL en español</w:t>
        </w:r>
        <w:r w:rsidR="000949DA">
          <w:rPr>
            <w:noProof/>
            <w:webHidden/>
          </w:rPr>
          <w:tab/>
        </w:r>
        <w:r w:rsidR="000949DA">
          <w:rPr>
            <w:noProof/>
            <w:webHidden/>
          </w:rPr>
          <w:fldChar w:fldCharType="begin"/>
        </w:r>
        <w:r w:rsidR="000949DA">
          <w:rPr>
            <w:noProof/>
            <w:webHidden/>
          </w:rPr>
          <w:instrText xml:space="preserve"> PAGEREF _Toc486220532 \h </w:instrText>
        </w:r>
        <w:r w:rsidR="000949DA">
          <w:rPr>
            <w:noProof/>
            <w:webHidden/>
          </w:rPr>
        </w:r>
        <w:r w:rsidR="000949DA">
          <w:rPr>
            <w:noProof/>
            <w:webHidden/>
          </w:rPr>
          <w:fldChar w:fldCharType="separate"/>
        </w:r>
        <w:r w:rsidR="000949DA">
          <w:rPr>
            <w:noProof/>
            <w:webHidden/>
          </w:rPr>
          <w:t>26</w:t>
        </w:r>
        <w:r w:rsidR="000949DA">
          <w:rPr>
            <w:noProof/>
            <w:webHidden/>
          </w:rPr>
          <w:fldChar w:fldCharType="end"/>
        </w:r>
      </w:hyperlink>
    </w:p>
    <w:p w14:paraId="22B10A3F"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33" w:history="1">
        <w:r w:rsidR="000949DA" w:rsidRPr="002D3A4C">
          <w:rPr>
            <w:rStyle w:val="Hipervnculo"/>
            <w:noProof/>
          </w:rPr>
          <w:t>Figura 19. Fichero de oraciones originales en texto plano</w:t>
        </w:r>
        <w:r w:rsidR="000949DA">
          <w:rPr>
            <w:noProof/>
            <w:webHidden/>
          </w:rPr>
          <w:tab/>
        </w:r>
        <w:r w:rsidR="000949DA">
          <w:rPr>
            <w:noProof/>
            <w:webHidden/>
          </w:rPr>
          <w:fldChar w:fldCharType="begin"/>
        </w:r>
        <w:r w:rsidR="000949DA">
          <w:rPr>
            <w:noProof/>
            <w:webHidden/>
          </w:rPr>
          <w:instrText xml:space="preserve"> PAGEREF _Toc486220533 \h </w:instrText>
        </w:r>
        <w:r w:rsidR="000949DA">
          <w:rPr>
            <w:noProof/>
            <w:webHidden/>
          </w:rPr>
        </w:r>
        <w:r w:rsidR="000949DA">
          <w:rPr>
            <w:noProof/>
            <w:webHidden/>
          </w:rPr>
          <w:fldChar w:fldCharType="separate"/>
        </w:r>
        <w:r w:rsidR="000949DA">
          <w:rPr>
            <w:noProof/>
            <w:webHidden/>
          </w:rPr>
          <w:t>27</w:t>
        </w:r>
        <w:r w:rsidR="000949DA">
          <w:rPr>
            <w:noProof/>
            <w:webHidden/>
          </w:rPr>
          <w:fldChar w:fldCharType="end"/>
        </w:r>
      </w:hyperlink>
    </w:p>
    <w:p w14:paraId="7CE2C4C9"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34" w:history="1">
        <w:r w:rsidR="000949DA" w:rsidRPr="002D3A4C">
          <w:rPr>
            <w:rStyle w:val="Hipervnculo"/>
            <w:noProof/>
          </w:rPr>
          <w:t>Figura 20. Fichero de oraciones como árboles de constituyentes</w:t>
        </w:r>
        <w:r w:rsidR="000949DA">
          <w:rPr>
            <w:noProof/>
            <w:webHidden/>
          </w:rPr>
          <w:tab/>
        </w:r>
        <w:r w:rsidR="000949DA">
          <w:rPr>
            <w:noProof/>
            <w:webHidden/>
          </w:rPr>
          <w:fldChar w:fldCharType="begin"/>
        </w:r>
        <w:r w:rsidR="000949DA">
          <w:rPr>
            <w:noProof/>
            <w:webHidden/>
          </w:rPr>
          <w:instrText xml:space="preserve"> PAGEREF _Toc486220534 \h </w:instrText>
        </w:r>
        <w:r w:rsidR="000949DA">
          <w:rPr>
            <w:noProof/>
            <w:webHidden/>
          </w:rPr>
        </w:r>
        <w:r w:rsidR="000949DA">
          <w:rPr>
            <w:noProof/>
            <w:webHidden/>
          </w:rPr>
          <w:fldChar w:fldCharType="separate"/>
        </w:r>
        <w:r w:rsidR="000949DA">
          <w:rPr>
            <w:noProof/>
            <w:webHidden/>
          </w:rPr>
          <w:t>27</w:t>
        </w:r>
        <w:r w:rsidR="000949DA">
          <w:rPr>
            <w:noProof/>
            <w:webHidden/>
          </w:rPr>
          <w:fldChar w:fldCharType="end"/>
        </w:r>
      </w:hyperlink>
    </w:p>
    <w:p w14:paraId="22A4522D"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35" w:history="1">
        <w:r w:rsidR="000949DA" w:rsidRPr="002D3A4C">
          <w:rPr>
            <w:rStyle w:val="Hipervnculo"/>
            <w:noProof/>
          </w:rPr>
          <w:t>Figura 21. Fichero de relaciones</w:t>
        </w:r>
        <w:r w:rsidR="000949DA">
          <w:rPr>
            <w:noProof/>
            <w:webHidden/>
          </w:rPr>
          <w:tab/>
        </w:r>
        <w:r w:rsidR="000949DA">
          <w:rPr>
            <w:noProof/>
            <w:webHidden/>
          </w:rPr>
          <w:fldChar w:fldCharType="begin"/>
        </w:r>
        <w:r w:rsidR="000949DA">
          <w:rPr>
            <w:noProof/>
            <w:webHidden/>
          </w:rPr>
          <w:instrText xml:space="preserve"> PAGEREF _Toc486220535 \h </w:instrText>
        </w:r>
        <w:r w:rsidR="000949DA">
          <w:rPr>
            <w:noProof/>
            <w:webHidden/>
          </w:rPr>
        </w:r>
        <w:r w:rsidR="000949DA">
          <w:rPr>
            <w:noProof/>
            <w:webHidden/>
          </w:rPr>
          <w:fldChar w:fldCharType="separate"/>
        </w:r>
        <w:r w:rsidR="000949DA">
          <w:rPr>
            <w:noProof/>
            <w:webHidden/>
          </w:rPr>
          <w:t>28</w:t>
        </w:r>
        <w:r w:rsidR="000949DA">
          <w:rPr>
            <w:noProof/>
            <w:webHidden/>
          </w:rPr>
          <w:fldChar w:fldCharType="end"/>
        </w:r>
      </w:hyperlink>
    </w:p>
    <w:p w14:paraId="14F14544"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36" w:history="1">
        <w:r w:rsidR="000949DA" w:rsidRPr="002D3A4C">
          <w:rPr>
            <w:rStyle w:val="Hipervnculo"/>
            <w:noProof/>
          </w:rPr>
          <w:t>Figura 22. Formato CoNLL tras aplicar el algoritmo</w:t>
        </w:r>
        <w:r w:rsidR="000949DA">
          <w:rPr>
            <w:noProof/>
            <w:webHidden/>
          </w:rPr>
          <w:tab/>
        </w:r>
        <w:r w:rsidR="000949DA">
          <w:rPr>
            <w:noProof/>
            <w:webHidden/>
          </w:rPr>
          <w:fldChar w:fldCharType="begin"/>
        </w:r>
        <w:r w:rsidR="000949DA">
          <w:rPr>
            <w:noProof/>
            <w:webHidden/>
          </w:rPr>
          <w:instrText xml:space="preserve"> PAGEREF _Toc486220536 \h </w:instrText>
        </w:r>
        <w:r w:rsidR="000949DA">
          <w:rPr>
            <w:noProof/>
            <w:webHidden/>
          </w:rPr>
        </w:r>
        <w:r w:rsidR="000949DA">
          <w:rPr>
            <w:noProof/>
            <w:webHidden/>
          </w:rPr>
          <w:fldChar w:fldCharType="separate"/>
        </w:r>
        <w:r w:rsidR="000949DA">
          <w:rPr>
            <w:noProof/>
            <w:webHidden/>
          </w:rPr>
          <w:t>29</w:t>
        </w:r>
        <w:r w:rsidR="000949DA">
          <w:rPr>
            <w:noProof/>
            <w:webHidden/>
          </w:rPr>
          <w:fldChar w:fldCharType="end"/>
        </w:r>
      </w:hyperlink>
    </w:p>
    <w:p w14:paraId="06FB0F08"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37" w:history="1">
        <w:r w:rsidR="000949DA" w:rsidRPr="002D3A4C">
          <w:rPr>
            <w:rStyle w:val="Hipervnculo"/>
            <w:noProof/>
          </w:rPr>
          <w:t>Figura 23. Clase principal de ejecución del algoritmo</w:t>
        </w:r>
        <w:r w:rsidR="000949DA">
          <w:rPr>
            <w:noProof/>
            <w:webHidden/>
          </w:rPr>
          <w:tab/>
        </w:r>
        <w:r w:rsidR="000949DA">
          <w:rPr>
            <w:noProof/>
            <w:webHidden/>
          </w:rPr>
          <w:fldChar w:fldCharType="begin"/>
        </w:r>
        <w:r w:rsidR="000949DA">
          <w:rPr>
            <w:noProof/>
            <w:webHidden/>
          </w:rPr>
          <w:instrText xml:space="preserve"> PAGEREF _Toc486220537 \h </w:instrText>
        </w:r>
        <w:r w:rsidR="000949DA">
          <w:rPr>
            <w:noProof/>
            <w:webHidden/>
          </w:rPr>
        </w:r>
        <w:r w:rsidR="000949DA">
          <w:rPr>
            <w:noProof/>
            <w:webHidden/>
          </w:rPr>
          <w:fldChar w:fldCharType="separate"/>
        </w:r>
        <w:r w:rsidR="000949DA">
          <w:rPr>
            <w:noProof/>
            <w:webHidden/>
          </w:rPr>
          <w:t>30</w:t>
        </w:r>
        <w:r w:rsidR="000949DA">
          <w:rPr>
            <w:noProof/>
            <w:webHidden/>
          </w:rPr>
          <w:fldChar w:fldCharType="end"/>
        </w:r>
      </w:hyperlink>
    </w:p>
    <w:p w14:paraId="687C6AC3"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38" w:history="1">
        <w:r w:rsidR="000949DA" w:rsidRPr="002D3A4C">
          <w:rPr>
            <w:rStyle w:val="Hipervnculo"/>
            <w:noProof/>
          </w:rPr>
          <w:t>Figura 24. Diagrama de clases de la lectura del fichero de etiquetas</w:t>
        </w:r>
        <w:r w:rsidR="000949DA">
          <w:rPr>
            <w:noProof/>
            <w:webHidden/>
          </w:rPr>
          <w:tab/>
        </w:r>
        <w:r w:rsidR="000949DA">
          <w:rPr>
            <w:noProof/>
            <w:webHidden/>
          </w:rPr>
          <w:fldChar w:fldCharType="begin"/>
        </w:r>
        <w:r w:rsidR="000949DA">
          <w:rPr>
            <w:noProof/>
            <w:webHidden/>
          </w:rPr>
          <w:instrText xml:space="preserve"> PAGEREF _Toc486220538 \h </w:instrText>
        </w:r>
        <w:r w:rsidR="000949DA">
          <w:rPr>
            <w:noProof/>
            <w:webHidden/>
          </w:rPr>
        </w:r>
        <w:r w:rsidR="000949DA">
          <w:rPr>
            <w:noProof/>
            <w:webHidden/>
          </w:rPr>
          <w:fldChar w:fldCharType="separate"/>
        </w:r>
        <w:r w:rsidR="000949DA">
          <w:rPr>
            <w:noProof/>
            <w:webHidden/>
          </w:rPr>
          <w:t>31</w:t>
        </w:r>
        <w:r w:rsidR="000949DA">
          <w:rPr>
            <w:noProof/>
            <w:webHidden/>
          </w:rPr>
          <w:fldChar w:fldCharType="end"/>
        </w:r>
      </w:hyperlink>
    </w:p>
    <w:p w14:paraId="0818B846"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39" w:history="1">
        <w:r w:rsidR="000949DA" w:rsidRPr="002D3A4C">
          <w:rPr>
            <w:rStyle w:val="Hipervnculo"/>
            <w:noProof/>
          </w:rPr>
          <w:t>Figura 25. Representación mediante corchetes de un árbol de constituyentes</w:t>
        </w:r>
        <w:r w:rsidR="000949DA">
          <w:rPr>
            <w:noProof/>
            <w:webHidden/>
          </w:rPr>
          <w:tab/>
        </w:r>
        <w:r w:rsidR="000949DA">
          <w:rPr>
            <w:noProof/>
            <w:webHidden/>
          </w:rPr>
          <w:fldChar w:fldCharType="begin"/>
        </w:r>
        <w:r w:rsidR="000949DA">
          <w:rPr>
            <w:noProof/>
            <w:webHidden/>
          </w:rPr>
          <w:instrText xml:space="preserve"> PAGEREF _Toc486220539 \h </w:instrText>
        </w:r>
        <w:r w:rsidR="000949DA">
          <w:rPr>
            <w:noProof/>
            <w:webHidden/>
          </w:rPr>
        </w:r>
        <w:r w:rsidR="000949DA">
          <w:rPr>
            <w:noProof/>
            <w:webHidden/>
          </w:rPr>
          <w:fldChar w:fldCharType="separate"/>
        </w:r>
        <w:r w:rsidR="000949DA">
          <w:rPr>
            <w:noProof/>
            <w:webHidden/>
          </w:rPr>
          <w:t>32</w:t>
        </w:r>
        <w:r w:rsidR="000949DA">
          <w:rPr>
            <w:noProof/>
            <w:webHidden/>
          </w:rPr>
          <w:fldChar w:fldCharType="end"/>
        </w:r>
      </w:hyperlink>
    </w:p>
    <w:p w14:paraId="37620B74"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40" w:history="1">
        <w:r w:rsidR="000949DA" w:rsidRPr="002D3A4C">
          <w:rPr>
            <w:rStyle w:val="Hipervnculo"/>
            <w:noProof/>
          </w:rPr>
          <w:t xml:space="preserve">Figura 26. Clase </w:t>
        </w:r>
        <w:r w:rsidR="000949DA" w:rsidRPr="002D3A4C">
          <w:rPr>
            <w:rStyle w:val="Hipervnculo"/>
            <w:i/>
            <w:noProof/>
          </w:rPr>
          <w:t>Relation</w:t>
        </w:r>
        <w:r w:rsidR="000949DA">
          <w:rPr>
            <w:noProof/>
            <w:webHidden/>
          </w:rPr>
          <w:tab/>
        </w:r>
        <w:r w:rsidR="000949DA">
          <w:rPr>
            <w:noProof/>
            <w:webHidden/>
          </w:rPr>
          <w:fldChar w:fldCharType="begin"/>
        </w:r>
        <w:r w:rsidR="000949DA">
          <w:rPr>
            <w:noProof/>
            <w:webHidden/>
          </w:rPr>
          <w:instrText xml:space="preserve"> PAGEREF _Toc486220540 \h </w:instrText>
        </w:r>
        <w:r w:rsidR="000949DA">
          <w:rPr>
            <w:noProof/>
            <w:webHidden/>
          </w:rPr>
        </w:r>
        <w:r w:rsidR="000949DA">
          <w:rPr>
            <w:noProof/>
            <w:webHidden/>
          </w:rPr>
          <w:fldChar w:fldCharType="separate"/>
        </w:r>
        <w:r w:rsidR="000949DA">
          <w:rPr>
            <w:noProof/>
            <w:webHidden/>
          </w:rPr>
          <w:t>33</w:t>
        </w:r>
        <w:r w:rsidR="000949DA">
          <w:rPr>
            <w:noProof/>
            <w:webHidden/>
          </w:rPr>
          <w:fldChar w:fldCharType="end"/>
        </w:r>
      </w:hyperlink>
    </w:p>
    <w:p w14:paraId="475E398E"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41" w:history="1">
        <w:r w:rsidR="000949DA" w:rsidRPr="002D3A4C">
          <w:rPr>
            <w:rStyle w:val="Hipervnculo"/>
            <w:noProof/>
          </w:rPr>
          <w:t xml:space="preserve">Figura 27. Diagrama de clases enfocado en la clase </w:t>
        </w:r>
        <w:r w:rsidR="000949DA" w:rsidRPr="002D3A4C">
          <w:rPr>
            <w:rStyle w:val="Hipervnculo"/>
            <w:i/>
            <w:noProof/>
          </w:rPr>
          <w:t>ConstToDepend</w:t>
        </w:r>
        <w:r w:rsidR="000949DA">
          <w:rPr>
            <w:noProof/>
            <w:webHidden/>
          </w:rPr>
          <w:tab/>
        </w:r>
        <w:r w:rsidR="000949DA">
          <w:rPr>
            <w:noProof/>
            <w:webHidden/>
          </w:rPr>
          <w:fldChar w:fldCharType="begin"/>
        </w:r>
        <w:r w:rsidR="000949DA">
          <w:rPr>
            <w:noProof/>
            <w:webHidden/>
          </w:rPr>
          <w:instrText xml:space="preserve"> PAGEREF _Toc486220541 \h </w:instrText>
        </w:r>
        <w:r w:rsidR="000949DA">
          <w:rPr>
            <w:noProof/>
            <w:webHidden/>
          </w:rPr>
        </w:r>
        <w:r w:rsidR="000949DA">
          <w:rPr>
            <w:noProof/>
            <w:webHidden/>
          </w:rPr>
          <w:fldChar w:fldCharType="separate"/>
        </w:r>
        <w:r w:rsidR="000949DA">
          <w:rPr>
            <w:noProof/>
            <w:webHidden/>
          </w:rPr>
          <w:t>34</w:t>
        </w:r>
        <w:r w:rsidR="000949DA">
          <w:rPr>
            <w:noProof/>
            <w:webHidden/>
          </w:rPr>
          <w:fldChar w:fldCharType="end"/>
        </w:r>
      </w:hyperlink>
    </w:p>
    <w:p w14:paraId="04D2E351"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42" w:history="1">
        <w:r w:rsidR="000949DA" w:rsidRPr="002D3A4C">
          <w:rPr>
            <w:rStyle w:val="Hipervnculo"/>
            <w:noProof/>
          </w:rPr>
          <w:t xml:space="preserve">Figura 28. Código del método </w:t>
        </w:r>
        <w:r w:rsidR="000949DA" w:rsidRPr="002D3A4C">
          <w:rPr>
            <w:rStyle w:val="Hipervnculo"/>
            <w:i/>
            <w:noProof/>
          </w:rPr>
          <w:t>recursiveFunction(Node): ArrayList&lt;Relation&gt;</w:t>
        </w:r>
        <w:r w:rsidR="000949DA">
          <w:rPr>
            <w:noProof/>
            <w:webHidden/>
          </w:rPr>
          <w:tab/>
        </w:r>
        <w:r w:rsidR="000949DA">
          <w:rPr>
            <w:noProof/>
            <w:webHidden/>
          </w:rPr>
          <w:fldChar w:fldCharType="begin"/>
        </w:r>
        <w:r w:rsidR="000949DA">
          <w:rPr>
            <w:noProof/>
            <w:webHidden/>
          </w:rPr>
          <w:instrText xml:space="preserve"> PAGEREF _Toc486220542 \h </w:instrText>
        </w:r>
        <w:r w:rsidR="000949DA">
          <w:rPr>
            <w:noProof/>
            <w:webHidden/>
          </w:rPr>
        </w:r>
        <w:r w:rsidR="000949DA">
          <w:rPr>
            <w:noProof/>
            <w:webHidden/>
          </w:rPr>
          <w:fldChar w:fldCharType="separate"/>
        </w:r>
        <w:r w:rsidR="000949DA">
          <w:rPr>
            <w:noProof/>
            <w:webHidden/>
          </w:rPr>
          <w:t>35</w:t>
        </w:r>
        <w:r w:rsidR="000949DA">
          <w:rPr>
            <w:noProof/>
            <w:webHidden/>
          </w:rPr>
          <w:fldChar w:fldCharType="end"/>
        </w:r>
      </w:hyperlink>
    </w:p>
    <w:p w14:paraId="29674F07"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43" w:history="1">
        <w:r w:rsidR="000949DA" w:rsidRPr="002D3A4C">
          <w:rPr>
            <w:rStyle w:val="Hipervnculo"/>
            <w:noProof/>
          </w:rPr>
          <w:t xml:space="preserve">Figura 29. Código del método </w:t>
        </w:r>
        <w:r w:rsidR="000949DA" w:rsidRPr="002D3A4C">
          <w:rPr>
            <w:rStyle w:val="Hipervnculo"/>
            <w:i/>
            <w:noProof/>
          </w:rPr>
          <w:t>createRelation(Node): Relation</w:t>
        </w:r>
        <w:r w:rsidR="000949DA">
          <w:rPr>
            <w:noProof/>
            <w:webHidden/>
          </w:rPr>
          <w:tab/>
        </w:r>
        <w:r w:rsidR="000949DA">
          <w:rPr>
            <w:noProof/>
            <w:webHidden/>
          </w:rPr>
          <w:fldChar w:fldCharType="begin"/>
        </w:r>
        <w:r w:rsidR="000949DA">
          <w:rPr>
            <w:noProof/>
            <w:webHidden/>
          </w:rPr>
          <w:instrText xml:space="preserve"> PAGEREF _Toc486220543 \h </w:instrText>
        </w:r>
        <w:r w:rsidR="000949DA">
          <w:rPr>
            <w:noProof/>
            <w:webHidden/>
          </w:rPr>
        </w:r>
        <w:r w:rsidR="000949DA">
          <w:rPr>
            <w:noProof/>
            <w:webHidden/>
          </w:rPr>
          <w:fldChar w:fldCharType="separate"/>
        </w:r>
        <w:r w:rsidR="000949DA">
          <w:rPr>
            <w:noProof/>
            <w:webHidden/>
          </w:rPr>
          <w:t>36</w:t>
        </w:r>
        <w:r w:rsidR="000949DA">
          <w:rPr>
            <w:noProof/>
            <w:webHidden/>
          </w:rPr>
          <w:fldChar w:fldCharType="end"/>
        </w:r>
      </w:hyperlink>
    </w:p>
    <w:p w14:paraId="7B4F86A6" w14:textId="77777777" w:rsidR="000949DA"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44" w:history="1">
        <w:r w:rsidR="000949DA" w:rsidRPr="002D3A4C">
          <w:rPr>
            <w:rStyle w:val="Hipervnculo"/>
            <w:noProof/>
          </w:rPr>
          <w:t xml:space="preserve">Figura 30. Código del método </w:t>
        </w:r>
        <w:r w:rsidR="000949DA" w:rsidRPr="002D3A4C">
          <w:rPr>
            <w:rStyle w:val="Hipervnculo"/>
            <w:i/>
            <w:noProof/>
          </w:rPr>
          <w:t>completeRelation(ArrayList&lt;Relation&gt;): void</w:t>
        </w:r>
        <w:r w:rsidR="000949DA">
          <w:rPr>
            <w:noProof/>
            <w:webHidden/>
          </w:rPr>
          <w:tab/>
        </w:r>
        <w:r w:rsidR="000949DA">
          <w:rPr>
            <w:noProof/>
            <w:webHidden/>
          </w:rPr>
          <w:fldChar w:fldCharType="begin"/>
        </w:r>
        <w:r w:rsidR="000949DA">
          <w:rPr>
            <w:noProof/>
            <w:webHidden/>
          </w:rPr>
          <w:instrText xml:space="preserve"> PAGEREF _Toc486220544 \h </w:instrText>
        </w:r>
        <w:r w:rsidR="000949DA">
          <w:rPr>
            <w:noProof/>
            <w:webHidden/>
          </w:rPr>
        </w:r>
        <w:r w:rsidR="000949DA">
          <w:rPr>
            <w:noProof/>
            <w:webHidden/>
          </w:rPr>
          <w:fldChar w:fldCharType="separate"/>
        </w:r>
        <w:r w:rsidR="000949DA">
          <w:rPr>
            <w:noProof/>
            <w:webHidden/>
          </w:rPr>
          <w:t>37</w:t>
        </w:r>
        <w:r w:rsidR="000949DA">
          <w:rPr>
            <w:noProof/>
            <w:webHidden/>
          </w:rPr>
          <w:fldChar w:fldCharType="end"/>
        </w:r>
      </w:hyperlink>
    </w:p>
    <w:p w14:paraId="6874D5E7" w14:textId="77777777" w:rsidR="009704D8" w:rsidRPr="00E513E8" w:rsidRDefault="00CA54F6" w:rsidP="004D2D3E">
      <w:pPr>
        <w:jc w:val="center"/>
        <w:rPr>
          <w:b/>
          <w:bCs/>
          <w:sz w:val="32"/>
        </w:rPr>
      </w:pPr>
      <w:r>
        <w:rPr>
          <w:b/>
          <w:sz w:val="32"/>
        </w:rPr>
        <w:fldChar w:fldCharType="end"/>
      </w:r>
    </w:p>
    <w:p w14:paraId="653EE1D2" w14:textId="77777777" w:rsidR="009704D8" w:rsidRDefault="009704D8" w:rsidP="004D2D3E">
      <w:pPr>
        <w:jc w:val="center"/>
        <w:rPr>
          <w:b/>
          <w:bCs/>
          <w:sz w:val="32"/>
        </w:rPr>
      </w:pPr>
      <w:bookmarkStart w:id="2" w:name="tablas"/>
      <w:bookmarkEnd w:id="2"/>
      <w:r w:rsidRPr="00E513E8">
        <w:rPr>
          <w:b/>
          <w:bCs/>
          <w:sz w:val="32"/>
        </w:rPr>
        <w:t>INDICE DE TABLAS</w:t>
      </w:r>
    </w:p>
    <w:p w14:paraId="386A2C80" w14:textId="77777777" w:rsidR="002556F8" w:rsidRDefault="002556F8" w:rsidP="004D2D3E">
      <w:pPr>
        <w:jc w:val="center"/>
        <w:rPr>
          <w:b/>
          <w:bCs/>
          <w:sz w:val="32"/>
        </w:rPr>
      </w:pPr>
    </w:p>
    <w:p w14:paraId="5C3A03F7" w14:textId="77777777" w:rsidR="00BE2E3A" w:rsidRPr="00E513E8" w:rsidRDefault="00BE2E3A" w:rsidP="004D2D3E">
      <w:pPr>
        <w:jc w:val="center"/>
        <w:rPr>
          <w:b/>
          <w:bCs/>
          <w:sz w:val="32"/>
        </w:rPr>
      </w:pPr>
    </w:p>
    <w:p w14:paraId="2FB5A5BF" w14:textId="77777777" w:rsidR="009C5443" w:rsidRDefault="009C5443">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r>
        <w:rPr>
          <w:b/>
          <w:bCs/>
          <w:szCs w:val="22"/>
        </w:rPr>
        <w:fldChar w:fldCharType="begin"/>
      </w:r>
      <w:r>
        <w:rPr>
          <w:b/>
          <w:bCs/>
          <w:szCs w:val="22"/>
        </w:rPr>
        <w:instrText xml:space="preserve"> TOC \h \z \c "Tabla" </w:instrText>
      </w:r>
      <w:r>
        <w:rPr>
          <w:b/>
          <w:bCs/>
          <w:szCs w:val="22"/>
        </w:rPr>
        <w:fldChar w:fldCharType="separate"/>
      </w:r>
      <w:hyperlink w:anchor="_Toc486221707" w:history="1">
        <w:r w:rsidRPr="00565677">
          <w:rPr>
            <w:rStyle w:val="Hipervnculo"/>
            <w:b/>
            <w:noProof/>
          </w:rPr>
          <w:t>Tabla 1. Tabla resumen de cláusulas de constituyentes</w:t>
        </w:r>
        <w:r>
          <w:rPr>
            <w:noProof/>
            <w:webHidden/>
          </w:rPr>
          <w:tab/>
        </w:r>
        <w:r>
          <w:rPr>
            <w:noProof/>
            <w:webHidden/>
          </w:rPr>
          <w:fldChar w:fldCharType="begin"/>
        </w:r>
        <w:r>
          <w:rPr>
            <w:noProof/>
            <w:webHidden/>
          </w:rPr>
          <w:instrText xml:space="preserve"> PAGEREF _Toc486221707 \h </w:instrText>
        </w:r>
        <w:r>
          <w:rPr>
            <w:noProof/>
            <w:webHidden/>
          </w:rPr>
        </w:r>
        <w:r>
          <w:rPr>
            <w:noProof/>
            <w:webHidden/>
          </w:rPr>
          <w:fldChar w:fldCharType="separate"/>
        </w:r>
        <w:r>
          <w:rPr>
            <w:noProof/>
            <w:webHidden/>
          </w:rPr>
          <w:t>18</w:t>
        </w:r>
        <w:r>
          <w:rPr>
            <w:noProof/>
            <w:webHidden/>
          </w:rPr>
          <w:fldChar w:fldCharType="end"/>
        </w:r>
      </w:hyperlink>
    </w:p>
    <w:p w14:paraId="66A46B6C" w14:textId="77777777" w:rsidR="009C5443" w:rsidRDefault="003F230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1708" w:history="1">
        <w:r w:rsidR="009C5443" w:rsidRPr="00565677">
          <w:rPr>
            <w:rStyle w:val="Hipervnculo"/>
            <w:noProof/>
          </w:rPr>
          <w:t>Tabla 2. Tabla resumen del análisis de la herramienta Kiuwan</w:t>
        </w:r>
        <w:r w:rsidR="009C5443">
          <w:rPr>
            <w:noProof/>
            <w:webHidden/>
          </w:rPr>
          <w:tab/>
        </w:r>
        <w:r w:rsidR="009C5443">
          <w:rPr>
            <w:noProof/>
            <w:webHidden/>
          </w:rPr>
          <w:fldChar w:fldCharType="begin"/>
        </w:r>
        <w:r w:rsidR="009C5443">
          <w:rPr>
            <w:noProof/>
            <w:webHidden/>
          </w:rPr>
          <w:instrText xml:space="preserve"> PAGEREF _Toc486221708 \h </w:instrText>
        </w:r>
        <w:r w:rsidR="009C5443">
          <w:rPr>
            <w:noProof/>
            <w:webHidden/>
          </w:rPr>
        </w:r>
        <w:r w:rsidR="009C5443">
          <w:rPr>
            <w:noProof/>
            <w:webHidden/>
          </w:rPr>
          <w:fldChar w:fldCharType="separate"/>
        </w:r>
        <w:r w:rsidR="009C5443">
          <w:rPr>
            <w:noProof/>
            <w:webHidden/>
          </w:rPr>
          <w:t>44</w:t>
        </w:r>
        <w:r w:rsidR="009C5443">
          <w:rPr>
            <w:noProof/>
            <w:webHidden/>
          </w:rPr>
          <w:fldChar w:fldCharType="end"/>
        </w:r>
      </w:hyperlink>
    </w:p>
    <w:p w14:paraId="38B6EFED" w14:textId="77777777" w:rsidR="00A00BC2" w:rsidRPr="00E513E8" w:rsidRDefault="009C5443" w:rsidP="00A019DF">
      <w:pPr>
        <w:rPr>
          <w:b/>
          <w:bCs/>
          <w:sz w:val="22"/>
          <w:szCs w:val="22"/>
        </w:rPr>
        <w:sectPr w:rsidR="00A00BC2" w:rsidRPr="00E513E8" w:rsidSect="003F0DEB">
          <w:headerReference w:type="default" r:id="rId13"/>
          <w:footerReference w:type="default" r:id="rId14"/>
          <w:headerReference w:type="first" r:id="rId15"/>
          <w:footerReference w:type="first" r:id="rId16"/>
          <w:type w:val="oddPage"/>
          <w:pgSz w:w="11906" w:h="16838" w:code="9"/>
          <w:pgMar w:top="1418" w:right="1416" w:bottom="1418" w:left="1701" w:header="708" w:footer="708" w:gutter="0"/>
          <w:pgNumType w:fmt="lowerRoman" w:start="1"/>
          <w:cols w:space="708"/>
          <w:titlePg/>
          <w:docGrid w:linePitch="360"/>
        </w:sectPr>
      </w:pPr>
      <w:r>
        <w:rPr>
          <w:b/>
          <w:bCs/>
          <w:sz w:val="22"/>
          <w:szCs w:val="22"/>
        </w:rPr>
        <w:fldChar w:fldCharType="end"/>
      </w:r>
    </w:p>
    <w:p w14:paraId="5D1F1EBA" w14:textId="77777777" w:rsidR="0039500E" w:rsidRPr="003B4822" w:rsidRDefault="0039500E" w:rsidP="00A019DF">
      <w:pPr>
        <w:pStyle w:val="Ttulo1"/>
      </w:pPr>
      <w:bookmarkStart w:id="3" w:name="_INTRODUCCION"/>
      <w:bookmarkStart w:id="4" w:name="_Toc39142087"/>
      <w:bookmarkStart w:id="5" w:name="_Ref39698822"/>
      <w:bookmarkStart w:id="6" w:name="_Ref39698829"/>
      <w:bookmarkStart w:id="7" w:name="_Ref39698833"/>
      <w:bookmarkStart w:id="8" w:name="_Ref39996301"/>
      <w:bookmarkStart w:id="9" w:name="_Toc43291892"/>
      <w:bookmarkStart w:id="10" w:name="_Toc45169679"/>
      <w:bookmarkStart w:id="11" w:name="_Ref485396129"/>
      <w:bookmarkStart w:id="12" w:name="_Toc486217755"/>
      <w:bookmarkEnd w:id="3"/>
      <w:r w:rsidRPr="003B4822">
        <w:lastRenderedPageBreak/>
        <w:t>Introducción</w:t>
      </w:r>
      <w:bookmarkEnd w:id="4"/>
      <w:bookmarkEnd w:id="5"/>
      <w:bookmarkEnd w:id="6"/>
      <w:bookmarkEnd w:id="7"/>
      <w:bookmarkEnd w:id="8"/>
      <w:bookmarkEnd w:id="9"/>
      <w:bookmarkEnd w:id="10"/>
      <w:bookmarkEnd w:id="11"/>
      <w:bookmarkEnd w:id="12"/>
    </w:p>
    <w:p w14:paraId="7F86A3B8" w14:textId="365546C5" w:rsidR="00371494" w:rsidRPr="00371494" w:rsidRDefault="002556F8" w:rsidP="00C22EBF">
      <w:pPr>
        <w:pStyle w:val="Ttulo2"/>
        <w:ind w:right="-261"/>
      </w:pPr>
      <w:bookmarkStart w:id="13" w:name="_Toc486217756"/>
      <w:r>
        <w:t>Motivación</w:t>
      </w:r>
      <w:bookmarkEnd w:id="13"/>
    </w:p>
    <w:p w14:paraId="00ACA5E2" w14:textId="77777777" w:rsidR="006D2770" w:rsidRDefault="007653D2" w:rsidP="00A019DF">
      <w:pPr>
        <w:ind w:left="113"/>
      </w:pPr>
      <w:commentRangeStart w:id="14"/>
      <w:r>
        <w:t>E</w:t>
      </w:r>
      <w:r w:rsidR="00D76C69">
        <w:t xml:space="preserve">ste trabajo </w:t>
      </w:r>
      <w:commentRangeEnd w:id="14"/>
      <w:r>
        <w:rPr>
          <w:rStyle w:val="Refdecomentario"/>
        </w:rPr>
        <w:commentReference w:id="14"/>
      </w:r>
      <w:r w:rsidR="006D2770">
        <w:t>surge debido a la problemática que presenta en algunas ocasiones el modelo de gramática de constituyentes que es la representación predominante de lo que conocemos como análisis sintáctico.</w:t>
      </w:r>
    </w:p>
    <w:p w14:paraId="7A648F03" w14:textId="77777777" w:rsidR="003F3F81" w:rsidRDefault="003F3F81" w:rsidP="00A019DF">
      <w:pPr>
        <w:ind w:left="113"/>
      </w:pPr>
    </w:p>
    <w:p w14:paraId="7ECF63F8" w14:textId="77777777" w:rsidR="003F3F81" w:rsidRDefault="003F3F81" w:rsidP="00A019DF">
      <w:pPr>
        <w:ind w:left="113"/>
      </w:pPr>
      <w:r>
        <w:t>El análisis sintáctico se puede considerar la parte central del análisis lingüístico, que necesita del análisis morfológico para poder conocer la categoría sintáctica y las propiedades gramaticales de las unidades que forman las oraciones. Por tanto</w:t>
      </w:r>
      <w:r w:rsidR="00996CCC">
        <w:t>,</w:t>
      </w:r>
      <w:r>
        <w:t xml:space="preserve"> se puede concluir que la sintaxis es la rama de la lingüística que estudia las reglas, principios y normas que rigen la combinatoria de las palabras o secuencias de estas que forman sintagmas y oraciones.</w:t>
      </w:r>
    </w:p>
    <w:p w14:paraId="753B0C77" w14:textId="77777777" w:rsidR="006D2770" w:rsidRDefault="006D2770" w:rsidP="00A019DF">
      <w:pPr>
        <w:ind w:left="113"/>
      </w:pPr>
    </w:p>
    <w:p w14:paraId="755A164E" w14:textId="77777777" w:rsidR="00DD5F57" w:rsidRDefault="00996CCC" w:rsidP="00DD5F57">
      <w:pPr>
        <w:ind w:left="113"/>
      </w:pPr>
      <w:r>
        <w:t>El modelo predominante hasta ahora ha sido la gramática de cons</w:t>
      </w:r>
      <w:r w:rsidR="00DD5F57">
        <w:t>t</w:t>
      </w:r>
      <w:r>
        <w:t>ituyentes</w:t>
      </w:r>
      <w:r w:rsidR="00DD5F57">
        <w:t xml:space="preserve"> desde que lo introdujo Chomsky en la década de los setenta pues el modelo descriptivo que se utilizaba hasta entonces y que únicamente aplicaba el método de los constituyentes inmediatos, por lo que muchas estructuras de oraciones quedaban fuera. A partir de ellos surge el modelo de constituyentes que se mantiene hasta ahora como elección principal ya que su aplicación principal al inglés ha dado buenos resultados. </w:t>
      </w:r>
    </w:p>
    <w:p w14:paraId="1C16AFE4" w14:textId="77777777" w:rsidR="00DD5F57" w:rsidRDefault="00DD5F57" w:rsidP="00DD5F57">
      <w:pPr>
        <w:ind w:left="113"/>
      </w:pPr>
    </w:p>
    <w:p w14:paraId="2D66738E" w14:textId="77777777" w:rsidR="00263F96" w:rsidRDefault="00DD5F57" w:rsidP="00DD5F57">
      <w:pPr>
        <w:ind w:left="113"/>
      </w:pPr>
      <w:r>
        <w:t>Sin embargo, nuevos estudios revelan que no es tan eficaz para otras lenguas con una estructura tan definida y fija como</w:t>
      </w:r>
      <w:r w:rsidR="00263F96">
        <w:t xml:space="preserve"> el </w:t>
      </w:r>
      <w:commentRangeStart w:id="15"/>
      <w:r w:rsidR="00263F96">
        <w:t>inglés</w:t>
      </w:r>
      <w:commentRangeEnd w:id="15"/>
      <w:r w:rsidR="007653D2">
        <w:rPr>
          <w:rStyle w:val="Refdecomentario"/>
        </w:rPr>
        <w:commentReference w:id="15"/>
      </w:r>
      <w:r w:rsidR="00263F96">
        <w:t xml:space="preserve">. </w:t>
      </w:r>
      <w:r w:rsidR="006D2770">
        <w:t xml:space="preserve"> </w:t>
      </w:r>
      <w:r w:rsidR="00263F96">
        <w:t xml:space="preserve">Este idioma siempre mantiene dentro de unos límites el formato típico de una oración y que se enseña en el colegio, es decir, sujeto y predicado, con sus particularidades en cada una de las partes, pues pueden contener otras composiciones dentro de ellas. </w:t>
      </w:r>
    </w:p>
    <w:p w14:paraId="4E6BCB21" w14:textId="77777777" w:rsidR="00263F96" w:rsidRDefault="00263F96" w:rsidP="00A019DF">
      <w:pPr>
        <w:ind w:left="113"/>
      </w:pPr>
    </w:p>
    <w:p w14:paraId="185C81D7" w14:textId="77777777" w:rsidR="00263F96" w:rsidRDefault="00263F96" w:rsidP="00A019DF">
      <w:pPr>
        <w:ind w:left="113"/>
      </w:pPr>
      <w:r>
        <w:t>Esa estructura que prácticamente es fija para el inglés no siempre se cumple para otros idiomas, como por ejemplo en el nuestro, el español. En el castellano existen oraciones que mantienen ese formato, pero hay otras en las que los elementos se encuentran invertidos, intercalados o puede que no lleguen a existir.</w:t>
      </w:r>
    </w:p>
    <w:p w14:paraId="2FEDC835" w14:textId="77777777" w:rsidR="00263F96" w:rsidRDefault="00263F96" w:rsidP="00A019DF">
      <w:pPr>
        <w:ind w:left="113"/>
      </w:pPr>
    </w:p>
    <w:p w14:paraId="50266E72" w14:textId="77777777" w:rsidR="0035490D" w:rsidRDefault="0035490D" w:rsidP="00A019DF">
      <w:pPr>
        <w:ind w:left="113"/>
      </w:pPr>
      <w:r>
        <w:t xml:space="preserve">El elemento principal con el que se trabaja es un </w:t>
      </w:r>
      <w:proofErr w:type="spellStart"/>
      <w:r>
        <w:t>treebank</w:t>
      </w:r>
      <w:proofErr w:type="spellEnd"/>
      <w:r w:rsidR="00996CCC">
        <w:t>,</w:t>
      </w:r>
      <w:r>
        <w:t xml:space="preserve"> que se puede describir como </w:t>
      </w:r>
      <w:r w:rsidRPr="0035490D">
        <w:t xml:space="preserve">un archivo </w:t>
      </w:r>
      <w:r>
        <w:t>que recopila numerosas f</w:t>
      </w:r>
      <w:r w:rsidRPr="0035490D">
        <w:t>rases</w:t>
      </w:r>
      <w:r>
        <w:t xml:space="preserve"> </w:t>
      </w:r>
      <w:r w:rsidRPr="0035490D">
        <w:t>donde cada oración es representada con una misma estructura, normalmente árboles, y que es previamente anotada ajustándose a la gramática formal empleada.</w:t>
      </w:r>
      <w:r>
        <w:t xml:space="preserve"> Los </w:t>
      </w:r>
      <w:proofErr w:type="spellStart"/>
      <w:r>
        <w:t>treebank</w:t>
      </w:r>
      <w:r w:rsidR="00996CCC">
        <w:t>s</w:t>
      </w:r>
      <w:proofErr w:type="spellEnd"/>
      <w:r>
        <w:t xml:space="preserve"> siempre están en continua evolución, ya que se van añadiendo nuevos ejemplos que se van teniendo en cuenta o bien para la posible corrección de fallos.</w:t>
      </w:r>
    </w:p>
    <w:p w14:paraId="6D67F968" w14:textId="77777777" w:rsidR="0035490D" w:rsidRDefault="0035490D" w:rsidP="00A019DF">
      <w:pPr>
        <w:ind w:left="113"/>
      </w:pPr>
    </w:p>
    <w:p w14:paraId="48D7FD7F" w14:textId="77777777" w:rsidR="00996CCC" w:rsidRDefault="00996CCC" w:rsidP="00A019DF">
      <w:pPr>
        <w:ind w:left="113"/>
      </w:pPr>
      <w:r>
        <w:t xml:space="preserve">Con los </w:t>
      </w:r>
      <w:r w:rsidR="0044326B">
        <w:t xml:space="preserve">problemas </w:t>
      </w:r>
      <w:r>
        <w:t xml:space="preserve">comentados anteriormente </w:t>
      </w:r>
      <w:r w:rsidR="0044326B">
        <w:t>se plantea la transformación de</w:t>
      </w:r>
      <w:r>
        <w:t>l</w:t>
      </w:r>
      <w:r w:rsidR="0044326B">
        <w:t xml:space="preserve"> </w:t>
      </w:r>
      <w:commentRangeStart w:id="16"/>
      <w:proofErr w:type="spellStart"/>
      <w:r w:rsidR="0044326B">
        <w:t>treebank</w:t>
      </w:r>
      <w:proofErr w:type="spellEnd"/>
      <w:r w:rsidR="0044326B">
        <w:t xml:space="preserve"> de constituyentes</w:t>
      </w:r>
      <w:commentRangeEnd w:id="16"/>
      <w:r w:rsidR="007653D2">
        <w:rPr>
          <w:rStyle w:val="Refdecomentario"/>
        </w:rPr>
        <w:commentReference w:id="16"/>
      </w:r>
      <w:r>
        <w:t>,</w:t>
      </w:r>
      <w:r w:rsidR="0044326B">
        <w:t xml:space="preserve"> </w:t>
      </w:r>
      <w:r>
        <w:t xml:space="preserve">desarrollado por el departamento de lingüística de la Universidad Autónoma de Madrid, </w:t>
      </w:r>
      <w:r w:rsidR="0044326B">
        <w:t>a uno de dependencias, en el cual las relaciones existen entre términos y no entre sube</w:t>
      </w:r>
      <w:r>
        <w:t xml:space="preserve">structuras dentro de la oración. </w:t>
      </w:r>
    </w:p>
    <w:p w14:paraId="2124CE93" w14:textId="77777777" w:rsidR="00996CCC" w:rsidRDefault="00996CCC" w:rsidP="00A019DF">
      <w:pPr>
        <w:ind w:left="113"/>
      </w:pPr>
    </w:p>
    <w:p w14:paraId="1C15A449" w14:textId="77777777" w:rsidR="0044326B" w:rsidRDefault="00996CCC" w:rsidP="00A019DF">
      <w:pPr>
        <w:ind w:left="113"/>
      </w:pPr>
      <w:r>
        <w:t xml:space="preserve">La finalidad futura cuando se complete todo el </w:t>
      </w:r>
      <w:proofErr w:type="spellStart"/>
      <w:r>
        <w:t>treebank</w:t>
      </w:r>
      <w:proofErr w:type="spellEnd"/>
      <w:r>
        <w:t xml:space="preserve"> es poder realizar entrenamientos mediante modelos de aprendizaje automático para algunos de los analizadores sintácticos existentes, de esta forma se podría comprobar que como fallos que ocurrían con los modelos </w:t>
      </w:r>
      <w:r>
        <w:lastRenderedPageBreak/>
        <w:t xml:space="preserve">de constituyentes se solventan con las dependencias, haciendo que el aprendizaje para </w:t>
      </w:r>
      <w:r w:rsidRPr="00794532">
        <w:t>lenguas con rica morfología</w:t>
      </w:r>
      <w:r>
        <w:t xml:space="preserve">. </w:t>
      </w:r>
    </w:p>
    <w:p w14:paraId="6B0D7D23" w14:textId="17A02595" w:rsidR="00371494" w:rsidRPr="00371494" w:rsidRDefault="007C3D8F" w:rsidP="00C22EBF">
      <w:pPr>
        <w:pStyle w:val="Ttulo2"/>
        <w:ind w:right="-33"/>
      </w:pPr>
      <w:r w:rsidRPr="00E513E8">
        <w:tab/>
      </w:r>
      <w:bookmarkStart w:id="17" w:name="_Toc486217757"/>
      <w:r w:rsidRPr="00E513E8">
        <w:t>Objetivos</w:t>
      </w:r>
      <w:bookmarkEnd w:id="17"/>
    </w:p>
    <w:p w14:paraId="5CD58C37" w14:textId="77777777" w:rsidR="00E33256" w:rsidRDefault="00E33256" w:rsidP="00A019DF">
      <w:pPr>
        <w:ind w:left="113"/>
      </w:pPr>
      <w:r>
        <w:t xml:space="preserve">El objetivo de este proyecto consiste en crear </w:t>
      </w:r>
      <w:r w:rsidR="00CD69EA">
        <w:t xml:space="preserve">un algoritmo capaz de realizar </w:t>
      </w:r>
      <w:r>
        <w:t xml:space="preserve">una </w:t>
      </w:r>
      <w:r w:rsidR="00CD69EA">
        <w:t xml:space="preserve">transformación de </w:t>
      </w:r>
      <w:r>
        <w:t xml:space="preserve">un </w:t>
      </w:r>
      <w:proofErr w:type="spellStart"/>
      <w:r>
        <w:t>treebank</w:t>
      </w:r>
      <w:proofErr w:type="spellEnd"/>
      <w:r>
        <w:t xml:space="preserve"> de constituyentes del español </w:t>
      </w:r>
      <w:r w:rsidR="00CD69EA">
        <w:t>a</w:t>
      </w:r>
      <w:r>
        <w:t xml:space="preserve"> uno de dependencias para la misma lengua.</w:t>
      </w:r>
    </w:p>
    <w:p w14:paraId="0770FC84" w14:textId="77777777" w:rsidR="00E33256" w:rsidRDefault="00E33256" w:rsidP="00A019DF">
      <w:pPr>
        <w:ind w:left="113"/>
      </w:pPr>
    </w:p>
    <w:p w14:paraId="149401F6" w14:textId="77777777" w:rsidR="00E33256" w:rsidRDefault="006A3AE3" w:rsidP="00A019DF">
      <w:pPr>
        <w:ind w:left="113"/>
      </w:pPr>
      <w:r>
        <w:t>El banco de oraciones en formato de constituyentes, es decir, en representación de árboles binarios, que se va a usar, ha sido cuidadosamente creado por el departamento de lingüística de la UAM a lo largo de varios años.</w:t>
      </w:r>
    </w:p>
    <w:p w14:paraId="0D1C0214" w14:textId="77777777" w:rsidR="006A3AE3" w:rsidRDefault="006A3AE3" w:rsidP="00A019DF">
      <w:pPr>
        <w:ind w:left="113"/>
      </w:pPr>
    </w:p>
    <w:p w14:paraId="0688663A" w14:textId="6924AE4F" w:rsidR="00E33256" w:rsidRDefault="006A3AE3" w:rsidP="00A019DF">
      <w:pPr>
        <w:ind w:left="113"/>
      </w:pPr>
      <w:r>
        <w:t xml:space="preserve">Para realizar la transformación entre los modelos, se han seleccionado dos representaciones diferentes para el mostrar la </w:t>
      </w:r>
      <w:proofErr w:type="spellStart"/>
      <w:r>
        <w:t>treebank</w:t>
      </w:r>
      <w:proofErr w:type="spellEnd"/>
      <w:r>
        <w:t xml:space="preserve"> de dependencias, una usada por la </w:t>
      </w:r>
      <w:commentRangeStart w:id="18"/>
      <w:r>
        <w:t>Universidad de Stanford</w:t>
      </w:r>
      <w:commentRangeEnd w:id="18"/>
      <w:r w:rsidR="00CD69EA">
        <w:rPr>
          <w:rStyle w:val="Refdecomentario"/>
        </w:rPr>
        <w:commentReference w:id="18"/>
      </w:r>
      <w:r w:rsidR="001828F4">
        <w:rPr>
          <w:rStyle w:val="Refdenotaalpie"/>
        </w:rPr>
        <w:footnoteReference w:id="1"/>
      </w:r>
      <w:r w:rsidR="00E85EF3">
        <w:t>,</w:t>
      </w:r>
      <w:r>
        <w:t xml:space="preserve"> la cual se ha escogido por su sencillez a la hora de mostrar las relaciones entre elementos, y otra que pese a ser un poco más compleja, es la que se pretende usar de manera universal</w:t>
      </w:r>
      <w:r w:rsidR="0029189D">
        <w:t xml:space="preserve"> por la plataforma Universal </w:t>
      </w:r>
      <w:proofErr w:type="spellStart"/>
      <w:r w:rsidR="0029189D">
        <w:t>Dependencies</w:t>
      </w:r>
      <w:proofErr w:type="spellEnd"/>
      <w:r w:rsidR="001828F4">
        <w:rPr>
          <w:rStyle w:val="Refdenotaalpie"/>
        </w:rPr>
        <w:footnoteReference w:id="2"/>
      </w:r>
      <w:r>
        <w:t>.</w:t>
      </w:r>
    </w:p>
    <w:p w14:paraId="39C671F3" w14:textId="77777777" w:rsidR="006A3AE3" w:rsidRDefault="006A3AE3" w:rsidP="00A019DF">
      <w:pPr>
        <w:ind w:left="113"/>
      </w:pPr>
    </w:p>
    <w:p w14:paraId="0D0E3792" w14:textId="77777777" w:rsidR="006A3AE3" w:rsidRDefault="006A3AE3" w:rsidP="00A019DF">
      <w:pPr>
        <w:ind w:left="113"/>
      </w:pPr>
      <w:r>
        <w:t xml:space="preserve">La transformación entre las diferentes representaciones nombradas anteriormente se ha realizado </w:t>
      </w:r>
      <w:r w:rsidR="00CD69EA">
        <w:t xml:space="preserve">diseñando e implementando </w:t>
      </w:r>
      <w:r>
        <w:t>un algoritmo en Java, que partiendo del modelo de constituyentes obtendrá las representaciones en el formato de depende</w:t>
      </w:r>
      <w:r w:rsidR="00836D2E">
        <w:t>n</w:t>
      </w:r>
      <w:r>
        <w:t>cias.</w:t>
      </w:r>
    </w:p>
    <w:p w14:paraId="757689AB" w14:textId="77777777" w:rsidR="0029189D" w:rsidRPr="0029189D" w:rsidRDefault="007C3D8F" w:rsidP="006D2770">
      <w:pPr>
        <w:pStyle w:val="Ttulo2"/>
        <w:ind w:right="-33"/>
      </w:pPr>
      <w:r w:rsidRPr="00E513E8">
        <w:tab/>
      </w:r>
      <w:bookmarkStart w:id="19" w:name="_Toc486217758"/>
      <w:r w:rsidRPr="00E513E8">
        <w:t>Organización de la memoria</w:t>
      </w:r>
      <w:bookmarkEnd w:id="19"/>
    </w:p>
    <w:p w14:paraId="5F8C56B6" w14:textId="77777777" w:rsidR="00E93405" w:rsidRPr="00E513E8" w:rsidRDefault="005E3826" w:rsidP="004B22D8">
      <w:pPr>
        <w:ind w:left="113"/>
      </w:pPr>
      <w:r w:rsidRPr="00E513E8">
        <w:t>La memoria consta de los siguientes capítulos:</w:t>
      </w:r>
    </w:p>
    <w:p w14:paraId="7719761B" w14:textId="5779EB11" w:rsidR="004B22D8" w:rsidRPr="004B22D8" w:rsidRDefault="004B22D8"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pPr>
      <w:r w:rsidRPr="004B22D8">
        <w:t xml:space="preserve">Estado del arte se introducen una serie de conceptos clave y el marco actual en el que esta agregado este proyecto. </w:t>
      </w:r>
      <w:r w:rsidRPr="004B22D8">
        <w:rPr>
          <w:rFonts w:ascii="MS Mincho" w:eastAsia="MS Mincho" w:hAnsi="MS Mincho" w:cs="MS Mincho"/>
        </w:rPr>
        <w:t> </w:t>
      </w:r>
    </w:p>
    <w:p w14:paraId="26D4D688" w14:textId="0F64A28B" w:rsidR="004B22D8" w:rsidRPr="004B22D8" w:rsidRDefault="004B22D8"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pPr>
      <w:r w:rsidRPr="004B22D8">
        <w:t xml:space="preserve">Diseño se proporciona un diseño de las herramientas implementadas durante el proyecto. </w:t>
      </w:r>
      <w:r w:rsidRPr="004B22D8">
        <w:rPr>
          <w:rFonts w:ascii="MS Mincho" w:eastAsia="MS Mincho" w:hAnsi="MS Mincho" w:cs="MS Mincho"/>
        </w:rPr>
        <w:t> </w:t>
      </w:r>
    </w:p>
    <w:p w14:paraId="4E36E876" w14:textId="09BFF1FE" w:rsidR="004B22D8" w:rsidRPr="004B22D8" w:rsidRDefault="004B22D8"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pPr>
      <w:r w:rsidRPr="004B22D8">
        <w:t xml:space="preserve">Desarrollo se explican las estructuras de las herramientas y los algoritmos más </w:t>
      </w:r>
      <w:r w:rsidRPr="004B22D8">
        <w:rPr>
          <w:rFonts w:ascii="MS Mincho" w:eastAsia="MS Mincho" w:hAnsi="MS Mincho" w:cs="MS Mincho"/>
        </w:rPr>
        <w:t> </w:t>
      </w:r>
      <w:r w:rsidRPr="004B22D8">
        <w:t xml:space="preserve">relevantes que las mismas utilizan. </w:t>
      </w:r>
      <w:r w:rsidRPr="004B22D8">
        <w:rPr>
          <w:rFonts w:ascii="MS Mincho" w:eastAsia="MS Mincho" w:hAnsi="MS Mincho" w:cs="MS Mincho"/>
        </w:rPr>
        <w:t> </w:t>
      </w:r>
    </w:p>
    <w:p w14:paraId="2B80D487" w14:textId="1E37517F" w:rsidR="004B22D8" w:rsidRPr="004B22D8" w:rsidRDefault="0083151B"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pPr>
      <w:r>
        <w:t>P</w:t>
      </w:r>
      <w:r w:rsidR="004B22D8" w:rsidRPr="004B22D8">
        <w:t xml:space="preserve">ruebas muestra las pruebas que certifican las herramientas creadas. </w:t>
      </w:r>
      <w:r w:rsidR="004B22D8" w:rsidRPr="004B22D8">
        <w:rPr>
          <w:rFonts w:ascii="MS Mincho" w:eastAsia="MS Mincho" w:hAnsi="MS Mincho" w:cs="MS Mincho"/>
        </w:rPr>
        <w:t> </w:t>
      </w:r>
    </w:p>
    <w:p w14:paraId="08661AD5" w14:textId="45F19C34" w:rsidR="004B22D8" w:rsidRPr="004B22D8" w:rsidRDefault="0083151B"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pPr>
      <w:r>
        <w:t>Calidad de software</w:t>
      </w:r>
      <w:r w:rsidR="004B22D8" w:rsidRPr="004B22D8">
        <w:t xml:space="preserve"> </w:t>
      </w:r>
      <w:r>
        <w:t>se muestran los análisis de calidad obtenidos mediante diferentes herramientas.</w:t>
      </w:r>
      <w:r w:rsidR="004B22D8" w:rsidRPr="004B22D8">
        <w:t xml:space="preserve"> </w:t>
      </w:r>
      <w:r w:rsidR="004B22D8" w:rsidRPr="004B22D8">
        <w:rPr>
          <w:rFonts w:ascii="MS Mincho" w:eastAsia="MS Mincho" w:hAnsi="MS Mincho" w:cs="MS Mincho"/>
        </w:rPr>
        <w:t> </w:t>
      </w:r>
    </w:p>
    <w:p w14:paraId="25E76C0B" w14:textId="788B42CE" w:rsidR="002556F8" w:rsidRPr="005A4DC8" w:rsidRDefault="002556F8" w:rsidP="004B22D8">
      <w:pPr>
        <w:pStyle w:val="Tabla10ArialCar"/>
        <w:ind w:right="-33"/>
        <w:rPr>
          <w:lang w:val="es-ES_tradnl"/>
        </w:rPr>
      </w:pPr>
    </w:p>
    <w:p w14:paraId="3A28B95D" w14:textId="77777777" w:rsidR="005A4DC8" w:rsidRDefault="005A4DC8" w:rsidP="00A019DF">
      <w:pPr>
        <w:pStyle w:val="Tabla10ArialCar"/>
        <w:ind w:right="-33"/>
        <w:rPr>
          <w:b/>
          <w:lang w:val="es-ES_tradnl"/>
        </w:rPr>
      </w:pPr>
    </w:p>
    <w:p w14:paraId="475BF6AF" w14:textId="77777777" w:rsidR="005A4DC8" w:rsidRPr="002556F8" w:rsidRDefault="005A4DC8" w:rsidP="00A019DF">
      <w:pPr>
        <w:pStyle w:val="Tabla10ArialCar"/>
        <w:ind w:right="-33"/>
        <w:rPr>
          <w:lang w:val="es-ES_tradnl"/>
        </w:rPr>
      </w:pPr>
    </w:p>
    <w:p w14:paraId="2E135F82" w14:textId="77777777" w:rsidR="002556F8" w:rsidRDefault="002556F8" w:rsidP="00A019DF">
      <w:pPr>
        <w:pStyle w:val="Ttulo1"/>
        <w:rPr>
          <w:b w:val="0"/>
          <w:lang w:val="es-ES_tradnl"/>
        </w:rPr>
        <w:sectPr w:rsidR="002556F8" w:rsidSect="002556F8">
          <w:footerReference w:type="default" r:id="rId19"/>
          <w:type w:val="oddPage"/>
          <w:pgSz w:w="11906" w:h="16838" w:code="9"/>
          <w:pgMar w:top="1418" w:right="1418" w:bottom="1418" w:left="1701" w:header="709" w:footer="709" w:gutter="0"/>
          <w:pgNumType w:start="1"/>
          <w:cols w:space="708"/>
          <w:docGrid w:linePitch="360"/>
        </w:sectPr>
      </w:pPr>
    </w:p>
    <w:p w14:paraId="3843C017" w14:textId="5C2D7D5E" w:rsidR="0039500E" w:rsidRPr="003B4822" w:rsidRDefault="0039500E" w:rsidP="00A019DF">
      <w:pPr>
        <w:pStyle w:val="Ttulo1"/>
      </w:pPr>
      <w:bookmarkStart w:id="20" w:name="_Toc39142091"/>
      <w:bookmarkStart w:id="21" w:name="_Toc43291896"/>
      <w:bookmarkStart w:id="22" w:name="_Toc45169683"/>
      <w:bookmarkStart w:id="23" w:name="_Toc486217759"/>
      <w:r w:rsidRPr="003B4822">
        <w:lastRenderedPageBreak/>
        <w:t>Estado del arte</w:t>
      </w:r>
      <w:bookmarkEnd w:id="20"/>
      <w:bookmarkEnd w:id="21"/>
      <w:bookmarkEnd w:id="22"/>
      <w:bookmarkEnd w:id="23"/>
    </w:p>
    <w:p w14:paraId="4B486235" w14:textId="7B15EA0F" w:rsidR="00AB4ECA" w:rsidRDefault="00836D2E" w:rsidP="00180BAC">
      <w:pPr>
        <w:pStyle w:val="Ttulo2"/>
        <w:ind w:left="142" w:firstLine="0"/>
      </w:pPr>
      <w:bookmarkStart w:id="24" w:name="_Toc486217760"/>
      <w:commentRangeStart w:id="25"/>
      <w:r>
        <w:t>Análisis sintáctico</w:t>
      </w:r>
      <w:commentRangeEnd w:id="25"/>
      <w:r w:rsidR="00AE5CFC">
        <w:rPr>
          <w:rStyle w:val="Refdecomentario"/>
          <w:rFonts w:ascii="Times New Roman" w:hAnsi="Times New Roman" w:cs="Times New Roman"/>
          <w:b w:val="0"/>
          <w:bCs w:val="0"/>
          <w:i w:val="0"/>
          <w:iCs w:val="0"/>
        </w:rPr>
        <w:commentReference w:id="25"/>
      </w:r>
      <w:bookmarkEnd w:id="24"/>
    </w:p>
    <w:p w14:paraId="32EC7B0C" w14:textId="77777777" w:rsidR="00754804" w:rsidRDefault="00AB4ECA" w:rsidP="006B18BA">
      <w:pPr>
        <w:ind w:left="142"/>
      </w:pPr>
      <w:r>
        <w:t>Como anteriormente se ha comentado, el análisis sintáctico consiste en analizar la estructura que presentan las</w:t>
      </w:r>
      <w:r w:rsidR="00180BAC">
        <w:t xml:space="preserve"> palabras en las</w:t>
      </w:r>
      <w:r>
        <w:t xml:space="preserve"> oraciones en una lengua</w:t>
      </w:r>
      <w:r w:rsidR="00180BAC">
        <w:t>,</w:t>
      </w:r>
      <w:r>
        <w:t xml:space="preserve"> para obtener reglas, principios y normas</w:t>
      </w:r>
      <w:r w:rsidR="00180BAC">
        <w:t xml:space="preserve"> que dan lugar a la combinación de las mismas. </w:t>
      </w:r>
    </w:p>
    <w:p w14:paraId="35395580" w14:textId="77777777" w:rsidR="00180BAC" w:rsidRDefault="00180BAC" w:rsidP="006B18BA">
      <w:pPr>
        <w:ind w:left="142"/>
      </w:pPr>
    </w:p>
    <w:p w14:paraId="7391D6AE" w14:textId="77777777" w:rsidR="00180BAC" w:rsidRDefault="00180BAC" w:rsidP="006B18BA">
      <w:pPr>
        <w:ind w:left="142"/>
      </w:pPr>
      <w:r>
        <w:t>E</w:t>
      </w:r>
      <w:r w:rsidRPr="00180BAC">
        <w:t>l análisis sintáctico en sí mismo no tiene sentido si no hay una correspondencia con el significado que transmiten: la semántica oracional nos permite conocer los eventos y participantes de los enunciados en los actos comunicativos. En ocasiones y tareas parciales (como el reconocimiento de habla o el reconocimiento de términos y entidades) podemos prescindir del análisis sintá</w:t>
      </w:r>
      <w:r>
        <w:t xml:space="preserve">ctico. Sin embargo, en otras tareas que sí lo requieran es necesario llegar a conocer relaciones estructurales entre elementos como: qué, quién, etc. Por tanto, la conclusión es que la sintaxis requiere de conocimientos de la morfología y de la semántica. </w:t>
      </w:r>
    </w:p>
    <w:p w14:paraId="3CE5C07B" w14:textId="77777777" w:rsidR="00180BAC" w:rsidRDefault="00180BAC" w:rsidP="006B18BA">
      <w:pPr>
        <w:ind w:left="142"/>
      </w:pPr>
    </w:p>
    <w:p w14:paraId="5515FE7B" w14:textId="77777777" w:rsidR="00180BAC" w:rsidRDefault="00180BAC" w:rsidP="006B18BA">
      <w:pPr>
        <w:ind w:left="142"/>
      </w:pPr>
      <w:r>
        <w:t>Actualmente existen dos representaciones sintácticas, que posteriormente han dado lugar a los analizadores sintácticos (software que intenta replicar las funciones realizadas por los lingüistas en el análisis sintáctico), modelo de constituyentes y modelo de dependencias.</w:t>
      </w:r>
    </w:p>
    <w:p w14:paraId="47D09FAE" w14:textId="77777777" w:rsidR="000A4622" w:rsidRDefault="000A4622" w:rsidP="006B18BA">
      <w:pPr>
        <w:ind w:left="142"/>
      </w:pPr>
    </w:p>
    <w:p w14:paraId="298ABEBD" w14:textId="57984399" w:rsidR="000A4622" w:rsidRDefault="000A4622" w:rsidP="006B18BA">
      <w:pPr>
        <w:ind w:left="142"/>
      </w:pPr>
      <w:r>
        <w:t xml:space="preserve">En los analizadores sintácticos </w:t>
      </w:r>
      <w:r w:rsidR="00857AAB">
        <w:t xml:space="preserve">actuales hace uso de dos procesos denominados </w:t>
      </w:r>
      <w:r w:rsidR="00857AAB" w:rsidRPr="00CF60B3">
        <w:rPr>
          <w:i/>
        </w:rPr>
        <w:t xml:space="preserve">Text </w:t>
      </w:r>
      <w:proofErr w:type="spellStart"/>
      <w:r w:rsidR="00857AAB" w:rsidRPr="00CF60B3">
        <w:rPr>
          <w:i/>
        </w:rPr>
        <w:t>Segmentation</w:t>
      </w:r>
      <w:proofErr w:type="spellEnd"/>
      <w:r w:rsidR="00857AAB">
        <w:rPr>
          <w:i/>
        </w:rPr>
        <w:t xml:space="preserve"> (segmentación del texto)</w:t>
      </w:r>
      <w:r w:rsidR="00857AAB">
        <w:t xml:space="preserve"> y </w:t>
      </w:r>
      <w:proofErr w:type="spellStart"/>
      <w:r w:rsidR="00857AAB" w:rsidRPr="00CF60B3">
        <w:rPr>
          <w:i/>
        </w:rPr>
        <w:t>Morphological</w:t>
      </w:r>
      <w:proofErr w:type="spellEnd"/>
      <w:r w:rsidR="00857AAB" w:rsidRPr="00CF60B3">
        <w:rPr>
          <w:i/>
        </w:rPr>
        <w:t xml:space="preserve"> </w:t>
      </w:r>
      <w:proofErr w:type="spellStart"/>
      <w:r w:rsidR="00857AAB" w:rsidRPr="00CF60B3">
        <w:rPr>
          <w:i/>
        </w:rPr>
        <w:t>Analysis</w:t>
      </w:r>
      <w:proofErr w:type="spellEnd"/>
      <w:r w:rsidR="00857AAB">
        <w:rPr>
          <w:rStyle w:val="Refdecomentario"/>
        </w:rPr>
        <w:commentReference w:id="26"/>
      </w:r>
      <w:r w:rsidR="00857AAB">
        <w:rPr>
          <w:i/>
        </w:rPr>
        <w:t xml:space="preserve"> (análisis morfológico), </w:t>
      </w:r>
      <w:r w:rsidR="00857AAB">
        <w:t xml:space="preserve">que han debido particularizarse para diferentes idiomas debido a que presentan algunas diferencias respecto al inglés, idioma </w:t>
      </w:r>
      <w:del w:id="27" w:author="Rebeca de la Paz Gonzales" w:date="2017-06-24T10:23:00Z">
        <w:r w:rsidR="00857AAB" w:rsidDel="006D3C16">
          <w:delText xml:space="preserve">de referencia </w:delText>
        </w:r>
      </w:del>
      <w:r w:rsidR="00857AAB">
        <w:t>utilizado como primera opción para el desarrollo de estos analizadores</w:t>
      </w:r>
      <w:r w:rsidR="00857AAB">
        <w:rPr>
          <w:i/>
        </w:rPr>
        <w:t>.</w:t>
      </w:r>
    </w:p>
    <w:p w14:paraId="4AC41B0C" w14:textId="77777777" w:rsidR="000A4622" w:rsidRDefault="000A4622" w:rsidP="000A4622">
      <w:pPr>
        <w:ind w:left="142"/>
      </w:pPr>
    </w:p>
    <w:p w14:paraId="604E72A6" w14:textId="3D61FC80" w:rsidR="000A4622" w:rsidRDefault="00857AAB" w:rsidP="000A4622">
      <w:pPr>
        <w:ind w:left="142"/>
      </w:pPr>
      <w:r w:rsidRPr="00857AAB">
        <w:t>La</w:t>
      </w:r>
      <w:r>
        <w:t xml:space="preserve"> segmentación del texto es la parte desarrollada en el </w:t>
      </w:r>
      <w:commentRangeStart w:id="28"/>
      <w:r w:rsidR="000A4622">
        <w:t>software encargada de encontrar los límites entre palabras. En idiomas como el inglés, el fin de una palabra y otra viene dado por espacios o signos de puntuación. Sin embargo, en el chino no es posible hacer esa identificación pues no usan espacios para separar las palabras.</w:t>
      </w:r>
      <w:commentRangeEnd w:id="28"/>
      <w:r w:rsidR="000A4622">
        <w:rPr>
          <w:rStyle w:val="Refdecomentario"/>
        </w:rPr>
        <w:commentReference w:id="28"/>
      </w:r>
      <w:r>
        <w:t xml:space="preserve"> Aunque este ejemplo se puede generalizar, ya que </w:t>
      </w:r>
      <w:ins w:id="29" w:author="Rebeca de la Paz Gonzales" w:date="2017-06-24T10:24:00Z">
        <w:r w:rsidR="00615CD3">
          <w:t xml:space="preserve">la segmentación </w:t>
        </w:r>
      </w:ins>
      <w:del w:id="30" w:author="Rebeca de la Paz Gonzales" w:date="2017-06-24T10:23:00Z">
        <w:r w:rsidDel="00E33FAC">
          <w:delText xml:space="preserve">este proceso </w:delText>
        </w:r>
      </w:del>
      <w:del w:id="31" w:author="Rebeca de la Paz Gonzales" w:date="2017-06-24T10:24:00Z">
        <w:r w:rsidDel="00615CD3">
          <w:delText xml:space="preserve">suele ser </w:delText>
        </w:r>
      </w:del>
      <w:ins w:id="32" w:author="Rebeca de la Paz Gonzales" w:date="2017-06-24T10:24:00Z">
        <w:r w:rsidR="00615CD3">
          <w:t xml:space="preserve">es </w:t>
        </w:r>
      </w:ins>
      <w:r>
        <w:t>más sencill</w:t>
      </w:r>
      <w:ins w:id="33" w:author="Rebeca de la Paz Gonzales" w:date="2017-06-24T10:24:00Z">
        <w:r w:rsidR="00615CD3">
          <w:t xml:space="preserve">a en el caso de </w:t>
        </w:r>
      </w:ins>
      <w:del w:id="34" w:author="Rebeca de la Paz Gonzales" w:date="2017-06-24T10:24:00Z">
        <w:r w:rsidDel="00615CD3">
          <w:delText>o en</w:delText>
        </w:r>
      </w:del>
      <w:ins w:id="35" w:author="Rebeca de la Paz Gonzales" w:date="2017-06-24T10:24:00Z">
        <w:r w:rsidR="00615CD3">
          <w:t>las</w:t>
        </w:r>
      </w:ins>
      <w:r>
        <w:t xml:space="preserve"> lenguas occidentales </w:t>
      </w:r>
      <w:del w:id="36" w:author="Rebeca de la Paz Gonzales" w:date="2017-06-25T16:24:00Z">
        <w:r w:rsidDel="00164935">
          <w:delText>en comparación</w:delText>
        </w:r>
      </w:del>
      <w:ins w:id="37" w:author="Rebeca de la Paz Gonzales" w:date="2017-06-25T16:24:00Z">
        <w:r w:rsidR="00164935">
          <w:t>comparado</w:t>
        </w:r>
      </w:ins>
      <w:r>
        <w:t xml:space="preserve"> con las lenguas asiáticas</w:t>
      </w:r>
      <w:del w:id="38" w:author="Rebeca de la Paz Gonzales" w:date="2017-06-24T10:25:00Z">
        <w:r w:rsidDel="00615CD3">
          <w:delText>, por lo que no solo se reduce a la comparación con el inglés.</w:delText>
        </w:r>
      </w:del>
      <w:ins w:id="39" w:author="Rebeca de la Paz Gonzales" w:date="2017-06-24T10:25:00Z">
        <w:r w:rsidR="00615CD3">
          <w:t>.</w:t>
        </w:r>
      </w:ins>
    </w:p>
    <w:p w14:paraId="3C913B99" w14:textId="77777777" w:rsidR="000A4622" w:rsidRDefault="000A4622" w:rsidP="000A4622">
      <w:pPr>
        <w:ind w:left="142"/>
      </w:pPr>
    </w:p>
    <w:p w14:paraId="2AA828A3" w14:textId="19A48E6E" w:rsidR="000A4622" w:rsidRDefault="00857AAB" w:rsidP="000A4622">
      <w:pPr>
        <w:ind w:left="142"/>
      </w:pPr>
      <w:r>
        <w:t xml:space="preserve">El otro proceso comentado es el análisis morfológico, algo que no es tenido muy en cuenta en inglés ya que es un idioma en el que esta </w:t>
      </w:r>
      <w:r w:rsidR="000A4622">
        <w:t xml:space="preserve">característica apenas aparece. </w:t>
      </w:r>
      <w:r>
        <w:t>E</w:t>
      </w:r>
      <w:r w:rsidR="000A4622">
        <w:t xml:space="preserve">ste </w:t>
      </w:r>
      <w:del w:id="40" w:author="Rebeca de la Paz Gonzales" w:date="2017-06-24T10:26:00Z">
        <w:r w:rsidDel="008F6F52">
          <w:delText>trabajo</w:delText>
        </w:r>
        <w:r w:rsidR="000A4622" w:rsidDel="008F6F52">
          <w:delText xml:space="preserve"> </w:delText>
        </w:r>
      </w:del>
      <w:ins w:id="41" w:author="Rebeca de la Paz Gonzales" w:date="2017-06-24T10:26:00Z">
        <w:r w:rsidR="008F6F52">
          <w:t xml:space="preserve">análisis </w:t>
        </w:r>
      </w:ins>
      <w:r w:rsidR="000A4622">
        <w:t xml:space="preserve">se lleva cabo en lenguas como el ruso, </w:t>
      </w:r>
      <w:ins w:id="42" w:author="Rebeca de la Paz Gonzales" w:date="2017-06-24T10:27:00Z">
        <w:r w:rsidR="008F6F52">
          <w:t xml:space="preserve">que </w:t>
        </w:r>
      </w:ins>
      <w:r w:rsidR="000A4622">
        <w:t xml:space="preserve">es un idioma muy inflexible, pues está basado en declinaciones, </w:t>
      </w:r>
      <w:ins w:id="43" w:author="Rebeca de la Paz Gonzales" w:date="2017-06-24T10:27:00Z">
        <w:r w:rsidR="000F60F3">
          <w:t xml:space="preserve">es decir, </w:t>
        </w:r>
      </w:ins>
      <w:r w:rsidR="000A4622">
        <w:t>la morfología puede ser un indicador de género, número, plural, etc.</w:t>
      </w:r>
    </w:p>
    <w:p w14:paraId="102BB6B5" w14:textId="77777777" w:rsidR="000A4622" w:rsidRDefault="000A4622" w:rsidP="000A4622">
      <w:pPr>
        <w:ind w:left="142"/>
      </w:pPr>
    </w:p>
    <w:p w14:paraId="780CE7C9" w14:textId="77777777" w:rsidR="000A4622" w:rsidRDefault="000A4622" w:rsidP="000A4622">
      <w:pPr>
        <w:ind w:left="142"/>
      </w:pPr>
      <w:r>
        <w:t xml:space="preserve">Una declinación es una variación morfológica de las palabras para expresar distintas relaciones gramaticales dentro de una oración, su objetivo es marcar algunas relaciones sintácticas dentro de las oraciones como el sujeto, el objeto directo o el </w:t>
      </w:r>
      <w:commentRangeStart w:id="44"/>
      <w:r>
        <w:t>indirecto</w:t>
      </w:r>
      <w:commentRangeEnd w:id="44"/>
      <w:r>
        <w:rPr>
          <w:rStyle w:val="Refdecomentario"/>
        </w:rPr>
        <w:commentReference w:id="44"/>
      </w:r>
      <w:r>
        <w:t>.</w:t>
      </w:r>
    </w:p>
    <w:p w14:paraId="22250667" w14:textId="77777777" w:rsidR="00954122" w:rsidRDefault="00954122" w:rsidP="000A4622">
      <w:pPr>
        <w:ind w:left="142"/>
      </w:pPr>
    </w:p>
    <w:p w14:paraId="017364FB" w14:textId="77777777" w:rsidR="00954122" w:rsidRDefault="00954122" w:rsidP="000A4622">
      <w:pPr>
        <w:ind w:left="142"/>
      </w:pPr>
      <w:r>
        <w:t>Por ejemplo, en ruso, la declinación consta de seis casos gramaticales que dependen si se refiere a un elemento masculino, femenino o neutro, singular o plural.</w:t>
      </w:r>
    </w:p>
    <w:p w14:paraId="42F59034" w14:textId="77777777" w:rsidR="00954122" w:rsidRDefault="00954122" w:rsidP="000A4622">
      <w:pPr>
        <w:ind w:left="142"/>
      </w:pPr>
    </w:p>
    <w:p w14:paraId="034CEC25" w14:textId="12C147B9" w:rsidR="00C22EBF" w:rsidRDefault="00954122" w:rsidP="00C22EBF">
      <w:pPr>
        <w:ind w:left="142"/>
      </w:pPr>
      <w:r>
        <w:lastRenderedPageBreak/>
        <w:t>Un ejemplo de la primera declinación de ruso, en el que se puede apreciar como una misma palabra tiene una terminación diferente dependiendo del caso al que se refiera, ya sea genitivo (género), nominativo, dativo, …</w:t>
      </w:r>
    </w:p>
    <w:p w14:paraId="5143B9E1" w14:textId="77777777" w:rsidR="00954122" w:rsidRDefault="00B32A16" w:rsidP="00C22EBF">
      <w:pPr>
        <w:keepNext/>
        <w:ind w:left="142"/>
        <w:jc w:val="center"/>
      </w:pPr>
      <w:r w:rsidRPr="006808C5">
        <w:rPr>
          <w:noProof/>
          <w:lang w:val="es-ES_tradnl" w:eastAsia="es-ES_tradnl"/>
        </w:rPr>
        <w:drawing>
          <wp:inline distT="0" distB="0" distL="0" distR="0" wp14:anchorId="13695C28" wp14:editId="0F9FDF79">
            <wp:extent cx="4523872" cy="2041046"/>
            <wp:effectExtent l="0" t="0" r="0" b="0"/>
            <wp:docPr id="1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7727" cy="2051809"/>
                    </a:xfrm>
                    <a:prstGeom prst="rect">
                      <a:avLst/>
                    </a:prstGeom>
                    <a:noFill/>
                    <a:ln>
                      <a:noFill/>
                    </a:ln>
                  </pic:spPr>
                </pic:pic>
              </a:graphicData>
            </a:graphic>
          </wp:inline>
        </w:drawing>
      </w:r>
    </w:p>
    <w:p w14:paraId="2E3EBFC3" w14:textId="5BFDFB2D" w:rsidR="00954122" w:rsidRDefault="00954122" w:rsidP="00954122">
      <w:pPr>
        <w:pStyle w:val="Epgrafe"/>
      </w:pPr>
      <w:bookmarkStart w:id="45" w:name="_Toc486220515"/>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1</w:t>
      </w:r>
      <w:r>
        <w:fldChar w:fldCharType="end"/>
      </w:r>
      <w:r>
        <w:t>. Ejemplo de la primera declinación del ruso</w:t>
      </w:r>
      <w:bookmarkEnd w:id="45"/>
      <w:r w:rsidR="001524C7">
        <w:rPr>
          <w:rStyle w:val="Refdenotaalpie"/>
        </w:rPr>
        <w:footnoteReference w:id="3"/>
      </w:r>
    </w:p>
    <w:p w14:paraId="571E1707" w14:textId="275DEE24" w:rsidR="008901E4" w:rsidRPr="008901E4" w:rsidRDefault="00836D2E" w:rsidP="00A019DF">
      <w:pPr>
        <w:pStyle w:val="Ttulo3"/>
      </w:pPr>
      <w:bookmarkStart w:id="46" w:name="_Toc486217761"/>
      <w:r>
        <w:t>Constituyentes</w:t>
      </w:r>
      <w:bookmarkEnd w:id="46"/>
    </w:p>
    <w:p w14:paraId="38663A0A" w14:textId="77777777" w:rsidR="002978E8" w:rsidRDefault="00515974" w:rsidP="0028447A">
      <w:pPr>
        <w:ind w:left="284"/>
      </w:pPr>
      <w:r>
        <w:t>En este modelo la oración se fragmenta en constitu</w:t>
      </w:r>
      <w:r w:rsidR="00945F93">
        <w:t>y</w:t>
      </w:r>
      <w:r w:rsidR="004F7852">
        <w:t>entes inmediatos, de forma que</w:t>
      </w:r>
      <w:r w:rsidR="00945F93">
        <w:t xml:space="preserve"> en el análisis sintáctico se pueden reconocer diferentes unidades sintácticas, como </w:t>
      </w:r>
      <w:r w:rsidR="004F7852">
        <w:t xml:space="preserve">palabras, sintagmas, cláusulas u </w:t>
      </w:r>
      <w:r w:rsidR="00945F93">
        <w:t>oraciones.</w:t>
      </w:r>
    </w:p>
    <w:p w14:paraId="44CD6AF3" w14:textId="77777777" w:rsidR="004F7852" w:rsidRDefault="00634413" w:rsidP="0028447A">
      <w:pPr>
        <w:pStyle w:val="NormalWeb"/>
        <w:ind w:left="284"/>
      </w:pPr>
      <w:r w:rsidRPr="00634413">
        <w:t>Un constituyente sintáctico es una palabra, o una agrupación</w:t>
      </w:r>
      <w:r w:rsidR="004F7852">
        <w:t xml:space="preserve"> </w:t>
      </w:r>
      <w:r w:rsidRPr="00634413">
        <w:t xml:space="preserve">de </w:t>
      </w:r>
      <w:hyperlink r:id="rId21" w:tooltip="Palabra" w:history="1">
        <w:r w:rsidRPr="00634413">
          <w:t>palabras</w:t>
        </w:r>
      </w:hyperlink>
      <w:r w:rsidRPr="00634413">
        <w:t xml:space="preserve">, que funciona en conjunto como una unidad dentro de la estructura jerárquica de una </w:t>
      </w:r>
      <w:hyperlink r:id="rId22" w:tooltip="Oración (gramática)" w:history="1">
        <w:r w:rsidRPr="00634413">
          <w:t>oración</w:t>
        </w:r>
      </w:hyperlink>
      <w:r w:rsidRPr="00634413">
        <w:t xml:space="preserve">. Un constituyente puede descomponerse frecuentemente en dos </w:t>
      </w:r>
      <w:proofErr w:type="spellStart"/>
      <w:r w:rsidRPr="00634413">
        <w:t>subsecuencias</w:t>
      </w:r>
      <w:proofErr w:type="spellEnd"/>
      <w:r w:rsidRPr="00634413">
        <w:t xml:space="preserve"> o más, cada una de las cuales es, a su vez, otro constituyente. El conjunto de todos los constituyentes de una oración es un </w:t>
      </w:r>
      <w:hyperlink r:id="rId23" w:tooltip="Conjunto parcialmente ordenado" w:history="1">
        <w:r w:rsidRPr="00634413">
          <w:t>conjunto parcialmente ordenado</w:t>
        </w:r>
      </w:hyperlink>
      <w:r w:rsidRPr="00634413">
        <w:t xml:space="preserve">, en donde el orden se basa en la </w:t>
      </w:r>
      <w:proofErr w:type="spellStart"/>
      <w:r w:rsidRPr="00634413">
        <w:t>descomponibilidad</w:t>
      </w:r>
      <w:proofErr w:type="spellEnd"/>
      <w:r w:rsidRPr="00634413">
        <w:t xml:space="preserve"> de los constituyentes en </w:t>
      </w:r>
      <w:r w:rsidR="004F7852">
        <w:t>otros</w:t>
      </w:r>
      <w:r w:rsidRPr="00634413">
        <w:t>.</w:t>
      </w:r>
    </w:p>
    <w:p w14:paraId="178CB389" w14:textId="77777777" w:rsidR="004F7852" w:rsidRPr="001E2810" w:rsidRDefault="004F7852" w:rsidP="0028447A">
      <w:pPr>
        <w:ind w:left="284"/>
      </w:pPr>
      <w:r>
        <w:t>Algo a destacar del modelo de constituyentes es que los sintagmas de esta gramática deben tener obligatoriamente un núcleo y que ese sintagma tenga la misma denominación que su núcleo, es decir, en un sintagma verbal no puede haber un núcleo que sea un adjetivo, debe ser un verbo.</w:t>
      </w:r>
    </w:p>
    <w:p w14:paraId="0BD05EA6" w14:textId="77777777" w:rsidR="004F7852" w:rsidRDefault="004F7852" w:rsidP="0028447A">
      <w:pPr>
        <w:ind w:left="284"/>
      </w:pPr>
    </w:p>
    <w:p w14:paraId="53CBAB8B" w14:textId="3A572D0F" w:rsidR="00634413" w:rsidRPr="00634413" w:rsidRDefault="004F7852" w:rsidP="0028447A">
      <w:pPr>
        <w:ind w:left="284"/>
      </w:pPr>
      <w:r>
        <w:t xml:space="preserve">La gramática de constituyentes tiene una representación en forma de </w:t>
      </w:r>
      <w:commentRangeStart w:id="47"/>
      <w:r>
        <w:t>árbol</w:t>
      </w:r>
      <w:ins w:id="48" w:author="Rebeca de la Paz Gonzales" w:date="2017-06-24T10:29:00Z">
        <w:r w:rsidR="000F60F3">
          <w:t>,</w:t>
        </w:r>
      </w:ins>
      <w:r>
        <w:t xml:space="preserve"> </w:t>
      </w:r>
      <w:commentRangeEnd w:id="47"/>
      <w:r w:rsidR="00E718F3">
        <w:rPr>
          <w:rStyle w:val="Refdecomentario"/>
        </w:rPr>
        <w:commentReference w:id="47"/>
      </w:r>
      <w:r w:rsidR="00754804">
        <w:t xml:space="preserve">en el </w:t>
      </w:r>
      <w:del w:id="49" w:author="Rebeca de la Paz Gonzales" w:date="2017-06-24T10:29:00Z">
        <w:r w:rsidR="00754804" w:rsidDel="000F60F3">
          <w:delText xml:space="preserve">que </w:delText>
        </w:r>
      </w:del>
      <w:ins w:id="50" w:author="Rebeca de la Paz Gonzales" w:date="2017-06-24T10:29:00Z">
        <w:r w:rsidR="000F60F3">
          <w:t xml:space="preserve">cual </w:t>
        </w:r>
      </w:ins>
      <w:r w:rsidR="00754804">
        <w:t xml:space="preserve">se muestra </w:t>
      </w:r>
      <w:del w:id="51" w:author="Rebeca de la Paz Gonzales" w:date="2017-06-24T10:29:00Z">
        <w:r w:rsidDel="000F60F3">
          <w:delText xml:space="preserve">una representación de </w:delText>
        </w:r>
      </w:del>
      <w:r>
        <w:t xml:space="preserve">las funciones gramaticales como categorías por su posición dentro el </w:t>
      </w:r>
      <w:del w:id="52" w:author="Rebeca de la Paz Gonzales" w:date="2017-06-24T10:30:00Z">
        <w:r w:rsidDel="000F60F3">
          <w:delText>árbol</w:delText>
        </w:r>
      </w:del>
      <w:ins w:id="53" w:author="Rebeca de la Paz Gonzales" w:date="2017-06-24T10:30:00Z">
        <w:r w:rsidR="000F60F3">
          <w:t>éste</w:t>
        </w:r>
      </w:ins>
      <w:r>
        <w:t xml:space="preserve">. La representación </w:t>
      </w:r>
      <w:ins w:id="54" w:author="Rebeca de la Paz Gonzales" w:date="2017-06-24T10:30:00Z">
        <w:r w:rsidR="000F60F3">
          <w:t xml:space="preserve">en árbol </w:t>
        </w:r>
      </w:ins>
      <w:r>
        <w:t xml:space="preserve">es una de las </w:t>
      </w:r>
      <w:del w:id="55" w:author="Rebeca de la Paz Gonzales" w:date="2017-06-24T10:30:00Z">
        <w:r w:rsidDel="000F60F3">
          <w:delText xml:space="preserve">representaciones </w:delText>
        </w:r>
      </w:del>
      <w:r>
        <w:t>más usadas, pues muestra de forma jerárquica las relaciones entre los constituyentes.</w:t>
      </w:r>
      <w:r w:rsidR="00634413" w:rsidRPr="00634413">
        <w:t xml:space="preserve"> Más formalmente, un árbol sintáctico es un </w:t>
      </w:r>
      <w:hyperlink r:id="rId24" w:tooltip="Árbol (teoría de grafos)" w:history="1">
        <w:r w:rsidR="00634413" w:rsidRPr="00634413">
          <w:t>grafo</w:t>
        </w:r>
      </w:hyperlink>
      <w:r w:rsidR="00634413" w:rsidRPr="00634413">
        <w:t xml:space="preserve"> que </w:t>
      </w:r>
      <w:hyperlink r:id="rId25" w:anchor="Interpretaci.C3.B3n.2C_representaci.C3.B3n_y_axiomatizaci.C3.B3n" w:tooltip="Interpretación" w:history="1">
        <w:r w:rsidR="00634413" w:rsidRPr="00634413">
          <w:t>representa</w:t>
        </w:r>
      </w:hyperlink>
      <w:r w:rsidR="00634413" w:rsidRPr="00634413">
        <w:t xml:space="preserve"> esta relación de orden parcial.</w:t>
      </w:r>
      <w:ins w:id="56" w:author="Rebeca de la Paz Gonzales" w:date="2017-06-24T10:30:00Z">
        <w:r w:rsidR="000F60F3">
          <w:t xml:space="preserve"> Otr</w:t>
        </w:r>
      </w:ins>
      <w:ins w:id="57" w:author="Rebeca de la Paz Gonzales" w:date="2017-06-24T10:31:00Z">
        <w:r w:rsidR="000F60F3">
          <w:t>o tipo de representación es mediante un</w:t>
        </w:r>
      </w:ins>
      <w:ins w:id="58" w:author="Rebeca de la Paz Gonzales" w:date="2017-06-24T10:33:00Z">
        <w:r w:rsidR="00A11563">
          <w:t>a</w:t>
        </w:r>
      </w:ins>
      <w:ins w:id="59" w:author="Rebeca de la Paz Gonzales" w:date="2017-06-24T10:31:00Z">
        <w:r w:rsidR="000F60F3">
          <w:t xml:space="preserve"> estructura encadenada de corchetes o paréntesis, </w:t>
        </w:r>
      </w:ins>
      <w:ins w:id="60" w:author="Rebeca de la Paz Gonzales" w:date="2017-06-24T10:32:00Z">
        <w:r w:rsidR="000F60F3">
          <w:t>en la que es más complicado distinguir la composición de los constituyentes</w:t>
        </w:r>
      </w:ins>
      <w:ins w:id="61" w:author="Rebeca de la Paz Gonzales" w:date="2017-06-24T10:31:00Z">
        <w:r w:rsidR="000F60F3">
          <w:t>.</w:t>
        </w:r>
      </w:ins>
    </w:p>
    <w:p w14:paraId="4780D7E6" w14:textId="77777777" w:rsidR="00634413" w:rsidRDefault="00634413" w:rsidP="0028447A">
      <w:pPr>
        <w:ind w:left="284"/>
        <w:rPr>
          <w:i/>
        </w:rPr>
      </w:pPr>
    </w:p>
    <w:p w14:paraId="34E77BAE" w14:textId="1B9B1577" w:rsidR="004F7852" w:rsidRPr="00794532" w:rsidDel="00C805DA" w:rsidRDefault="00634413" w:rsidP="0028447A">
      <w:pPr>
        <w:ind w:left="284"/>
        <w:rPr>
          <w:del w:id="62" w:author="Rebeca de la Paz Gonzales" w:date="2017-06-24T10:36:00Z"/>
        </w:rPr>
      </w:pPr>
      <w:r w:rsidRPr="00794532">
        <w:t>La representación en forma de árbol</w:t>
      </w:r>
      <w:ins w:id="63" w:author="Rebeca de la Paz Gonzales" w:date="2017-06-24T10:33:00Z">
        <w:r w:rsidR="00A11563">
          <w:t xml:space="preserve"> parte de un constituyente principal, que ser</w:t>
        </w:r>
      </w:ins>
      <w:ins w:id="64" w:author="Rebeca de la Paz Gonzales" w:date="2017-06-24T10:34:00Z">
        <w:r w:rsidR="00A11563">
          <w:t xml:space="preserve">ía la propia oración, </w:t>
        </w:r>
      </w:ins>
      <w:ins w:id="65" w:author="Rebeca de la Paz Gonzales" w:date="2017-06-24T10:35:00Z">
        <w:r w:rsidR="00A11563">
          <w:t xml:space="preserve">para después realizar una </w:t>
        </w:r>
      </w:ins>
      <w:del w:id="66" w:author="Rebeca de la Paz Gonzales" w:date="2017-06-24T10:33:00Z">
        <w:r w:rsidRPr="00794532" w:rsidDel="00A11563">
          <w:delText xml:space="preserve"> es la más común, por ello uno de las estructuras que a menudo se encuentra es la primera </w:delText>
        </w:r>
      </w:del>
      <w:r w:rsidRPr="00794532">
        <w:t xml:space="preserve">división de la </w:t>
      </w:r>
      <w:del w:id="67" w:author="Rebeca de la Paz Gonzales" w:date="2017-06-24T10:35:00Z">
        <w:r w:rsidRPr="00794532" w:rsidDel="00A11563">
          <w:delText xml:space="preserve">oración </w:delText>
        </w:r>
      </w:del>
      <w:ins w:id="68" w:author="Rebeca de la Paz Gonzales" w:date="2017-06-24T10:35:00Z">
        <w:r w:rsidR="00A11563">
          <w:t>misma</w:t>
        </w:r>
        <w:r w:rsidR="00A11563" w:rsidRPr="00794532">
          <w:t xml:space="preserve"> </w:t>
        </w:r>
      </w:ins>
      <w:r w:rsidRPr="00794532">
        <w:t xml:space="preserve">en sintagma nominal, sujeto y sintagma verbal, predicado. Esta estructura es muy común en algunos idiomas, como el inglés, motivo por el cual el modelo </w:t>
      </w:r>
      <w:r w:rsidR="00AE5CFC">
        <w:t>de</w:t>
      </w:r>
      <w:r w:rsidR="00AE5CFC" w:rsidRPr="00794532">
        <w:t xml:space="preserve"> </w:t>
      </w:r>
      <w:r w:rsidRPr="00794532">
        <w:t>constituyentes es tan bueno p</w:t>
      </w:r>
      <w:r w:rsidR="004F7852" w:rsidRPr="00794532">
        <w:t xml:space="preserve">ara </w:t>
      </w:r>
      <w:r w:rsidR="00E718F3">
        <w:lastRenderedPageBreak/>
        <w:t xml:space="preserve">representar sintácticamente </w:t>
      </w:r>
      <w:r w:rsidR="004F7852" w:rsidRPr="00794532">
        <w:t>est</w:t>
      </w:r>
      <w:r w:rsidR="00AE5CFC">
        <w:t>a</w:t>
      </w:r>
      <w:r w:rsidR="004F7852" w:rsidRPr="00794532">
        <w:t xml:space="preserve"> lengua, mientras que para lenguas con</w:t>
      </w:r>
      <w:ins w:id="69" w:author="Rebeca de la Paz Gonzales" w:date="2017-06-24T10:35:00Z">
        <w:r w:rsidR="00C805DA">
          <w:t xml:space="preserve"> una</w:t>
        </w:r>
      </w:ins>
      <w:r w:rsidR="004F7852" w:rsidRPr="00794532">
        <w:t xml:space="preserve"> </w:t>
      </w:r>
      <w:ins w:id="70" w:author="Rebeca de la Paz Gonzales" w:date="2017-06-24T10:35:00Z">
        <w:r w:rsidR="00C805DA" w:rsidRPr="00794532">
          <w:t xml:space="preserve">morfología </w:t>
        </w:r>
        <w:r w:rsidR="00C805DA">
          <w:t xml:space="preserve">más </w:t>
        </w:r>
      </w:ins>
      <w:r w:rsidR="004F7852" w:rsidRPr="00794532">
        <w:t xml:space="preserve">rica </w:t>
      </w:r>
      <w:commentRangeStart w:id="71"/>
      <w:del w:id="72" w:author="Rebeca de la Paz Gonzales" w:date="2017-06-24T10:35:00Z">
        <w:r w:rsidR="004F7852" w:rsidRPr="00794532" w:rsidDel="00C805DA">
          <w:delText xml:space="preserve">morfología </w:delText>
        </w:r>
      </w:del>
      <w:r w:rsidR="004F7852" w:rsidRPr="00794532">
        <w:t xml:space="preserve">han </w:t>
      </w:r>
      <w:commentRangeEnd w:id="71"/>
      <w:r w:rsidR="00AE5CFC">
        <w:rPr>
          <w:rStyle w:val="Refdecomentario"/>
        </w:rPr>
        <w:commentReference w:id="71"/>
      </w:r>
      <w:r w:rsidR="004F7852" w:rsidRPr="00794532">
        <w:t>tenido peores resultados</w:t>
      </w:r>
      <w:r w:rsidR="00F77467">
        <w:t>, como pueden ser el ruso o el chino</w:t>
      </w:r>
      <w:r w:rsidR="004F7852" w:rsidRPr="00794532">
        <w:t>.</w:t>
      </w:r>
    </w:p>
    <w:p w14:paraId="2F8095FB" w14:textId="27933FD0" w:rsidR="00507787" w:rsidDel="00C805DA" w:rsidRDefault="00C805DA" w:rsidP="0028447A">
      <w:pPr>
        <w:ind w:left="284"/>
        <w:rPr>
          <w:del w:id="73" w:author="Rebeca de la Paz Gonzales" w:date="2017-06-24T10:36:00Z"/>
        </w:rPr>
      </w:pPr>
      <w:ins w:id="74" w:author="Rebeca de la Paz Gonzales" w:date="2017-06-24T10:36:00Z">
        <w:r>
          <w:t xml:space="preserve"> </w:t>
        </w:r>
      </w:ins>
    </w:p>
    <w:p w14:paraId="73069ADE" w14:textId="77777777" w:rsidR="00AE5CFC" w:rsidRDefault="00507787">
      <w:pPr>
        <w:ind w:left="284"/>
        <w:pPrChange w:id="75" w:author="Rebeca de la Paz Gonzales" w:date="2017-06-24T10:36:00Z">
          <w:pPr>
            <w:ind w:left="255"/>
          </w:pPr>
        </w:pPrChange>
      </w:pPr>
      <w:r w:rsidRPr="001E2810">
        <w:t xml:space="preserve">Está claro que el gran número de formas flexionadas, la libertad de colocación de las palabras y el uso de información morfológica para indicar relaciones gramaticales y funciones sintácticas hacen que el </w:t>
      </w:r>
      <w:r w:rsidR="00AE5CFC">
        <w:t>análisis sintáctico</w:t>
      </w:r>
      <w:r w:rsidR="00AE5CFC" w:rsidRPr="001E2810">
        <w:t xml:space="preserve"> </w:t>
      </w:r>
      <w:r w:rsidRPr="001E2810">
        <w:t>de estas lenguas sea mucho más difícil, en comparación con el inglés</w:t>
      </w:r>
      <w:r>
        <w:t xml:space="preserve">, ya que el este modelo funciona muy bien en este idioma debido a su estructura constante y regular. </w:t>
      </w:r>
    </w:p>
    <w:p w14:paraId="5F702AF0" w14:textId="77777777" w:rsidR="00AE5CFC" w:rsidRDefault="00AE5CFC" w:rsidP="0028447A">
      <w:pPr>
        <w:ind w:left="284"/>
      </w:pPr>
    </w:p>
    <w:p w14:paraId="6D2C0F6D" w14:textId="2F5C0538" w:rsidR="001C56C9" w:rsidRDefault="00AE5CFC" w:rsidP="0028447A">
      <w:pPr>
        <w:ind w:left="284"/>
      </w:pPr>
      <w:r>
        <w:t>E</w:t>
      </w:r>
      <w:r w:rsidR="00507787">
        <w:t xml:space="preserve">n el inglés siempre encontramos la estructura </w:t>
      </w:r>
      <w:r w:rsidR="001C56C9">
        <w:t xml:space="preserve">compuesta por </w:t>
      </w:r>
      <w:r w:rsidR="00507787">
        <w:t xml:space="preserve">sujeto </w:t>
      </w:r>
      <w:r w:rsidR="002105C3">
        <w:t xml:space="preserve">(NP) </w:t>
      </w:r>
      <w:r w:rsidR="00507787">
        <w:t>y predicado</w:t>
      </w:r>
      <w:r w:rsidR="002105C3">
        <w:t xml:space="preserve"> (VP)</w:t>
      </w:r>
      <w:r w:rsidR="00507787">
        <w:t>.</w:t>
      </w:r>
      <w:r>
        <w:t xml:space="preserve"> </w:t>
      </w:r>
      <w:r w:rsidR="001C56C9">
        <w:t xml:space="preserve">El siguiente ejemplo es una oración de ejemplo sencilla que utiliza </w:t>
      </w:r>
      <w:r w:rsidR="001C56C9" w:rsidRPr="001C56C9">
        <w:rPr>
          <w:i/>
        </w:rPr>
        <w:t xml:space="preserve">Stanford </w:t>
      </w:r>
      <w:del w:id="76" w:author="Rebeca de la Paz Gonzales" w:date="2017-06-24T10:37:00Z">
        <w:r w:rsidR="001C56C9" w:rsidRPr="001C56C9" w:rsidDel="00D77250">
          <w:rPr>
            <w:i/>
          </w:rPr>
          <w:delText>parser</w:delText>
        </w:r>
        <w:r w:rsidR="001C56C9" w:rsidDel="00D77250">
          <w:delText xml:space="preserve"> </w:delText>
        </w:r>
      </w:del>
      <w:proofErr w:type="spellStart"/>
      <w:ins w:id="77" w:author="Rebeca de la Paz Gonzales" w:date="2017-06-24T10:37:00Z">
        <w:r w:rsidR="00D77250">
          <w:rPr>
            <w:i/>
          </w:rPr>
          <w:t>P</w:t>
        </w:r>
        <w:r w:rsidR="00D77250" w:rsidRPr="001C56C9">
          <w:rPr>
            <w:i/>
          </w:rPr>
          <w:t>arser</w:t>
        </w:r>
        <w:proofErr w:type="spellEnd"/>
        <w:r w:rsidR="00D77250">
          <w:t xml:space="preserve"> </w:t>
        </w:r>
      </w:ins>
      <w:r w:rsidR="001C56C9">
        <w:t>en su versión online. En ella se puede apreciar la estructura comentada.</w:t>
      </w:r>
    </w:p>
    <w:p w14:paraId="5AE5E2EF" w14:textId="77777777" w:rsidR="00E85EF3" w:rsidRDefault="00E85EF3" w:rsidP="0028447A">
      <w:pPr>
        <w:ind w:left="284"/>
      </w:pPr>
    </w:p>
    <w:p w14:paraId="4E58CB6C" w14:textId="77777777" w:rsidR="00794532" w:rsidRDefault="00B32A16" w:rsidP="00A44E29">
      <w:pPr>
        <w:keepNext/>
        <w:ind w:left="284"/>
        <w:jc w:val="center"/>
      </w:pPr>
      <w:r w:rsidRPr="007F41C0">
        <w:rPr>
          <w:noProof/>
          <w:lang w:val="es-ES_tradnl" w:eastAsia="es-ES_tradnl"/>
        </w:rPr>
        <w:drawing>
          <wp:inline distT="0" distB="0" distL="0" distR="0" wp14:anchorId="60DAD08E" wp14:editId="263AE888">
            <wp:extent cx="3357107" cy="1817637"/>
            <wp:effectExtent l="0" t="0" r="0" b="11430"/>
            <wp:docPr id="1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3312" cy="1820997"/>
                    </a:xfrm>
                    <a:prstGeom prst="rect">
                      <a:avLst/>
                    </a:prstGeom>
                    <a:noFill/>
                    <a:ln>
                      <a:noFill/>
                    </a:ln>
                  </pic:spPr>
                </pic:pic>
              </a:graphicData>
            </a:graphic>
          </wp:inline>
        </w:drawing>
      </w:r>
    </w:p>
    <w:p w14:paraId="4B62C8BF" w14:textId="2BFAFBC9" w:rsidR="002105C3" w:rsidRPr="002105C3" w:rsidRDefault="00794532" w:rsidP="00251FCF">
      <w:pPr>
        <w:pStyle w:val="Epgrafe"/>
        <w:ind w:left="284"/>
      </w:pPr>
      <w:bookmarkStart w:id="78" w:name="_Ref485083860"/>
      <w:bookmarkStart w:id="79" w:name="_Ref485083835"/>
      <w:bookmarkStart w:id="80" w:name="_Toc486220516"/>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2</w:t>
      </w:r>
      <w:r>
        <w:fldChar w:fldCharType="end"/>
      </w:r>
      <w:bookmarkEnd w:id="78"/>
      <w:r>
        <w:t xml:space="preserve">. </w:t>
      </w:r>
      <w:bookmarkStart w:id="81" w:name="_Ref485083854"/>
      <w:ins w:id="82" w:author="Rebeca de la Paz Gonzales" w:date="2017-06-24T10:37:00Z">
        <w:r w:rsidR="00172083">
          <w:t>Ej</w:t>
        </w:r>
      </w:ins>
      <w:ins w:id="83" w:author="Rebeca de la Paz Gonzales" w:date="2017-06-24T10:38:00Z">
        <w:r w:rsidR="00A46747">
          <w:t>e</w:t>
        </w:r>
      </w:ins>
      <w:ins w:id="84" w:author="Rebeca de la Paz Gonzales" w:date="2017-06-24T10:37:00Z">
        <w:r w:rsidR="00172083">
          <w:t xml:space="preserve">mplo de </w:t>
        </w:r>
      </w:ins>
      <w:del w:id="85" w:author="Rebeca de la Paz Gonzales" w:date="2017-06-24T10:38:00Z">
        <w:r w:rsidDel="00172083">
          <w:delText>Á</w:delText>
        </w:r>
      </w:del>
      <w:ins w:id="86" w:author="Rebeca de la Paz Gonzales" w:date="2017-06-24T10:38:00Z">
        <w:r w:rsidR="00172083">
          <w:t>á</w:t>
        </w:r>
      </w:ins>
      <w:r>
        <w:t xml:space="preserve">rbol de constituyentes </w:t>
      </w:r>
      <w:r w:rsidR="00F43FB5">
        <w:t>en</w:t>
      </w:r>
      <w:r>
        <w:t xml:space="preserve"> inglés</w:t>
      </w:r>
      <w:ins w:id="87" w:author="Rebeca de la Paz Gonzales" w:date="2017-06-24T10:38:00Z">
        <w:r w:rsidR="00172083">
          <w:t xml:space="preserve"> mediante la herramienta de Stanford</w:t>
        </w:r>
      </w:ins>
      <w:r>
        <w:t>.</w:t>
      </w:r>
      <w:bookmarkEnd w:id="79"/>
      <w:bookmarkEnd w:id="81"/>
      <w:ins w:id="88" w:author="Rebeca de la Paz Gonzales" w:date="2017-06-24T10:37:00Z">
        <w:r w:rsidR="00172083">
          <w:rPr>
            <w:rStyle w:val="Refdenotaalpie"/>
          </w:rPr>
          <w:footnoteReference w:id="4"/>
        </w:r>
      </w:ins>
      <w:bookmarkEnd w:id="80"/>
    </w:p>
    <w:p w14:paraId="27BC1A7C" w14:textId="77777777" w:rsidR="00507787" w:rsidRDefault="001C56C9" w:rsidP="0028447A">
      <w:pPr>
        <w:ind w:left="284"/>
      </w:pPr>
      <w:r>
        <w:t xml:space="preserve">A continuación, tenemos varios ejemplos obtenidos del </w:t>
      </w:r>
      <w:proofErr w:type="spellStart"/>
      <w:r>
        <w:t>treebank</w:t>
      </w:r>
      <w:proofErr w:type="spellEnd"/>
      <w:r>
        <w:t xml:space="preserve"> de constituyentes </w:t>
      </w:r>
      <w:r w:rsidR="00AE5CFC">
        <w:t>e</w:t>
      </w:r>
      <w:r>
        <w:t>n español creado por el departamento de lingüística de la UAM y que se utilizarán posteriormente para la transformación a dependencias.</w:t>
      </w:r>
    </w:p>
    <w:p w14:paraId="7650CB61" w14:textId="77777777" w:rsidR="001C56C9" w:rsidRDefault="001C56C9" w:rsidP="0028447A">
      <w:pPr>
        <w:ind w:left="284"/>
      </w:pPr>
    </w:p>
    <w:p w14:paraId="14973B42" w14:textId="34A53F4F" w:rsidR="00E1759C" w:rsidDel="001A0EF1" w:rsidRDefault="001C56C9" w:rsidP="0028447A">
      <w:pPr>
        <w:ind w:left="284"/>
        <w:rPr>
          <w:del w:id="90" w:author="Rebeca de la Paz Gonzales" w:date="2017-06-24T10:42:00Z"/>
        </w:rPr>
      </w:pPr>
      <w:r>
        <w:t xml:space="preserve">En </w:t>
      </w:r>
      <w:del w:id="91" w:author="Rebeca de la Paz Gonzales" w:date="2017-06-24T10:41:00Z">
        <w:r w:rsidDel="001A0EF1">
          <w:delText xml:space="preserve">ese </w:delText>
        </w:r>
      </w:del>
      <w:ins w:id="92" w:author="Rebeca de la Paz Gonzales" w:date="2017-06-24T10:41:00Z">
        <w:r w:rsidR="001A0EF1">
          <w:t xml:space="preserve">el </w:t>
        </w:r>
      </w:ins>
      <w:r>
        <w:t>primer árbol</w:t>
      </w:r>
      <w:ins w:id="93" w:author="Rebeca de la Paz Gonzales" w:date="2017-06-24T10:41:00Z">
        <w:r w:rsidR="001A0EF1">
          <w:t>,</w:t>
        </w:r>
      </w:ins>
      <w:r>
        <w:t xml:space="preserve"> se puede apreciar que la estructura es igual en el sentido que existe un constituyente </w:t>
      </w:r>
      <w:r w:rsidRPr="00C042DA">
        <w:rPr>
          <w:i/>
        </w:rPr>
        <w:t>NPSUBJ</w:t>
      </w:r>
      <w:r>
        <w:t xml:space="preserve">, que indica que es el sujeto, y otro </w:t>
      </w:r>
      <w:r w:rsidRPr="00C042DA">
        <w:rPr>
          <w:i/>
        </w:rPr>
        <w:t>VPTENSED</w:t>
      </w:r>
      <w:r>
        <w:t>, que compone el predicado</w:t>
      </w:r>
      <w:ins w:id="94" w:author="Rebeca de la Paz Gonzales" w:date="2017-06-24T10:42:00Z">
        <w:r w:rsidR="001A0EF1">
          <w:t xml:space="preserve">, es decir, sigue </w:t>
        </w:r>
      </w:ins>
      <w:ins w:id="95" w:author="Rebeca de la Paz Gonzales" w:date="2017-06-24T10:43:00Z">
        <w:r w:rsidR="00D14D86">
          <w:t>la misma</w:t>
        </w:r>
      </w:ins>
      <w:ins w:id="96" w:author="Rebeca de la Paz Gonzales" w:date="2017-06-24T10:42:00Z">
        <w:r w:rsidR="001A0EF1">
          <w:t xml:space="preserve"> </w:t>
        </w:r>
      </w:ins>
      <w:del w:id="97" w:author="Rebeca de la Paz Gonzales" w:date="2017-06-24T10:42:00Z">
        <w:r w:rsidDel="001A0EF1">
          <w:delText xml:space="preserve">. </w:delText>
        </w:r>
      </w:del>
    </w:p>
    <w:p w14:paraId="08C8FF90" w14:textId="763A199E" w:rsidR="00DD5F57" w:rsidDel="001A0EF1" w:rsidRDefault="00DD5F57" w:rsidP="0028447A">
      <w:pPr>
        <w:ind w:left="284"/>
        <w:rPr>
          <w:del w:id="98" w:author="Rebeca de la Paz Gonzales" w:date="2017-06-24T10:42:00Z"/>
        </w:rPr>
      </w:pPr>
    </w:p>
    <w:p w14:paraId="2200EDB6" w14:textId="2E2FF52E" w:rsidR="00DD5F57" w:rsidRDefault="00C042DA" w:rsidP="0028447A">
      <w:pPr>
        <w:ind w:left="284"/>
        <w:rPr>
          <w:b/>
          <w:i/>
        </w:rPr>
      </w:pPr>
      <w:del w:id="99" w:author="Rebeca de la Paz Gonzales" w:date="2017-06-24T10:42:00Z">
        <w:r w:rsidDel="001A0EF1">
          <w:delText>Primero</w:delText>
        </w:r>
        <w:r w:rsidR="00DD5F57" w:rsidDel="001A0EF1">
          <w:delText xml:space="preserve"> un </w:delText>
        </w:r>
        <w:commentRangeStart w:id="100"/>
        <w:r w:rsidR="00DD5F57" w:rsidDel="001A0EF1">
          <w:delText xml:space="preserve">caso </w:delText>
        </w:r>
        <w:commentRangeEnd w:id="100"/>
        <w:r w:rsidR="00DD5F57" w:rsidDel="001A0EF1">
          <w:rPr>
            <w:rStyle w:val="Refdecomentario"/>
          </w:rPr>
          <w:commentReference w:id="100"/>
        </w:r>
        <w:r w:rsidR="00DD5F57" w:rsidDel="001A0EF1">
          <w:delText xml:space="preserve">en español que sigue la misma </w:delText>
        </w:r>
      </w:del>
      <w:r w:rsidR="00DD5F57">
        <w:t xml:space="preserve">estructura que la oración en inglés de la </w:t>
      </w:r>
      <w:r w:rsidR="00DD5F57" w:rsidRPr="00E1759C">
        <w:rPr>
          <w:b/>
          <w:i/>
        </w:rPr>
        <w:fldChar w:fldCharType="begin"/>
      </w:r>
      <w:r w:rsidR="00DD5F57" w:rsidRPr="00E1759C">
        <w:rPr>
          <w:b/>
          <w:i/>
        </w:rPr>
        <w:instrText xml:space="preserve"> </w:instrText>
      </w:r>
      <w:r w:rsidR="00100D20">
        <w:rPr>
          <w:b/>
          <w:i/>
        </w:rPr>
        <w:instrText>REF</w:instrText>
      </w:r>
      <w:r w:rsidR="00DD5F57" w:rsidRPr="00E1759C">
        <w:rPr>
          <w:b/>
          <w:i/>
        </w:rPr>
        <w:instrText xml:space="preserve"> _Ref485083860 \h  \* MERGEFORMAT </w:instrText>
      </w:r>
      <w:r w:rsidR="00DD5F57" w:rsidRPr="00E1759C">
        <w:rPr>
          <w:b/>
          <w:i/>
        </w:rPr>
      </w:r>
      <w:r w:rsidR="00DD5F57" w:rsidRPr="00E1759C">
        <w:rPr>
          <w:b/>
          <w:i/>
        </w:rPr>
        <w:fldChar w:fldCharType="separate"/>
      </w:r>
      <w:r w:rsidR="00E85EF3" w:rsidRPr="00E85EF3">
        <w:rPr>
          <w:b/>
          <w:i/>
        </w:rPr>
        <w:t xml:space="preserve">Figura </w:t>
      </w:r>
      <w:r w:rsidR="00E85EF3" w:rsidRPr="00E85EF3">
        <w:rPr>
          <w:b/>
          <w:i/>
          <w:noProof/>
        </w:rPr>
        <w:t>2</w:t>
      </w:r>
      <w:r w:rsidR="00DD5F57" w:rsidRPr="00E1759C">
        <w:rPr>
          <w:b/>
          <w:i/>
        </w:rPr>
        <w:fldChar w:fldCharType="end"/>
      </w:r>
      <w:r w:rsidR="001828F4">
        <w:rPr>
          <w:b/>
          <w:i/>
        </w:rPr>
        <w:t>.</w:t>
      </w:r>
    </w:p>
    <w:p w14:paraId="18AC3403" w14:textId="77777777" w:rsidR="001828F4" w:rsidRDefault="001828F4" w:rsidP="0028447A">
      <w:pPr>
        <w:ind w:left="284"/>
      </w:pPr>
    </w:p>
    <w:p w14:paraId="21542937" w14:textId="77777777" w:rsidR="00DD5F57" w:rsidRDefault="00B32A16" w:rsidP="0028447A">
      <w:pPr>
        <w:keepNext/>
        <w:ind w:left="284"/>
        <w:rPr>
          <w:noProof/>
        </w:rPr>
      </w:pPr>
      <w:r w:rsidRPr="0096710D">
        <w:rPr>
          <w:noProof/>
          <w:lang w:val="es-ES_tradnl" w:eastAsia="es-ES_tradnl"/>
        </w:rPr>
        <w:drawing>
          <wp:inline distT="0" distB="0" distL="0" distR="0" wp14:anchorId="4F44EE94" wp14:editId="228187A6">
            <wp:extent cx="5579110" cy="1273810"/>
            <wp:effectExtent l="0" t="0" r="0" b="0"/>
            <wp:docPr id="1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110" cy="1273810"/>
                    </a:xfrm>
                    <a:prstGeom prst="rect">
                      <a:avLst/>
                    </a:prstGeom>
                    <a:noFill/>
                    <a:ln>
                      <a:noFill/>
                    </a:ln>
                  </pic:spPr>
                </pic:pic>
              </a:graphicData>
            </a:graphic>
          </wp:inline>
        </w:drawing>
      </w:r>
    </w:p>
    <w:p w14:paraId="34BDD974" w14:textId="77777777" w:rsidR="00DD5F57" w:rsidRDefault="00DD5F57" w:rsidP="0028447A">
      <w:pPr>
        <w:pStyle w:val="Epgrafe"/>
        <w:ind w:left="284"/>
      </w:pPr>
      <w:bookmarkStart w:id="101" w:name="_Ref485083991"/>
      <w:bookmarkStart w:id="102" w:name="_Toc486220517"/>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3</w:t>
      </w:r>
      <w:r>
        <w:fldChar w:fldCharType="end"/>
      </w:r>
      <w:bookmarkEnd w:id="101"/>
      <w:r>
        <w:t>. Primer ejemplo de árbol de constituyentes en español.</w:t>
      </w:r>
      <w:bookmarkEnd w:id="102"/>
    </w:p>
    <w:p w14:paraId="724C1300" w14:textId="011F0EE1" w:rsidR="00DD5F57" w:rsidDel="00482A9C" w:rsidRDefault="00C042DA">
      <w:pPr>
        <w:keepNext/>
        <w:ind w:left="284"/>
        <w:rPr>
          <w:del w:id="103" w:author="Rebeca de la Paz Gonzales" w:date="2017-06-24T10:43:00Z"/>
        </w:rPr>
        <w:pPrChange w:id="104" w:author="Rebeca de la Paz Gonzales" w:date="2017-06-24T10:43:00Z">
          <w:pPr>
            <w:keepNext/>
            <w:ind w:left="255"/>
          </w:pPr>
        </w:pPrChange>
      </w:pPr>
      <w:r>
        <w:t xml:space="preserve">En este ejemplo se puede apreciar una perfecta diferenciación entre los dos constituyentes principales, además de seguir la estructura más sencilla, comentada anteriormente. En la parte del predicado se puede apreciar como un constituyente no solo puede estar formado </w:t>
      </w:r>
      <w:r>
        <w:lastRenderedPageBreak/>
        <w:t xml:space="preserve">por elementos finales, es decir, aquellos que no dan lugar a nuevas </w:t>
      </w:r>
      <w:proofErr w:type="spellStart"/>
      <w:r>
        <w:t>subsecuencias</w:t>
      </w:r>
      <w:proofErr w:type="spellEnd"/>
      <w:r>
        <w:t>. Se puede apreciar como los diferentes constituyentes se van encadenando unos dentro de otros respetando sus dependencias hasta llegar finalmente a los elementos terminales que contienen las palabras que componen la oración.</w:t>
      </w:r>
      <w:ins w:id="105" w:author="Rebeca de la Paz Gonzales" w:date="2017-06-24T10:43:00Z">
        <w:r w:rsidR="00482A9C" w:rsidDel="00482A9C">
          <w:t xml:space="preserve"> </w:t>
        </w:r>
      </w:ins>
    </w:p>
    <w:p w14:paraId="6B81DB5C" w14:textId="77777777" w:rsidR="00DD5F57" w:rsidRDefault="00DD5F57">
      <w:pPr>
        <w:ind w:left="284"/>
        <w:pPrChange w:id="106" w:author="Rebeca de la Paz Gonzales" w:date="2017-06-24T10:43:00Z">
          <w:pPr/>
        </w:pPrChange>
      </w:pPr>
    </w:p>
    <w:p w14:paraId="1ADDFDED" w14:textId="77777777" w:rsidR="001C56C9" w:rsidRDefault="001C56C9" w:rsidP="0028447A">
      <w:pPr>
        <w:ind w:left="284"/>
      </w:pPr>
      <w:commentRangeStart w:id="107"/>
      <w:r>
        <w:t xml:space="preserve">A continuación, otro caso </w:t>
      </w:r>
      <w:commentRangeEnd w:id="107"/>
      <w:r w:rsidR="00E718F3">
        <w:rPr>
          <w:rStyle w:val="Refdecomentario"/>
        </w:rPr>
        <w:commentReference w:id="107"/>
      </w:r>
      <w:r>
        <w:t xml:space="preserve">que se puede encontrar en el </w:t>
      </w:r>
      <w:proofErr w:type="spellStart"/>
      <w:r>
        <w:t>treebank</w:t>
      </w:r>
      <w:proofErr w:type="spellEnd"/>
      <w:r>
        <w:t xml:space="preserve">. En este árbol se puede observar que ambos términos </w:t>
      </w:r>
      <w:r w:rsidRPr="001828F4">
        <w:rPr>
          <w:i/>
        </w:rPr>
        <w:t>NPSUBJ</w:t>
      </w:r>
      <w:r>
        <w:t xml:space="preserve"> y </w:t>
      </w:r>
      <w:r w:rsidRPr="001828F4">
        <w:rPr>
          <w:i/>
        </w:rPr>
        <w:t>VPTENSED</w:t>
      </w:r>
      <w:r>
        <w:t xml:space="preserve"> están completos, sin embargo, los elementos se encuentran invertidos. En inglés no se da este caso en el que primero se encuentre el predicado y después el sujeto, </w:t>
      </w:r>
      <w:r w:rsidR="006E3EBC">
        <w:t xml:space="preserve">para este caso el </w:t>
      </w:r>
      <w:r w:rsidR="00E718F3">
        <w:t xml:space="preserve">analizador sintáctico </w:t>
      </w:r>
      <w:r w:rsidR="006E3EBC">
        <w:t>puede llegar a tomar e</w:t>
      </w:r>
      <w:r w:rsidR="00E718F3">
        <w:t>l</w:t>
      </w:r>
      <w:r w:rsidR="006E3EBC">
        <w:t xml:space="preserve"> sujeto como algún complemento del predicado, algo que no es correcto.</w:t>
      </w:r>
    </w:p>
    <w:p w14:paraId="5163296A" w14:textId="77777777" w:rsidR="001C56C9" w:rsidRDefault="001C56C9" w:rsidP="0028447A">
      <w:pPr>
        <w:ind w:left="284"/>
      </w:pPr>
    </w:p>
    <w:p w14:paraId="6438A9D0" w14:textId="77777777" w:rsidR="00B87BB9" w:rsidRDefault="00B32A16" w:rsidP="00C406E1">
      <w:pPr>
        <w:keepNext/>
        <w:ind w:left="284"/>
        <w:jc w:val="center"/>
      </w:pPr>
      <w:r w:rsidRPr="0096710D">
        <w:rPr>
          <w:noProof/>
          <w:lang w:val="es-ES_tradnl" w:eastAsia="es-ES_tradnl"/>
        </w:rPr>
        <w:drawing>
          <wp:inline distT="0" distB="0" distL="0" distR="0" wp14:anchorId="5E3DA3A6" wp14:editId="712F1453">
            <wp:extent cx="4843007" cy="1186223"/>
            <wp:effectExtent l="0" t="0" r="8890" b="7620"/>
            <wp:docPr id="1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49456" cy="1187803"/>
                    </a:xfrm>
                    <a:prstGeom prst="rect">
                      <a:avLst/>
                    </a:prstGeom>
                    <a:noFill/>
                    <a:ln>
                      <a:noFill/>
                    </a:ln>
                  </pic:spPr>
                </pic:pic>
              </a:graphicData>
            </a:graphic>
          </wp:inline>
        </w:drawing>
      </w:r>
    </w:p>
    <w:p w14:paraId="6CD77663" w14:textId="77777777" w:rsidR="002978E8" w:rsidRPr="002978E8" w:rsidDel="0028447A" w:rsidRDefault="00794532" w:rsidP="0028447A">
      <w:pPr>
        <w:pStyle w:val="Epgrafe"/>
        <w:ind w:left="284"/>
        <w:rPr>
          <w:del w:id="108" w:author="Rebeca de la Paz Gonzales" w:date="2017-06-24T10:46:00Z"/>
          <w:i/>
        </w:rPr>
      </w:pPr>
      <w:bookmarkStart w:id="109" w:name="_Toc486220518"/>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4</w:t>
      </w:r>
      <w:r>
        <w:fldChar w:fldCharType="end"/>
      </w:r>
      <w:r>
        <w:t xml:space="preserve">. </w:t>
      </w:r>
      <w:r w:rsidR="00F43FB5">
        <w:t>Segundo ejemplo de</w:t>
      </w:r>
      <w:r>
        <w:t xml:space="preserve"> árbol de constituyentes </w:t>
      </w:r>
      <w:r w:rsidR="00F43FB5">
        <w:t>en</w:t>
      </w:r>
      <w:r>
        <w:t xml:space="preserve"> español.</w:t>
      </w:r>
      <w:bookmarkEnd w:id="109"/>
    </w:p>
    <w:p w14:paraId="20E5AE66" w14:textId="77777777" w:rsidR="002978E8" w:rsidRPr="002978E8" w:rsidRDefault="002978E8">
      <w:pPr>
        <w:pStyle w:val="Epgrafe"/>
        <w:ind w:left="284"/>
        <w:pPrChange w:id="110" w:author="Rebeca de la Paz Gonzales" w:date="2017-06-24T10:46:00Z">
          <w:pPr>
            <w:ind w:left="284"/>
          </w:pPr>
        </w:pPrChange>
      </w:pPr>
    </w:p>
    <w:p w14:paraId="581FA7CB" w14:textId="0E2AFE06" w:rsidR="008901E4" w:rsidRPr="008901E4" w:rsidRDefault="00836D2E" w:rsidP="00A019DF">
      <w:pPr>
        <w:pStyle w:val="Ttulo3"/>
      </w:pPr>
      <w:bookmarkStart w:id="111" w:name="_Toc486217762"/>
      <w:r>
        <w:t>Dependencias</w:t>
      </w:r>
      <w:bookmarkEnd w:id="111"/>
    </w:p>
    <w:p w14:paraId="290CE3C2" w14:textId="56E692CC" w:rsidR="0095469E" w:rsidRDefault="0095469E" w:rsidP="0028447A">
      <w:pPr>
        <w:ind w:left="284"/>
      </w:pPr>
      <w:r>
        <w:t>Las relaciones de dependencias se establecen conectando las palabras individuales con su núcleo inmediatamente superior. La dependencia se establece como una relación binaria asimétrica, pues parte del</w:t>
      </w:r>
      <w:r w:rsidR="00C22EBF">
        <w:t xml:space="preserve"> núcleo hasta sus dependientes. </w:t>
      </w:r>
      <w:r>
        <w:t>La representación más usada es la de un grafo dirigido etiquetado con la función del elemento dependiente.</w:t>
      </w:r>
    </w:p>
    <w:p w14:paraId="6E8A4A5D" w14:textId="77777777" w:rsidR="0095469E" w:rsidRDefault="0095469E" w:rsidP="0028447A">
      <w:pPr>
        <w:ind w:left="284"/>
      </w:pPr>
    </w:p>
    <w:p w14:paraId="4A53B72A" w14:textId="77777777" w:rsidR="0095469E" w:rsidRDefault="0095469E" w:rsidP="0028447A">
      <w:pPr>
        <w:ind w:left="284"/>
      </w:pPr>
      <w:r>
        <w:t>Si recordamos el modelo de constituyentes, se basaba en reconocer las diferentes unidades sintácticas, es decir, palabras, sintagmas, cláusulas u oraciones, mientras que en dependencias las relaciones se establecen únicamente entre palabras.</w:t>
      </w:r>
    </w:p>
    <w:p w14:paraId="08A696F6" w14:textId="77777777" w:rsidR="0095469E" w:rsidRPr="0095469E" w:rsidRDefault="0095469E" w:rsidP="0028447A">
      <w:pPr>
        <w:ind w:left="284"/>
      </w:pPr>
    </w:p>
    <w:p w14:paraId="79FA0087" w14:textId="7EB42CBA" w:rsidR="008912E9" w:rsidRDefault="008912E9" w:rsidP="0028447A">
      <w:pPr>
        <w:ind w:left="284"/>
      </w:pPr>
      <w:r>
        <w:t xml:space="preserve">Las gramáticas de dependencias por el </w:t>
      </w:r>
      <w:del w:id="112" w:author="Rebeca de la Paz Gonzales" w:date="2017-06-24T10:48:00Z">
        <w:r w:rsidDel="00B25078">
          <w:delText>contrario</w:delText>
        </w:r>
      </w:del>
      <w:ins w:id="113" w:author="Rebeca de la Paz Gonzales" w:date="2017-06-24T10:48:00Z">
        <w:r w:rsidR="00B25078">
          <w:t>contrario,</w:t>
        </w:r>
      </w:ins>
      <w:ins w:id="114" w:author="Rebeca de la Paz Gonzales" w:date="2017-06-24T10:46:00Z">
        <w:r w:rsidR="0028447A">
          <w:t xml:space="preserve"> a las de constituyentes,</w:t>
        </w:r>
      </w:ins>
      <w:r>
        <w:t xml:space="preserve"> no asumen esta estructura </w:t>
      </w:r>
      <w:r w:rsidR="006E3EBC">
        <w:t>de árbol</w:t>
      </w:r>
      <w:del w:id="115" w:author="Rebeca de la Paz Gonzales" w:date="2017-06-24T10:50:00Z">
        <w:r w:rsidR="006E3EBC" w:rsidDel="00C23088">
          <w:delText xml:space="preserve"> </w:delText>
        </w:r>
        <w:r w:rsidDel="00C23088">
          <w:delText>binaria</w:delText>
        </w:r>
      </w:del>
      <w:r>
        <w:t>, optando por que el verbo sea la raíz de la oración donde todos los demás términos están directa o indirectamente relacionados con el verbo. Por lo que las gramáticas de dependencias no contienen el sintagma verbal</w:t>
      </w:r>
      <w:del w:id="116" w:author="Rebeca de la Paz Gonzales" w:date="2017-06-24T10:49:00Z">
        <w:r w:rsidDel="00C23088">
          <w:delText>, es decir, predicado</w:delText>
        </w:r>
      </w:del>
      <w:ins w:id="117" w:author="Rebeca de la Paz Gonzales" w:date="2017-06-24T10:49:00Z">
        <w:r w:rsidR="00C23088">
          <w:t xml:space="preserve"> como tal, sino las relaciones directas </w:t>
        </w:r>
      </w:ins>
      <w:ins w:id="118" w:author="Rebeca de la Paz Gonzales" w:date="2017-06-24T10:50:00Z">
        <w:r w:rsidR="00C23088">
          <w:t>con el verbo</w:t>
        </w:r>
      </w:ins>
      <w:r>
        <w:t xml:space="preserve">, lo que las hace más adecuadas para lenguas con orden libre de </w:t>
      </w:r>
      <w:commentRangeStart w:id="119"/>
      <w:r>
        <w:t>constituyentes</w:t>
      </w:r>
      <w:commentRangeEnd w:id="119"/>
      <w:r w:rsidR="00E718F3">
        <w:rPr>
          <w:rStyle w:val="Refdecomentario"/>
        </w:rPr>
        <w:commentReference w:id="119"/>
      </w:r>
      <w:r w:rsidR="00A019DF">
        <w:t>, como puede ser el ruso o chino</w:t>
      </w:r>
      <w:r>
        <w:t>.</w:t>
      </w:r>
    </w:p>
    <w:p w14:paraId="06F33ED8" w14:textId="77777777" w:rsidR="008901E4" w:rsidRDefault="008901E4" w:rsidP="0028447A">
      <w:pPr>
        <w:ind w:left="284"/>
      </w:pPr>
    </w:p>
    <w:p w14:paraId="3CBEAB6D" w14:textId="77777777" w:rsidR="008901E4" w:rsidRDefault="00B32A16" w:rsidP="00C22EBF">
      <w:pPr>
        <w:keepNext/>
        <w:ind w:left="284"/>
        <w:jc w:val="center"/>
      </w:pPr>
      <w:r w:rsidRPr="00100096">
        <w:rPr>
          <w:noProof/>
          <w:lang w:val="es-ES_tradnl" w:eastAsia="es-ES_tradnl"/>
        </w:rPr>
        <w:drawing>
          <wp:inline distT="0" distB="0" distL="0" distR="0" wp14:anchorId="3188C2CD" wp14:editId="3003ADB6">
            <wp:extent cx="2738894" cy="786796"/>
            <wp:effectExtent l="0" t="0" r="4445" b="635"/>
            <wp:docPr id="1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9452" cy="804192"/>
                    </a:xfrm>
                    <a:prstGeom prst="rect">
                      <a:avLst/>
                    </a:prstGeom>
                    <a:noFill/>
                    <a:ln>
                      <a:noFill/>
                    </a:ln>
                  </pic:spPr>
                </pic:pic>
              </a:graphicData>
            </a:graphic>
          </wp:inline>
        </w:drawing>
      </w:r>
    </w:p>
    <w:p w14:paraId="79C34EF5" w14:textId="77777777" w:rsidR="005C452B" w:rsidRDefault="008901E4" w:rsidP="0028447A">
      <w:pPr>
        <w:pStyle w:val="Epgrafe"/>
        <w:ind w:left="284"/>
      </w:pPr>
      <w:bookmarkStart w:id="120" w:name="_Toc486220519"/>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5</w:t>
      </w:r>
      <w:r>
        <w:fldChar w:fldCharType="end"/>
      </w:r>
      <w:r>
        <w:t>. Árbol de dependencias en español</w:t>
      </w:r>
      <w:bookmarkEnd w:id="120"/>
    </w:p>
    <w:p w14:paraId="54B90F74" w14:textId="77777777" w:rsidR="0095469E" w:rsidRDefault="005C452B" w:rsidP="0028447A">
      <w:pPr>
        <w:ind w:left="284"/>
      </w:pPr>
      <w:r>
        <w:t xml:space="preserve">La gramática de dependencias muestra las relaciones entre las palabras como funciones sintácticas, sujeto, objeto directo, </w:t>
      </w:r>
      <w:r w:rsidR="001828F4">
        <w:t>etc.</w:t>
      </w:r>
      <w:r>
        <w:t xml:space="preserve"> Por el contrario, en constituyentes se representan las funciones gramaticales como categoría derivadas por su posición en el árbol.</w:t>
      </w:r>
    </w:p>
    <w:p w14:paraId="5A92B81F" w14:textId="77777777" w:rsidR="001E2810" w:rsidRDefault="001E2810" w:rsidP="0028447A">
      <w:pPr>
        <w:ind w:left="284"/>
      </w:pPr>
    </w:p>
    <w:p w14:paraId="49AE5514" w14:textId="77777777" w:rsidR="000C08A5" w:rsidRDefault="000C08A5" w:rsidP="0028447A">
      <w:pPr>
        <w:ind w:left="284"/>
      </w:pPr>
      <w:r>
        <w:t>A</w:t>
      </w:r>
      <w:r w:rsidRPr="000C08A5">
        <w:t xml:space="preserve">ctualmente se asume que las gramáticas de dependencias están mejor equipadas para tratar estructuras de las lenguas con orden libre de constituyentes y rica morfología, </w:t>
      </w:r>
      <w:r w:rsidRPr="000C08A5">
        <w:lastRenderedPageBreak/>
        <w:t>porque su formato de representación no se basa en la posición de las palabras y en su agrupamiento interno en sintagmas, como lo hacen las gramáticas de constituyentes</w:t>
      </w:r>
    </w:p>
    <w:p w14:paraId="182BFB5B" w14:textId="77777777" w:rsidR="00C406E1" w:rsidRDefault="00C406E1" w:rsidP="0028447A">
      <w:pPr>
        <w:ind w:left="284"/>
      </w:pPr>
    </w:p>
    <w:p w14:paraId="42FDF73D" w14:textId="77777777" w:rsidR="001E2810" w:rsidRDefault="001E2810" w:rsidP="0028447A">
      <w:pPr>
        <w:ind w:left="284"/>
      </w:pPr>
      <w:r>
        <w:t>Desde la perspectiva computacional, la representación de dependencias es más eficiente que la de constituyentes, porque su estructura es más básica y restringida: básicamente solo hay que construir la relación entre el núcleo y sus dependientes, sin la complejidad de construir profundas ramificaciones de constituyentes.</w:t>
      </w:r>
    </w:p>
    <w:p w14:paraId="469CA19A" w14:textId="4EF4773C" w:rsidR="008901E4" w:rsidRPr="008901E4" w:rsidRDefault="00836D2E" w:rsidP="00A019DF">
      <w:pPr>
        <w:pStyle w:val="Ttulo2"/>
        <w:ind w:left="709" w:hanging="709"/>
      </w:pPr>
      <w:bookmarkStart w:id="121" w:name="_Toc486217763"/>
      <w:commentRangeStart w:id="122"/>
      <w:r>
        <w:t xml:space="preserve">Stanford </w:t>
      </w:r>
      <w:commentRangeEnd w:id="122"/>
      <w:r w:rsidR="006C198F">
        <w:rPr>
          <w:rStyle w:val="Refdecomentario"/>
          <w:rFonts w:ascii="Times New Roman" w:hAnsi="Times New Roman" w:cs="Times New Roman"/>
          <w:b w:val="0"/>
          <w:bCs w:val="0"/>
          <w:i w:val="0"/>
          <w:iCs w:val="0"/>
        </w:rPr>
        <w:commentReference w:id="122"/>
      </w:r>
      <w:proofErr w:type="spellStart"/>
      <w:r>
        <w:t>Dependencies</w:t>
      </w:r>
      <w:bookmarkEnd w:id="121"/>
      <w:proofErr w:type="spellEnd"/>
    </w:p>
    <w:p w14:paraId="01F0659E" w14:textId="6820CDA0" w:rsidR="006C198F" w:rsidRDefault="006C198F" w:rsidP="0028447A">
      <w:r>
        <w:t xml:space="preserve">El Stanford </w:t>
      </w:r>
      <w:proofErr w:type="spellStart"/>
      <w:r>
        <w:t>Dependencies</w:t>
      </w:r>
      <w:proofErr w:type="spellEnd"/>
      <w:r>
        <w:t xml:space="preserve"> es analizador sintáctico estadístico </w:t>
      </w:r>
      <w:r w:rsidR="006B54A7">
        <w:t>que proporciona una representación gramatical de las relaci</w:t>
      </w:r>
      <w:ins w:id="123" w:author="Rebeca de la Paz Gonzales" w:date="2017-06-24T10:51:00Z">
        <w:r w:rsidR="001C756B">
          <w:t>ones</w:t>
        </w:r>
      </w:ins>
      <w:del w:id="124" w:author="Rebeca de la Paz Gonzales" w:date="2017-06-24T10:51:00Z">
        <w:r w:rsidR="006B54A7" w:rsidDel="001C756B">
          <w:delText>ón</w:delText>
        </w:r>
      </w:del>
      <w:r w:rsidR="006B54A7">
        <w:t xml:space="preserve"> entre dos palabras, dentro de una oración, para ello evalúa la frase entera y obtiene todas las relaciones entre elementos siempre dos a dos.</w:t>
      </w:r>
    </w:p>
    <w:p w14:paraId="7E771B9D" w14:textId="77777777" w:rsidR="006B54A7" w:rsidRDefault="006B54A7" w:rsidP="0028447A"/>
    <w:p w14:paraId="3A6B3F3D" w14:textId="77777777" w:rsidR="00A019DF" w:rsidRDefault="005F2BEB" w:rsidP="0028447A">
      <w:commentRangeStart w:id="125"/>
      <w:r>
        <w:t xml:space="preserve">La tipología </w:t>
      </w:r>
      <w:commentRangeEnd w:id="125"/>
      <w:r w:rsidR="006C198F">
        <w:rPr>
          <w:rStyle w:val="Refdecomentario"/>
        </w:rPr>
        <w:commentReference w:id="125"/>
      </w:r>
      <w:r>
        <w:t>desarrollada por la Universidad de Stanford pretende proporcionar una estructura simple para la descripción de las relaciones gramaticales dentro de una oración y que pueda entenderse incluso por personas que no tengan experiencia en el área de la lingüística.</w:t>
      </w:r>
    </w:p>
    <w:p w14:paraId="3F65D29D" w14:textId="77777777" w:rsidR="00A019DF" w:rsidRDefault="00A019DF" w:rsidP="00A019DF"/>
    <w:p w14:paraId="4D7D7413" w14:textId="135679DE" w:rsidR="001C756B" w:rsidRDefault="00B4487C" w:rsidP="00A019DF">
      <w:r>
        <w:t xml:space="preserve">En </w:t>
      </w:r>
      <w:r>
        <w:rPr>
          <w:i/>
        </w:rPr>
        <w:t xml:space="preserve">Stanford </w:t>
      </w:r>
      <w:proofErr w:type="spellStart"/>
      <w:r w:rsidRPr="00B4487C">
        <w:rPr>
          <w:i/>
        </w:rPr>
        <w:t>Dependencies</w:t>
      </w:r>
      <w:proofErr w:type="spellEnd"/>
      <w:r>
        <w:t xml:space="preserve"> lo que se intenta es proponer una taxonomía mejorada, pudiendo reconsiderar algunas de las decisiones que se tomaron originalmente en el desarrollo de las dependencias. Se sugiere una taxonomía que tiene en su núcleo </w:t>
      </w:r>
      <w:r w:rsidR="00EF3A63">
        <w:t>un conjunto de relaciones gramaticales, completadas en algunas ocasiones con subtipos para relaciones particulares del lenguaje, pues no se puede generalizar todo para todos los idiomas</w:t>
      </w:r>
      <w:r w:rsidR="002414BC">
        <w:t xml:space="preserve">, es decir, que en algunos casos es necesario concretar la funcionalidad asociada a los elementos añadiendo información que complemente la categorización realizada. En </w:t>
      </w:r>
      <w:r w:rsidR="002414BC">
        <w:rPr>
          <w:i/>
        </w:rPr>
        <w:t xml:space="preserve">Stanford </w:t>
      </w:r>
      <w:proofErr w:type="spellStart"/>
      <w:r w:rsidR="002414BC">
        <w:rPr>
          <w:i/>
        </w:rPr>
        <w:t>Dependencies</w:t>
      </w:r>
      <w:proofErr w:type="spellEnd"/>
      <w:r w:rsidR="002414BC">
        <w:t xml:space="preserve"> se pueden observar algunos casos en los que la etiqueta tiene la siguiente estructura: </w:t>
      </w:r>
    </w:p>
    <w:p w14:paraId="7E1FCADD" w14:textId="60DAEDE4" w:rsidR="002414BC" w:rsidRPr="002414BC" w:rsidRDefault="002414BC">
      <w:pPr>
        <w:jc w:val="center"/>
        <w:rPr>
          <w:b/>
        </w:rPr>
        <w:pPrChange w:id="126" w:author="Rebeca de la Paz Gonzales" w:date="2017-06-24T10:52:00Z">
          <w:pPr/>
        </w:pPrChange>
      </w:pPr>
      <w:proofErr w:type="spellStart"/>
      <w:r>
        <w:rPr>
          <w:b/>
          <w:i/>
        </w:rPr>
        <w:t>nombre_</w:t>
      </w:r>
      <w:proofErr w:type="gramStart"/>
      <w:r>
        <w:rPr>
          <w:b/>
          <w:i/>
        </w:rPr>
        <w:t>relació</w:t>
      </w:r>
      <w:r w:rsidRPr="002414BC">
        <w:rPr>
          <w:b/>
          <w:i/>
        </w:rPr>
        <w:t>n:</w:t>
      </w:r>
      <w:r>
        <w:rPr>
          <w:b/>
          <w:i/>
        </w:rPr>
        <w:t>subtipo</w:t>
      </w:r>
      <w:proofErr w:type="gramEnd"/>
      <w:r>
        <w:rPr>
          <w:b/>
          <w:i/>
        </w:rPr>
        <w:t>_relación</w:t>
      </w:r>
      <w:proofErr w:type="spellEnd"/>
      <w:r w:rsidRPr="002414BC">
        <w:rPr>
          <w:b/>
          <w:i/>
        </w:rPr>
        <w:t xml:space="preserve"> (</w:t>
      </w:r>
      <w:r>
        <w:rPr>
          <w:b/>
          <w:i/>
        </w:rPr>
        <w:t>principal</w:t>
      </w:r>
      <w:r w:rsidR="00AF4FB3">
        <w:rPr>
          <w:b/>
          <w:i/>
        </w:rPr>
        <w:t xml:space="preserve"> - posición</w:t>
      </w:r>
      <w:r>
        <w:rPr>
          <w:b/>
          <w:i/>
        </w:rPr>
        <w:t>, dependiente</w:t>
      </w:r>
      <w:r w:rsidR="00AF4FB3">
        <w:rPr>
          <w:b/>
          <w:i/>
        </w:rPr>
        <w:t xml:space="preserve"> - posición</w:t>
      </w:r>
      <w:r w:rsidRPr="002414BC">
        <w:rPr>
          <w:b/>
          <w:i/>
        </w:rPr>
        <w:t>)</w:t>
      </w:r>
    </w:p>
    <w:p w14:paraId="24B679AC" w14:textId="77777777" w:rsidR="00EF3A63" w:rsidRDefault="00EF3A63" w:rsidP="00A019DF"/>
    <w:p w14:paraId="076678DB" w14:textId="77777777" w:rsidR="00EF3A63" w:rsidRDefault="00EF3A63" w:rsidP="00A019DF">
      <w:r>
        <w:t xml:space="preserve">Una parte poco elaborada en los primeros diseños (2008) es que se adopta la hipótesis </w:t>
      </w:r>
      <w:proofErr w:type="spellStart"/>
      <w:r>
        <w:t>lexicalista</w:t>
      </w:r>
      <w:proofErr w:type="spellEnd"/>
      <w:r>
        <w:t xml:space="preserve"> en la sintaxis, por medio de la cual las relaciones gramaticales deben estar entre palabras o lexemas. Hay un lago debate no resuelto entre teorías que intentan construir palabras y frases usando los mismos mecanismos sintácticos frente a las teorías en las que la palabra es la unidad fundamental, que ven los procesos morfológicos que construyen palabras como fundamentalmente ocultas y diferentes a las que construyen </w:t>
      </w:r>
      <w:r w:rsidR="00D05366">
        <w:t>oraciones.</w:t>
      </w:r>
    </w:p>
    <w:p w14:paraId="013713F9" w14:textId="77777777" w:rsidR="00B4487C" w:rsidRDefault="00B4487C" w:rsidP="00A019DF"/>
    <w:p w14:paraId="3905E397" w14:textId="77777777" w:rsidR="00EE6E8B" w:rsidRDefault="00D05366" w:rsidP="00A019DF">
      <w:r>
        <w:t>Finalmente se usa la relación entre lexemas para determinar la relación entre ellas y así poder crear un adecuado conjunto de etiquetas de funcionalidad para los lenguajes en los que se está desarrollando este proyecto.</w:t>
      </w:r>
    </w:p>
    <w:p w14:paraId="778DEA33" w14:textId="77777777" w:rsidR="00596D27" w:rsidRDefault="00596D27" w:rsidP="00A019DF"/>
    <w:p w14:paraId="3648F7B5" w14:textId="77777777" w:rsidR="00E1716D" w:rsidRDefault="00B32A16" w:rsidP="00C406E1">
      <w:pPr>
        <w:keepNext/>
        <w:jc w:val="center"/>
      </w:pPr>
      <w:r w:rsidRPr="00F153EC">
        <w:rPr>
          <w:noProof/>
          <w:lang w:val="es-ES_tradnl" w:eastAsia="es-ES_tradnl"/>
        </w:rPr>
        <w:drawing>
          <wp:inline distT="0" distB="0" distL="0" distR="0" wp14:anchorId="0761D6B5" wp14:editId="5A0D8C0F">
            <wp:extent cx="3747537" cy="911079"/>
            <wp:effectExtent l="0" t="0" r="0" b="3810"/>
            <wp:docPr id="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1724" cy="933977"/>
                    </a:xfrm>
                    <a:prstGeom prst="rect">
                      <a:avLst/>
                    </a:prstGeom>
                    <a:noFill/>
                    <a:ln>
                      <a:noFill/>
                    </a:ln>
                  </pic:spPr>
                </pic:pic>
              </a:graphicData>
            </a:graphic>
          </wp:inline>
        </w:drawing>
      </w:r>
    </w:p>
    <w:p w14:paraId="2853A29D" w14:textId="77777777" w:rsidR="00E1716D" w:rsidRDefault="00E1716D" w:rsidP="00E62E42">
      <w:pPr>
        <w:pStyle w:val="Epgrafe"/>
      </w:pPr>
      <w:bookmarkStart w:id="127" w:name="_Toc486220520"/>
      <w:commentRangeStart w:id="128"/>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6</w:t>
      </w:r>
      <w:r>
        <w:fldChar w:fldCharType="end"/>
      </w:r>
      <w:r>
        <w:t>. Árbol de dependencias de Stanford</w:t>
      </w:r>
      <w:commentRangeEnd w:id="128"/>
      <w:r w:rsidR="001828F4">
        <w:rPr>
          <w:rStyle w:val="Refdenotaalpie"/>
          <w:b w:val="0"/>
          <w:sz w:val="16"/>
          <w:szCs w:val="16"/>
        </w:rPr>
        <w:footnoteReference w:id="5"/>
      </w:r>
      <w:r w:rsidR="006C198F">
        <w:rPr>
          <w:rStyle w:val="Refdecomentario"/>
          <w:b w:val="0"/>
        </w:rPr>
        <w:commentReference w:id="128"/>
      </w:r>
      <w:bookmarkEnd w:id="127"/>
    </w:p>
    <w:p w14:paraId="2B921BEE" w14:textId="77777777" w:rsidR="00EE6E8B" w:rsidRDefault="00D05366" w:rsidP="00A019DF">
      <w:pPr>
        <w:rPr>
          <w:i/>
        </w:rPr>
      </w:pPr>
      <w:r>
        <w:lastRenderedPageBreak/>
        <w:t>Además</w:t>
      </w:r>
      <w:r w:rsidR="001828F4">
        <w:t>,</w:t>
      </w:r>
      <w:r>
        <w:t xml:space="preserve"> se han usado algunas herramientas desarrolladas por la propia Universidad de Stanford para otros proyectos y que han tenido utilidad, como son el </w:t>
      </w:r>
      <w:proofErr w:type="spellStart"/>
      <w:r>
        <w:rPr>
          <w:i/>
        </w:rPr>
        <w:t>Shift</w:t>
      </w:r>
      <w:proofErr w:type="spellEnd"/>
      <w:r>
        <w:rPr>
          <w:i/>
        </w:rPr>
        <w:t xml:space="preserve">-Reduce </w:t>
      </w:r>
      <w:proofErr w:type="spellStart"/>
      <w:r>
        <w:rPr>
          <w:i/>
        </w:rPr>
        <w:t>Constituency</w:t>
      </w:r>
      <w:proofErr w:type="spellEnd"/>
      <w:r>
        <w:rPr>
          <w:i/>
        </w:rPr>
        <w:t xml:space="preserve"> </w:t>
      </w:r>
      <w:proofErr w:type="spellStart"/>
      <w:r>
        <w:rPr>
          <w:i/>
        </w:rPr>
        <w:t>Parser</w:t>
      </w:r>
      <w:proofErr w:type="spellEnd"/>
      <w:r>
        <w:rPr>
          <w:i/>
        </w:rPr>
        <w:t xml:space="preserve">, </w:t>
      </w:r>
      <w:r>
        <w:t xml:space="preserve">así como otras que son exclusivas de esta parte de dependencias, </w:t>
      </w:r>
      <w:r w:rsidR="00E1716D">
        <w:rPr>
          <w:i/>
        </w:rPr>
        <w:t xml:space="preserve">Neural Network </w:t>
      </w:r>
      <w:proofErr w:type="spellStart"/>
      <w:r>
        <w:rPr>
          <w:i/>
        </w:rPr>
        <w:t>Dependency</w:t>
      </w:r>
      <w:proofErr w:type="spellEnd"/>
      <w:r>
        <w:rPr>
          <w:i/>
        </w:rPr>
        <w:t xml:space="preserve"> </w:t>
      </w:r>
      <w:proofErr w:type="spellStart"/>
      <w:r>
        <w:rPr>
          <w:i/>
        </w:rPr>
        <w:t>Parser</w:t>
      </w:r>
      <w:proofErr w:type="spellEnd"/>
      <w:r>
        <w:rPr>
          <w:i/>
        </w:rPr>
        <w:t>.</w:t>
      </w:r>
    </w:p>
    <w:p w14:paraId="1F464A76" w14:textId="77777777" w:rsidR="00EE78A6" w:rsidRDefault="00EE78A6" w:rsidP="00A019DF">
      <w:pPr>
        <w:rPr>
          <w:i/>
        </w:rPr>
      </w:pPr>
    </w:p>
    <w:p w14:paraId="66A351E7" w14:textId="77777777" w:rsidR="00EE78A6" w:rsidRDefault="00EE78A6" w:rsidP="00A019DF">
      <w:commentRangeStart w:id="129"/>
      <w:proofErr w:type="spellStart"/>
      <w:r>
        <w:rPr>
          <w:i/>
        </w:rPr>
        <w:t>Shift</w:t>
      </w:r>
      <w:proofErr w:type="spellEnd"/>
      <w:r>
        <w:rPr>
          <w:i/>
        </w:rPr>
        <w:t>-Reduce</w:t>
      </w:r>
      <w:r w:rsidR="002414BC">
        <w:rPr>
          <w:i/>
        </w:rPr>
        <w:t xml:space="preserve"> </w:t>
      </w:r>
      <w:proofErr w:type="spellStart"/>
      <w:r>
        <w:rPr>
          <w:i/>
        </w:rPr>
        <w:t>Constituency</w:t>
      </w:r>
      <w:proofErr w:type="spellEnd"/>
      <w:r>
        <w:rPr>
          <w:i/>
        </w:rPr>
        <w:t xml:space="preserve"> </w:t>
      </w:r>
      <w:proofErr w:type="spellStart"/>
      <w:r>
        <w:rPr>
          <w:i/>
        </w:rPr>
        <w:t>Parser</w:t>
      </w:r>
      <w:proofErr w:type="spellEnd"/>
      <w:r>
        <w:rPr>
          <w:i/>
        </w:rPr>
        <w:t xml:space="preserve"> </w:t>
      </w:r>
      <w:r w:rsidR="002414BC">
        <w:t>mantiene un estado del árbol que se ha analizado</w:t>
      </w:r>
      <w:r>
        <w:t xml:space="preserve"> con las palabras de la oración en una cola y los árboles parcialmente terminados en una pila, aplicando </w:t>
      </w:r>
      <w:r w:rsidR="002414BC">
        <w:t xml:space="preserve">las diferentes </w:t>
      </w:r>
      <w:r>
        <w:t>transiciones al estado</w:t>
      </w:r>
      <w:r w:rsidR="002414BC">
        <w:t xml:space="preserve"> actual del árbol</w:t>
      </w:r>
      <w:r>
        <w:t xml:space="preserve"> hasta que la cola esté vacía y la pila actual sólo contenga un árbol terminado</w:t>
      </w:r>
      <w:commentRangeEnd w:id="129"/>
      <w:r w:rsidR="006C198F">
        <w:rPr>
          <w:rStyle w:val="Refdecomentario"/>
        </w:rPr>
        <w:commentReference w:id="129"/>
      </w:r>
      <w:r>
        <w:t>.</w:t>
      </w:r>
    </w:p>
    <w:p w14:paraId="2289FE3C" w14:textId="77777777" w:rsidR="00EE78A6" w:rsidRDefault="00EE78A6" w:rsidP="00A019DF"/>
    <w:p w14:paraId="22EB0C2E" w14:textId="77777777" w:rsidR="00EE78A6" w:rsidRDefault="00EE78A6" w:rsidP="00A019DF">
      <w:r>
        <w:t>El estado inicial es tener todas las palabras en orden en la cola, con una pila vacía. Las transiciones que se pueden aplicar son:</w:t>
      </w:r>
    </w:p>
    <w:p w14:paraId="2E3F0605" w14:textId="77777777" w:rsidR="00EE78A6" w:rsidRPr="00C406E1" w:rsidRDefault="00EE78A6" w:rsidP="00A019DF">
      <w:pPr>
        <w:numPr>
          <w:ilvl w:val="0"/>
          <w:numId w:val="10"/>
        </w:numPr>
        <w:rPr>
          <w:sz w:val="21"/>
        </w:rPr>
      </w:pPr>
      <w:r w:rsidRPr="00C406E1">
        <w:rPr>
          <w:sz w:val="21"/>
        </w:rPr>
        <w:t>SHIFT</w:t>
      </w:r>
    </w:p>
    <w:p w14:paraId="42D6C854" w14:textId="77777777" w:rsidR="00EE78A6" w:rsidRPr="00C406E1" w:rsidRDefault="00EE78A6" w:rsidP="00A019DF">
      <w:pPr>
        <w:numPr>
          <w:ilvl w:val="0"/>
          <w:numId w:val="10"/>
        </w:numPr>
        <w:rPr>
          <w:i/>
          <w:sz w:val="21"/>
        </w:rPr>
      </w:pPr>
      <w:r w:rsidRPr="00C406E1">
        <w:rPr>
          <w:sz w:val="21"/>
        </w:rPr>
        <w:t>UNARY REDUCE</w:t>
      </w:r>
    </w:p>
    <w:p w14:paraId="44D0288A" w14:textId="77777777" w:rsidR="00EE78A6" w:rsidRPr="00C406E1" w:rsidRDefault="00EE78A6" w:rsidP="00A019DF">
      <w:pPr>
        <w:numPr>
          <w:ilvl w:val="0"/>
          <w:numId w:val="10"/>
        </w:numPr>
        <w:rPr>
          <w:i/>
          <w:sz w:val="21"/>
        </w:rPr>
      </w:pPr>
      <w:r w:rsidRPr="00C406E1">
        <w:rPr>
          <w:sz w:val="21"/>
        </w:rPr>
        <w:t>BINARY REDUCE</w:t>
      </w:r>
    </w:p>
    <w:p w14:paraId="00B010CD" w14:textId="77777777" w:rsidR="00EE78A6" w:rsidRPr="00C406E1" w:rsidRDefault="00EE78A6" w:rsidP="00A019DF">
      <w:pPr>
        <w:numPr>
          <w:ilvl w:val="0"/>
          <w:numId w:val="10"/>
        </w:numPr>
        <w:rPr>
          <w:i/>
          <w:sz w:val="21"/>
        </w:rPr>
      </w:pPr>
      <w:r w:rsidRPr="00C406E1">
        <w:rPr>
          <w:sz w:val="21"/>
        </w:rPr>
        <w:t>FINALIZE</w:t>
      </w:r>
    </w:p>
    <w:p w14:paraId="7D8133B4" w14:textId="77777777" w:rsidR="00EE78A6" w:rsidRPr="00C406E1" w:rsidRDefault="00EE78A6" w:rsidP="00A019DF">
      <w:pPr>
        <w:numPr>
          <w:ilvl w:val="0"/>
          <w:numId w:val="10"/>
        </w:numPr>
        <w:rPr>
          <w:i/>
          <w:sz w:val="21"/>
        </w:rPr>
      </w:pPr>
      <w:r w:rsidRPr="00C406E1">
        <w:rPr>
          <w:sz w:val="21"/>
        </w:rPr>
        <w:t>IDLE</w:t>
      </w:r>
    </w:p>
    <w:p w14:paraId="60A9792D" w14:textId="77777777" w:rsidR="00EE78A6" w:rsidRDefault="00EE78A6" w:rsidP="00A019DF"/>
    <w:p w14:paraId="609A913B" w14:textId="77777777" w:rsidR="00EE78A6" w:rsidRDefault="00EE78A6" w:rsidP="00A019DF">
      <w:r>
        <w:t xml:space="preserve">Las transiciones se determinan actualizando el estado actual y usando un </w:t>
      </w:r>
      <w:proofErr w:type="spellStart"/>
      <w:r>
        <w:t>perceptrón</w:t>
      </w:r>
      <w:proofErr w:type="spellEnd"/>
      <w:r>
        <w:t xml:space="preserve"> </w:t>
      </w:r>
      <w:proofErr w:type="spellStart"/>
      <w:r w:rsidR="00166D35">
        <w:t>multiclase</w:t>
      </w:r>
      <w:proofErr w:type="spellEnd"/>
      <w:r w:rsidR="00166D35">
        <w:t xml:space="preserve"> para determinar la próxima transición.</w:t>
      </w:r>
    </w:p>
    <w:p w14:paraId="24C27521" w14:textId="77777777" w:rsidR="00166D35" w:rsidRDefault="00166D35" w:rsidP="00A019DF"/>
    <w:p w14:paraId="53142DA8" w14:textId="77777777" w:rsidR="00166D35" w:rsidRDefault="00166D35" w:rsidP="00A019DF">
      <w:pPr>
        <w:rPr>
          <w:i/>
        </w:rPr>
      </w:pPr>
      <w:r>
        <w:t>El entrenamiento se realiza iterando sobre los árboles repetidamente hasta que se alcanza cierta convergencia. Lo normal es comenzar desde el estado básico y aplicar las transiciones elegidas por el analizador hasta que se obtiene una incorrecta y ya no se puede reconstruir el árbol. Las características usadas en el momento de la decisión incorrecta tienen sus pesos ajustados, con la transición correcta consiguiendo los pesos de característica aumentados y la transición incorrecta disminuyó.</w:t>
      </w:r>
    </w:p>
    <w:p w14:paraId="4828687D" w14:textId="77777777" w:rsidR="00E1716D" w:rsidRDefault="00E1716D" w:rsidP="00A019DF">
      <w:pPr>
        <w:rPr>
          <w:i/>
        </w:rPr>
      </w:pPr>
    </w:p>
    <w:p w14:paraId="513D50CF" w14:textId="77777777" w:rsidR="00E1716D" w:rsidRDefault="00E1716D" w:rsidP="00A019DF">
      <w:r>
        <w:rPr>
          <w:i/>
        </w:rPr>
        <w:t xml:space="preserve">Neural Network </w:t>
      </w:r>
      <w:proofErr w:type="spellStart"/>
      <w:r>
        <w:rPr>
          <w:i/>
        </w:rPr>
        <w:t>Dependency</w:t>
      </w:r>
      <w:proofErr w:type="spellEnd"/>
      <w:r>
        <w:rPr>
          <w:i/>
        </w:rPr>
        <w:t xml:space="preserve"> </w:t>
      </w:r>
      <w:proofErr w:type="spellStart"/>
      <w:r>
        <w:rPr>
          <w:i/>
        </w:rPr>
        <w:t>Parser</w:t>
      </w:r>
      <w:proofErr w:type="spellEnd"/>
      <w:r>
        <w:rPr>
          <w:i/>
        </w:rPr>
        <w:t xml:space="preserve">, </w:t>
      </w:r>
      <w:r>
        <w:t xml:space="preserve">este parte del analizador de </w:t>
      </w:r>
      <w:r w:rsidRPr="00E1716D">
        <w:rPr>
          <w:i/>
        </w:rPr>
        <w:t>Stanford</w:t>
      </w:r>
      <w:r>
        <w:rPr>
          <w:i/>
        </w:rPr>
        <w:t xml:space="preserve"> </w:t>
      </w:r>
      <w:proofErr w:type="spellStart"/>
      <w:r>
        <w:rPr>
          <w:i/>
        </w:rPr>
        <w:t>Dependencies</w:t>
      </w:r>
      <w:proofErr w:type="spellEnd"/>
      <w:r>
        <w:t xml:space="preserve"> solo se encuentra en desarrollo para dos lenguas, el inglés y el chino. El funcionamiento se basa en una exploración de tiempo lineal sobre las palabras de una oración. En cada paso se mantiene un </w:t>
      </w:r>
      <w:proofErr w:type="spellStart"/>
      <w:r>
        <w:rPr>
          <w:i/>
        </w:rPr>
        <w:t>parse</w:t>
      </w:r>
      <w:proofErr w:type="spellEnd"/>
      <w:r>
        <w:rPr>
          <w:i/>
        </w:rPr>
        <w:t xml:space="preserve"> </w:t>
      </w:r>
      <w:r>
        <w:t xml:space="preserve">parcial, una pila de palabras que se están procesando y un buffer con aquellas palabras que faltan por procesar. El analizador </w:t>
      </w:r>
      <w:r w:rsidR="00D6773C">
        <w:t>aplica continuamente transiciones a su estado antes de que el buffer se vacíe y el grafo de dependencias quede completo.</w:t>
      </w:r>
    </w:p>
    <w:p w14:paraId="38520764" w14:textId="77777777" w:rsidR="00D6773C" w:rsidRDefault="00D6773C" w:rsidP="00A019DF"/>
    <w:p w14:paraId="3DF25A46" w14:textId="77777777" w:rsidR="00D6773C" w:rsidRDefault="00D6773C" w:rsidP="00A019DF">
      <w:r>
        <w:t>El estado inicial es tener todas las palabras ordenadas en el buffer, con un nodo ROOT en la pila. Se pueden aplicar las siguientes transiciones:</w:t>
      </w:r>
    </w:p>
    <w:p w14:paraId="157E0C32" w14:textId="77777777" w:rsidR="00D6773C" w:rsidRPr="00C406E1" w:rsidRDefault="00D6773C" w:rsidP="00A019DF">
      <w:pPr>
        <w:numPr>
          <w:ilvl w:val="0"/>
          <w:numId w:val="10"/>
        </w:numPr>
        <w:rPr>
          <w:sz w:val="21"/>
        </w:rPr>
      </w:pPr>
      <w:r w:rsidRPr="00C406E1">
        <w:rPr>
          <w:sz w:val="21"/>
        </w:rPr>
        <w:t>LEFT-ARC</w:t>
      </w:r>
    </w:p>
    <w:p w14:paraId="1FA688B2" w14:textId="77777777" w:rsidR="00D6773C" w:rsidRPr="00C406E1" w:rsidRDefault="00D6773C" w:rsidP="00A019DF">
      <w:pPr>
        <w:numPr>
          <w:ilvl w:val="0"/>
          <w:numId w:val="10"/>
        </w:numPr>
        <w:rPr>
          <w:sz w:val="21"/>
        </w:rPr>
      </w:pPr>
      <w:r w:rsidRPr="00C406E1">
        <w:rPr>
          <w:sz w:val="21"/>
        </w:rPr>
        <w:t>RIGHT-ARC</w:t>
      </w:r>
    </w:p>
    <w:p w14:paraId="52D6E6C9" w14:textId="77777777" w:rsidR="00D6773C" w:rsidRPr="00C406E1" w:rsidRDefault="00D6773C" w:rsidP="00A019DF">
      <w:pPr>
        <w:numPr>
          <w:ilvl w:val="0"/>
          <w:numId w:val="10"/>
        </w:numPr>
        <w:rPr>
          <w:sz w:val="21"/>
        </w:rPr>
      </w:pPr>
      <w:r w:rsidRPr="00C406E1">
        <w:rPr>
          <w:sz w:val="21"/>
        </w:rPr>
        <w:t>SHIFT</w:t>
      </w:r>
    </w:p>
    <w:p w14:paraId="196089DC" w14:textId="77777777" w:rsidR="00D6773C" w:rsidRDefault="00D6773C" w:rsidP="00A019DF"/>
    <w:p w14:paraId="2795726C" w14:textId="77777777" w:rsidR="00D6773C" w:rsidRDefault="00D6773C" w:rsidP="00A019DF">
      <w:r>
        <w:t>El analizador decide entre transiciones en cada estado usado un clasificador de red neuronal. Representaciones del estado actual del analizador son proporcionadas como entradas a este clasificador, el cual elige entre las posibles transiciones.</w:t>
      </w:r>
    </w:p>
    <w:p w14:paraId="2B53673C" w14:textId="77777777" w:rsidR="00D6773C" w:rsidRDefault="00D6773C" w:rsidP="00A019DF"/>
    <w:p w14:paraId="39AC4602" w14:textId="7975B911" w:rsidR="00D6773C" w:rsidRPr="00E1716D" w:rsidRDefault="00D6773C" w:rsidP="00A019DF">
      <w:r>
        <w:t xml:space="preserve">El clasificador que alimenta el analizador </w:t>
      </w:r>
      <w:r w:rsidR="001828F4">
        <w:t>se</w:t>
      </w:r>
      <w:r>
        <w:t xml:space="preserve"> </w:t>
      </w:r>
      <w:r w:rsidR="001828F4">
        <w:t>entrena</w:t>
      </w:r>
      <w:r>
        <w:t xml:space="preserve"> </w:t>
      </w:r>
      <w:r w:rsidR="001828F4">
        <w:t xml:space="preserve">y para ello </w:t>
      </w:r>
      <w:r>
        <w:t xml:space="preserve">toma cada una de las oraciones usadas para el entrenamiento y genera muchos ejemplos </w:t>
      </w:r>
      <w:r w:rsidR="00EE78A6">
        <w:t>que indican la transición que debe hacerse en cada estado para alcanzar el análisis final correcto. Finalmente, la red neuronal se entrena con estos ejemplos.</w:t>
      </w:r>
    </w:p>
    <w:p w14:paraId="1444D2F0" w14:textId="0422191F" w:rsidR="000C0B5B" w:rsidRDefault="00836D2E" w:rsidP="00A019DF">
      <w:pPr>
        <w:pStyle w:val="Ttulo2"/>
        <w:ind w:hanging="689"/>
      </w:pPr>
      <w:bookmarkStart w:id="130" w:name="_Toc486217764"/>
      <w:r>
        <w:lastRenderedPageBreak/>
        <w:t xml:space="preserve">Google </w:t>
      </w:r>
      <w:proofErr w:type="spellStart"/>
      <w:r>
        <w:t>Dependencies</w:t>
      </w:r>
      <w:bookmarkEnd w:id="130"/>
      <w:proofErr w:type="spellEnd"/>
    </w:p>
    <w:p w14:paraId="2F5CF9E9" w14:textId="49E540BC" w:rsidR="00CF60B3" w:rsidRDefault="000C0B5B" w:rsidP="00A019DF">
      <w:commentRangeStart w:id="131"/>
      <w:r>
        <w:t>Con el propósito de aprender el lenguaje natural, Google también ha entrado en este tema creando un software de procesamiento del lenguaje extendido para multitud de lenguas, alrededor de unas setenta</w:t>
      </w:r>
      <w:r w:rsidR="00A24D00">
        <w:t xml:space="preserve">, es lo que </w:t>
      </w:r>
      <w:ins w:id="132" w:author="Rebeca de la Paz Gonzales" w:date="2017-06-24T10:54:00Z">
        <w:r w:rsidR="001C756B">
          <w:t xml:space="preserve">han denominado </w:t>
        </w:r>
      </w:ins>
      <w:r w:rsidR="00A24D00" w:rsidRPr="001F420C">
        <w:rPr>
          <w:i/>
          <w:rPrChange w:id="133" w:author="Rebeca de la Paz Gonzales" w:date="2017-06-25T16:26:00Z">
            <w:rPr/>
          </w:rPrChange>
        </w:rPr>
        <w:t>Google</w:t>
      </w:r>
      <w:r w:rsidR="00A24D00">
        <w:t xml:space="preserve"> </w:t>
      </w:r>
      <w:proofErr w:type="spellStart"/>
      <w:r w:rsidR="00A24D00" w:rsidRPr="00A24D00">
        <w:rPr>
          <w:i/>
        </w:rPr>
        <w:t>SyntaxNet</w:t>
      </w:r>
      <w:proofErr w:type="spellEnd"/>
      <w:r>
        <w:t>.</w:t>
      </w:r>
      <w:commentRangeEnd w:id="131"/>
      <w:r w:rsidR="006C198F">
        <w:rPr>
          <w:rStyle w:val="Refdecomentario"/>
        </w:rPr>
        <w:commentReference w:id="131"/>
      </w:r>
    </w:p>
    <w:p w14:paraId="1CEC2661" w14:textId="77777777" w:rsidR="00A24D00" w:rsidRDefault="00A24D00" w:rsidP="00A019DF"/>
    <w:p w14:paraId="2A891CB3" w14:textId="77777777" w:rsidR="00A24D00" w:rsidRPr="00A24D00" w:rsidRDefault="00A24D00" w:rsidP="00A019DF">
      <w:pPr>
        <w:rPr>
          <w:i/>
        </w:rPr>
      </w:pPr>
      <w:commentRangeStart w:id="134"/>
      <w:proofErr w:type="spellStart"/>
      <w:r>
        <w:rPr>
          <w:i/>
        </w:rPr>
        <w:t>SyntaxNet</w:t>
      </w:r>
      <w:proofErr w:type="spellEnd"/>
      <w:r w:rsidR="000A4622">
        <w:rPr>
          <w:i/>
        </w:rPr>
        <w:t xml:space="preserve"> </w:t>
      </w:r>
      <w:r w:rsidR="000A4622" w:rsidRPr="000A4622">
        <w:t>es un software que</w:t>
      </w:r>
      <w:r w:rsidR="000A4622">
        <w:rPr>
          <w:i/>
        </w:rPr>
        <w:t xml:space="preserve"> </w:t>
      </w:r>
      <w:r w:rsidR="000A4622" w:rsidRPr="000A4622">
        <w:t>toma</w:t>
      </w:r>
      <w:r>
        <w:t xml:space="preserve"> una frase como entrada</w:t>
      </w:r>
      <w:commentRangeEnd w:id="134"/>
      <w:r w:rsidR="006C198F">
        <w:rPr>
          <w:rStyle w:val="Refdecomentario"/>
        </w:rPr>
        <w:commentReference w:id="134"/>
      </w:r>
      <w:r>
        <w:t>,</w:t>
      </w:r>
      <w:r w:rsidR="000A4622">
        <w:t xml:space="preserve"> para la cual realiza un etiquetado de</w:t>
      </w:r>
      <w:r>
        <w:t xml:space="preserve"> cada una de las palabras de la oración con una categoría gramatical (</w:t>
      </w:r>
      <w:proofErr w:type="spellStart"/>
      <w:r>
        <w:rPr>
          <w:i/>
        </w:rPr>
        <w:t>part</w:t>
      </w:r>
      <w:proofErr w:type="spellEnd"/>
      <w:r>
        <w:rPr>
          <w:i/>
        </w:rPr>
        <w:t>-of-</w:t>
      </w:r>
      <w:proofErr w:type="spellStart"/>
      <w:r>
        <w:rPr>
          <w:i/>
        </w:rPr>
        <w:t>speech</w:t>
      </w:r>
      <w:proofErr w:type="spellEnd"/>
      <w:r>
        <w:t xml:space="preserve"> </w:t>
      </w:r>
      <w:proofErr w:type="spellStart"/>
      <w:r w:rsidRPr="00A24D00">
        <w:rPr>
          <w:i/>
        </w:rPr>
        <w:t>tag</w:t>
      </w:r>
      <w:proofErr w:type="spellEnd"/>
      <w:r>
        <w:t xml:space="preserve">), </w:t>
      </w:r>
      <w:r w:rsidR="000A4622">
        <w:t>esta categoría</w:t>
      </w:r>
      <w:r>
        <w:t xml:space="preserve"> describe la función sintáctica de la palabra y permite establecer las relaciones sintácticas entre dos palabras de una misma frase con la representación de árbol de dependencias.</w:t>
      </w:r>
    </w:p>
    <w:p w14:paraId="691EC11D" w14:textId="77777777" w:rsidR="00A24D00" w:rsidRDefault="00A24D00" w:rsidP="00A019DF"/>
    <w:p w14:paraId="5BE35751" w14:textId="77777777" w:rsidR="00A24D00" w:rsidRDefault="00A24D00" w:rsidP="00A019DF">
      <w:r>
        <w:t>Pero uno de los problemas más comunes en el lenguaje natural es la ambig</w:t>
      </w:r>
      <w:r w:rsidR="00CD1D9E">
        <w:t xml:space="preserve">üedad, por ello, los analizadores del lenguaje natural deben tener en cuenta las alternativas y encontrar la estructura que mejor se adecue el contexto de la oración. </w:t>
      </w:r>
    </w:p>
    <w:p w14:paraId="3B9999D7" w14:textId="77777777" w:rsidR="00CD1D9E" w:rsidRDefault="00CD1D9E" w:rsidP="00A019DF"/>
    <w:p w14:paraId="0EAF97AA" w14:textId="37DC6F4A" w:rsidR="00CF60B3" w:rsidRDefault="00CD1D9E" w:rsidP="00A019DF">
      <w:r>
        <w:t xml:space="preserve">Con el ejemplo, </w:t>
      </w:r>
      <w:r w:rsidRPr="00BF4FDF">
        <w:rPr>
          <w:rFonts w:ascii="Courier New" w:hAnsi="Courier New" w:cs="Courier New"/>
          <w:i/>
          <w:sz w:val="22"/>
          <w:szCs w:val="22"/>
        </w:rPr>
        <w:t xml:space="preserve">Alice </w:t>
      </w:r>
      <w:proofErr w:type="spellStart"/>
      <w:r w:rsidRPr="00BF4FDF">
        <w:rPr>
          <w:rFonts w:ascii="Courier New" w:hAnsi="Courier New" w:cs="Courier New"/>
          <w:i/>
          <w:sz w:val="22"/>
          <w:szCs w:val="22"/>
        </w:rPr>
        <w:t>drove</w:t>
      </w:r>
      <w:proofErr w:type="spellEnd"/>
      <w:r w:rsidRPr="00BF4FDF">
        <w:rPr>
          <w:rFonts w:ascii="Courier New" w:hAnsi="Courier New" w:cs="Courier New"/>
          <w:i/>
          <w:sz w:val="22"/>
          <w:szCs w:val="22"/>
        </w:rPr>
        <w:t xml:space="preserve"> </w:t>
      </w:r>
      <w:proofErr w:type="spellStart"/>
      <w:r w:rsidRPr="00BF4FDF">
        <w:rPr>
          <w:rFonts w:ascii="Courier New" w:hAnsi="Courier New" w:cs="Courier New"/>
          <w:i/>
          <w:sz w:val="22"/>
          <w:szCs w:val="22"/>
        </w:rPr>
        <w:t>down</w:t>
      </w:r>
      <w:proofErr w:type="spellEnd"/>
      <w:r w:rsidRPr="00BF4FDF">
        <w:rPr>
          <w:rFonts w:ascii="Courier New" w:hAnsi="Courier New" w:cs="Courier New"/>
          <w:i/>
          <w:sz w:val="22"/>
          <w:szCs w:val="22"/>
        </w:rPr>
        <w:t xml:space="preserve"> </w:t>
      </w:r>
      <w:proofErr w:type="spellStart"/>
      <w:r w:rsidRPr="00BF4FDF">
        <w:rPr>
          <w:rFonts w:ascii="Courier New" w:hAnsi="Courier New" w:cs="Courier New"/>
          <w:i/>
          <w:sz w:val="22"/>
          <w:szCs w:val="22"/>
        </w:rPr>
        <w:t>the</w:t>
      </w:r>
      <w:proofErr w:type="spellEnd"/>
      <w:r w:rsidRPr="00BF4FDF">
        <w:rPr>
          <w:rFonts w:ascii="Courier New" w:hAnsi="Courier New" w:cs="Courier New"/>
          <w:i/>
          <w:sz w:val="22"/>
          <w:szCs w:val="22"/>
        </w:rPr>
        <w:t xml:space="preserve"> </w:t>
      </w:r>
      <w:proofErr w:type="spellStart"/>
      <w:r w:rsidRPr="00BF4FDF">
        <w:rPr>
          <w:rFonts w:ascii="Courier New" w:hAnsi="Courier New" w:cs="Courier New"/>
          <w:i/>
          <w:sz w:val="22"/>
          <w:szCs w:val="22"/>
        </w:rPr>
        <w:t>street</w:t>
      </w:r>
      <w:proofErr w:type="spellEnd"/>
      <w:r w:rsidRPr="00BF4FDF">
        <w:rPr>
          <w:rFonts w:ascii="Courier New" w:hAnsi="Courier New" w:cs="Courier New"/>
          <w:i/>
          <w:sz w:val="22"/>
          <w:szCs w:val="22"/>
        </w:rPr>
        <w:t xml:space="preserve"> in </w:t>
      </w:r>
      <w:proofErr w:type="spellStart"/>
      <w:r w:rsidRPr="00BF4FDF">
        <w:rPr>
          <w:rFonts w:ascii="Courier New" w:hAnsi="Courier New" w:cs="Courier New"/>
          <w:i/>
          <w:sz w:val="22"/>
          <w:szCs w:val="22"/>
        </w:rPr>
        <w:t>her</w:t>
      </w:r>
      <w:proofErr w:type="spellEnd"/>
      <w:r w:rsidRPr="00BF4FDF">
        <w:rPr>
          <w:rFonts w:ascii="Courier New" w:hAnsi="Courier New" w:cs="Courier New"/>
          <w:i/>
          <w:sz w:val="22"/>
          <w:szCs w:val="22"/>
        </w:rPr>
        <w:t xml:space="preserve"> car (Alice condujo por la calle en su coche)</w:t>
      </w:r>
      <w:r>
        <w:t>, Google con su modelo de dependencias es capaz de encontrar dos posibles análisis.</w:t>
      </w:r>
    </w:p>
    <w:p w14:paraId="0159FDF9" w14:textId="4BBA6AB7" w:rsidR="00CD1D9E" w:rsidRDefault="00C406E1" w:rsidP="00A019DF">
      <w:r>
        <w:rPr>
          <w:noProof/>
          <w:lang w:val="es-ES_tradnl" w:eastAsia="es-ES_tradnl"/>
        </w:rPr>
        <mc:AlternateContent>
          <mc:Choice Requires="wps">
            <w:drawing>
              <wp:anchor distT="0" distB="0" distL="114300" distR="114300" simplePos="0" relativeHeight="251653120" behindDoc="0" locked="0" layoutInCell="1" allowOverlap="1" wp14:anchorId="5CAF3EE0" wp14:editId="5E2C22F4">
                <wp:simplePos x="0" y="0"/>
                <wp:positionH relativeFrom="column">
                  <wp:posOffset>1027644</wp:posOffset>
                </wp:positionH>
                <wp:positionV relativeFrom="paragraph">
                  <wp:posOffset>93389</wp:posOffset>
                </wp:positionV>
                <wp:extent cx="312420" cy="441960"/>
                <wp:effectExtent l="0" t="0" r="10795" b="1651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44196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400F78E3" w14:textId="77777777" w:rsidR="003F230A" w:rsidRPr="00250105" w:rsidRDefault="003F230A">
                            <w:pPr>
                              <w:rPr>
                                <w:sz w:val="36"/>
                                <w:szCs w:val="36"/>
                              </w:rPr>
                            </w:pPr>
                            <w:r>
                              <w:rPr>
                                <w:sz w:val="36"/>
                                <w:szCs w:val="36"/>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AF3EE0" id="_x0000_t202" coordsize="21600,21600" o:spt="202" path="m0,0l0,21600,21600,21600,21600,0xe">
                <v:stroke joinstyle="miter"/>
                <v:path gradientshapeok="t" o:connecttype="rect"/>
              </v:shapetype>
              <v:shape id="Text Box 2" o:spid="_x0000_s1026" type="#_x0000_t202" style="position:absolute;left:0;text-align:left;margin-left:80.9pt;margin-top:7.35pt;width:24.6pt;height:34.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">
                <v:shadow opacity="49150f"/>
                <v:textbox>
                  <w:txbxContent>
                    <w:p w14:paraId="400F78E3" w14:textId="77777777" w:rsidR="003F230A" w:rsidRPr="00250105" w:rsidRDefault="003F230A">
                      <w:pPr>
                        <w:rPr>
                          <w:sz w:val="36"/>
                          <w:szCs w:val="36"/>
                        </w:rPr>
                      </w:pPr>
                      <w:r>
                        <w:rPr>
                          <w:sz w:val="36"/>
                          <w:szCs w:val="36"/>
                        </w:rPr>
                        <w:t>1</w:t>
                      </w:r>
                    </w:p>
                  </w:txbxContent>
                </v:textbox>
              </v:shape>
            </w:pict>
          </mc:Fallback>
        </mc:AlternateContent>
      </w:r>
      <w:r>
        <w:rPr>
          <w:noProof/>
          <w:lang w:val="es-ES_tradnl" w:eastAsia="es-ES_tradnl"/>
        </w:rPr>
        <mc:AlternateContent>
          <mc:Choice Requires="wps">
            <w:drawing>
              <wp:anchor distT="0" distB="0" distL="114300" distR="114300" simplePos="0" relativeHeight="251654144" behindDoc="0" locked="0" layoutInCell="1" allowOverlap="1" wp14:anchorId="159F743A" wp14:editId="1BDE4446">
                <wp:simplePos x="0" y="0"/>
                <wp:positionH relativeFrom="column">
                  <wp:posOffset>4457096</wp:posOffset>
                </wp:positionH>
                <wp:positionV relativeFrom="paragraph">
                  <wp:posOffset>93389</wp:posOffset>
                </wp:positionV>
                <wp:extent cx="312420" cy="441960"/>
                <wp:effectExtent l="1905" t="0" r="15875" b="16510"/>
                <wp:wrapNone/>
                <wp:docPr id="2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44196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348CBB3" w14:textId="77777777" w:rsidR="003F230A" w:rsidRPr="00250105" w:rsidRDefault="003F230A" w:rsidP="00250105">
                            <w:pPr>
                              <w:rPr>
                                <w:sz w:val="36"/>
                                <w:szCs w:val="36"/>
                              </w:rPr>
                            </w:pPr>
                            <w:r>
                              <w:rPr>
                                <w:sz w:val="36"/>
                                <w:szCs w:val="36"/>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9F743A" id="Text Box 3" o:spid="_x0000_s1027" type="#_x0000_t202" style="position:absolute;left:0;text-align:left;margin-left:350.95pt;margin-top:7.35pt;width:24.6pt;height:34.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">
                <v:shadow opacity="49150f"/>
                <v:textbox>
                  <w:txbxContent>
                    <w:p w14:paraId="2348CBB3" w14:textId="77777777" w:rsidR="003F230A" w:rsidRPr="00250105" w:rsidRDefault="003F230A" w:rsidP="00250105">
                      <w:pPr>
                        <w:rPr>
                          <w:sz w:val="36"/>
                          <w:szCs w:val="36"/>
                        </w:rPr>
                      </w:pPr>
                      <w:r>
                        <w:rPr>
                          <w:sz w:val="36"/>
                          <w:szCs w:val="36"/>
                        </w:rPr>
                        <w:t>2</w:t>
                      </w:r>
                    </w:p>
                  </w:txbxContent>
                </v:textbox>
              </v:shape>
            </w:pict>
          </mc:Fallback>
        </mc:AlternateContent>
      </w:r>
    </w:p>
    <w:p w14:paraId="7470E92F" w14:textId="5B14E5A2" w:rsidR="00CD1D9E" w:rsidRDefault="00CD1D9E" w:rsidP="00A019DF"/>
    <w:p w14:paraId="2AAEA4F7" w14:textId="3A12B1F1" w:rsidR="00250105" w:rsidRDefault="00B32A16" w:rsidP="00C406E1">
      <w:pPr>
        <w:keepNext/>
        <w:jc w:val="center"/>
      </w:pPr>
      <w:r w:rsidRPr="00ED6A32">
        <w:rPr>
          <w:noProof/>
          <w:lang w:val="es-ES_tradnl" w:eastAsia="es-ES_tradnl"/>
        </w:rPr>
        <w:drawing>
          <wp:inline distT="0" distB="0" distL="0" distR="0" wp14:anchorId="4A8A361D" wp14:editId="456DD5BA">
            <wp:extent cx="4786397" cy="1011984"/>
            <wp:effectExtent l="0" t="0" r="0" b="4445"/>
            <wp:docPr id="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4846" cy="1026456"/>
                    </a:xfrm>
                    <a:prstGeom prst="rect">
                      <a:avLst/>
                    </a:prstGeom>
                    <a:noFill/>
                    <a:ln>
                      <a:noFill/>
                    </a:ln>
                  </pic:spPr>
                </pic:pic>
              </a:graphicData>
            </a:graphic>
          </wp:inline>
        </w:drawing>
      </w:r>
    </w:p>
    <w:p w14:paraId="08FB6489" w14:textId="77777777" w:rsidR="00CD1D9E" w:rsidRDefault="00250105" w:rsidP="00E62E42">
      <w:pPr>
        <w:pStyle w:val="Epgrafe"/>
      </w:pPr>
      <w:bookmarkStart w:id="135" w:name="_Toc486220521"/>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7</w:t>
      </w:r>
      <w:r>
        <w:fldChar w:fldCharType="end"/>
      </w:r>
      <w:r>
        <w:t>. Árboles de dependencia de Google</w:t>
      </w:r>
      <w:r w:rsidR="001828F4">
        <w:rPr>
          <w:rStyle w:val="Refdenotaalpie"/>
        </w:rPr>
        <w:footnoteReference w:id="6"/>
      </w:r>
      <w:bookmarkEnd w:id="135"/>
    </w:p>
    <w:p w14:paraId="2F4C9637" w14:textId="77777777" w:rsidR="00CD1D9E" w:rsidRDefault="00250105" w:rsidP="00A019DF">
      <w:r>
        <w:t xml:space="preserve">En el árbol izquierdo, se obtiene la interpretación de que Alice está conduciendo su coche, mientras que la segunda se podría tener un significado absurdo, como que la calle se encuentra situada en su coche. La ambigüedad viene dada por la preposición </w:t>
      </w:r>
      <w:r>
        <w:rPr>
          <w:i/>
        </w:rPr>
        <w:t>in</w:t>
      </w:r>
      <w:r>
        <w:t xml:space="preserve">, que </w:t>
      </w:r>
      <w:r w:rsidR="00FC3226">
        <w:t>p</w:t>
      </w:r>
      <w:r>
        <w:t xml:space="preserve">uede modificar a </w:t>
      </w:r>
      <w:r>
        <w:rPr>
          <w:i/>
        </w:rPr>
        <w:t xml:space="preserve">car </w:t>
      </w:r>
      <w:r w:rsidRPr="00250105">
        <w:t>o a</w:t>
      </w:r>
      <w:r>
        <w:rPr>
          <w:i/>
        </w:rPr>
        <w:t xml:space="preserve"> </w:t>
      </w:r>
      <w:proofErr w:type="spellStart"/>
      <w:r>
        <w:rPr>
          <w:i/>
        </w:rPr>
        <w:t>street</w:t>
      </w:r>
      <w:proofErr w:type="spellEnd"/>
      <w:r>
        <w:rPr>
          <w:i/>
        </w:rPr>
        <w:t xml:space="preserve">. </w:t>
      </w:r>
      <w:r>
        <w:t>La ambigüedad suele darse en casos más complejos que este, pues hay mucha combinación de elementos.</w:t>
      </w:r>
    </w:p>
    <w:p w14:paraId="282B8988" w14:textId="77777777" w:rsidR="00250105" w:rsidRDefault="00250105" w:rsidP="00A019DF"/>
    <w:p w14:paraId="2948002C" w14:textId="77777777" w:rsidR="00CD1D9E" w:rsidRDefault="00250105" w:rsidP="00A019DF">
      <w:r>
        <w:t xml:space="preserve">La resolución de </w:t>
      </w:r>
      <w:proofErr w:type="spellStart"/>
      <w:r>
        <w:rPr>
          <w:i/>
        </w:rPr>
        <w:t>SyntaxNet</w:t>
      </w:r>
      <w:proofErr w:type="spellEnd"/>
      <w:r>
        <w:t xml:space="preserve"> es la aplicación de redes neuronales. La oración de entrada se va procesando elemento a elemento, aplicándose reglas sucesivamente</w:t>
      </w:r>
      <w:r w:rsidR="0028584F">
        <w:t>, teniendo en cuenta los elementos ya analizados, pues la dependencia entre esos elementos puede establecer una funcionalidad u otra, de ahí la ambigüedad.</w:t>
      </w:r>
    </w:p>
    <w:p w14:paraId="4A3B62B0" w14:textId="77777777" w:rsidR="000A4622" w:rsidRDefault="000A4622" w:rsidP="00A019DF"/>
    <w:p w14:paraId="6345D772" w14:textId="77777777" w:rsidR="000A4622" w:rsidRPr="000A4622" w:rsidRDefault="000A4622" w:rsidP="00A019DF">
      <w:r>
        <w:t xml:space="preserve">También es importante decir que </w:t>
      </w:r>
      <w:proofErr w:type="spellStart"/>
      <w:r>
        <w:rPr>
          <w:i/>
        </w:rPr>
        <w:t>SyntxNet</w:t>
      </w:r>
      <w:proofErr w:type="spellEnd"/>
      <w:r>
        <w:t xml:space="preserve"> hace uso de los procesos de segmentación de texto y análisis morfológicos, los cuales se han tenido que adaptar para diferentes lenguas, ya que no se puede reutilizar directamente los desarrollos realizados para el inglés.</w:t>
      </w:r>
    </w:p>
    <w:p w14:paraId="0BE28616" w14:textId="77777777" w:rsidR="00C22EBF" w:rsidRDefault="00C22EBF" w:rsidP="00A019DF">
      <w:pPr>
        <w:rPr>
          <w:rStyle w:val="Refdecomentario"/>
        </w:rPr>
      </w:pPr>
    </w:p>
    <w:p w14:paraId="569E306C" w14:textId="77777777" w:rsidR="00FC3226" w:rsidRDefault="000A4622" w:rsidP="00A019DF">
      <w:r>
        <w:lastRenderedPageBreak/>
        <w:t>Para finalizar comentar que e</w:t>
      </w:r>
      <w:r w:rsidR="00FC3226">
        <w:t>l método de entrenamiento consiste en entrenar muchos modelos en paralelo a través del algoritmo, y cuando uno obtiene buenos resultados, se entrena a los demás modelos con opciones similares para afinar los resultados.</w:t>
      </w:r>
    </w:p>
    <w:p w14:paraId="43122E3F" w14:textId="01C99800" w:rsidR="008901E4" w:rsidRPr="008901E4" w:rsidRDefault="00836D2E" w:rsidP="00A019DF">
      <w:pPr>
        <w:pStyle w:val="Ttulo2"/>
        <w:ind w:left="0" w:firstLine="0"/>
      </w:pPr>
      <w:bookmarkStart w:id="136" w:name="_Toc486217765"/>
      <w:r>
        <w:t xml:space="preserve">Universal </w:t>
      </w:r>
      <w:proofErr w:type="spellStart"/>
      <w:r>
        <w:t>Dependencies</w:t>
      </w:r>
      <w:bookmarkEnd w:id="136"/>
      <w:proofErr w:type="spellEnd"/>
    </w:p>
    <w:p w14:paraId="2B850EF7" w14:textId="77777777" w:rsidR="00C21108" w:rsidRDefault="00C21108" w:rsidP="00A019DF">
      <w:r>
        <w:t xml:space="preserve">El formato de </w:t>
      </w:r>
      <w:r w:rsidR="00760BCA" w:rsidRPr="00760BCA">
        <w:rPr>
          <w:i/>
        </w:rPr>
        <w:t>U</w:t>
      </w:r>
      <w:r>
        <w:rPr>
          <w:i/>
        </w:rPr>
        <w:t xml:space="preserve">niversal </w:t>
      </w:r>
      <w:proofErr w:type="spellStart"/>
      <w:r w:rsidR="00760BCA">
        <w:rPr>
          <w:i/>
        </w:rPr>
        <w:t>D</w:t>
      </w:r>
      <w:r>
        <w:rPr>
          <w:i/>
        </w:rPr>
        <w:t>ependencies</w:t>
      </w:r>
      <w:proofErr w:type="spellEnd"/>
      <w:r>
        <w:t xml:space="preserve"> se basa en una visión sintáctica del lenguaje, lo que significa que las relaciones de dependencia son entre términos, es decir, palabras. </w:t>
      </w:r>
    </w:p>
    <w:p w14:paraId="2A9BD8AC" w14:textId="77777777" w:rsidR="00C21108" w:rsidRDefault="00C21108" w:rsidP="00A019DF"/>
    <w:p w14:paraId="37D40824" w14:textId="763C2AC5" w:rsidR="008048EF" w:rsidRDefault="00C21108" w:rsidP="00A019DF">
      <w:r w:rsidRPr="00B51160">
        <w:rPr>
          <w:i/>
        </w:rPr>
        <w:t xml:space="preserve">Universal </w:t>
      </w:r>
      <w:proofErr w:type="spellStart"/>
      <w:r w:rsidRPr="00B51160">
        <w:rPr>
          <w:i/>
        </w:rPr>
        <w:t>Dependencies</w:t>
      </w:r>
      <w:proofErr w:type="spellEnd"/>
      <w:r>
        <w:t xml:space="preserve"> es un proyecto en desarrollo en el que se pretende crear un </w:t>
      </w:r>
      <w:proofErr w:type="spellStart"/>
      <w:r>
        <w:t>treebank</w:t>
      </w:r>
      <w:proofErr w:type="spellEnd"/>
      <w:r>
        <w:t xml:space="preserve"> sólido para varios idiomas, </w:t>
      </w:r>
      <w:ins w:id="137" w:author="Rebeca de la Paz Gonzales" w:date="2017-06-24T10:54:00Z">
        <w:r w:rsidR="001C756B">
          <w:t xml:space="preserve">con </w:t>
        </w:r>
      </w:ins>
      <w:r>
        <w:t xml:space="preserve">el objetivo </w:t>
      </w:r>
      <w:del w:id="138" w:author="Rebeca de la Paz Gonzales" w:date="2017-06-24T10:55:00Z">
        <w:r w:rsidDel="001C756B">
          <w:delText xml:space="preserve">es </w:delText>
        </w:r>
      </w:del>
      <w:ins w:id="139" w:author="Rebeca de la Paz Gonzales" w:date="2017-06-24T10:55:00Z">
        <w:r w:rsidR="001C756B">
          <w:t xml:space="preserve">de </w:t>
        </w:r>
      </w:ins>
      <w:r>
        <w:t>facilitar el aprendizaje y análisis desde la tipología lingüística.</w:t>
      </w:r>
    </w:p>
    <w:p w14:paraId="5C4915C2" w14:textId="77777777" w:rsidR="008048EF" w:rsidRDefault="008048EF" w:rsidP="00A019DF"/>
    <w:p w14:paraId="7AD494A8" w14:textId="77777777" w:rsidR="00C21108" w:rsidRDefault="008048EF" w:rsidP="00A019DF">
      <w:r>
        <w:t xml:space="preserve">El esquema que representa las dependencias está basado en la evolución a escala global de </w:t>
      </w:r>
      <w:r w:rsidRPr="00D34E2E">
        <w:rPr>
          <w:i/>
        </w:rPr>
        <w:t xml:space="preserve">Stanford </w:t>
      </w:r>
      <w:proofErr w:type="spellStart"/>
      <w:r w:rsidRPr="00D34E2E">
        <w:rPr>
          <w:i/>
        </w:rPr>
        <w:t>Dependen</w:t>
      </w:r>
      <w:r>
        <w:t>cies</w:t>
      </w:r>
      <w:proofErr w:type="spellEnd"/>
      <w:r>
        <w:t xml:space="preserve">, </w:t>
      </w:r>
      <w:r w:rsidRPr="00D34E2E">
        <w:rPr>
          <w:i/>
        </w:rPr>
        <w:t>Google Universal</w:t>
      </w:r>
      <w:r w:rsidR="00C21108" w:rsidRPr="00D34E2E">
        <w:rPr>
          <w:i/>
        </w:rPr>
        <w:t xml:space="preserve"> </w:t>
      </w:r>
      <w:proofErr w:type="spellStart"/>
      <w:r w:rsidRPr="00D34E2E">
        <w:rPr>
          <w:i/>
        </w:rPr>
        <w:t>part</w:t>
      </w:r>
      <w:proofErr w:type="spellEnd"/>
      <w:r w:rsidRPr="00D34E2E">
        <w:rPr>
          <w:i/>
        </w:rPr>
        <w:t>-of-</w:t>
      </w:r>
      <w:proofErr w:type="spellStart"/>
      <w:r w:rsidRPr="00D34E2E">
        <w:rPr>
          <w:i/>
        </w:rPr>
        <w:t>speech</w:t>
      </w:r>
      <w:proofErr w:type="spellEnd"/>
      <w:r w:rsidRPr="00D34E2E">
        <w:rPr>
          <w:i/>
        </w:rPr>
        <w:t xml:space="preserve"> </w:t>
      </w:r>
      <w:proofErr w:type="spellStart"/>
      <w:r w:rsidRPr="00D34E2E">
        <w:rPr>
          <w:i/>
        </w:rPr>
        <w:t>tags</w:t>
      </w:r>
      <w:proofErr w:type="spellEnd"/>
      <w:r w:rsidRPr="00D34E2E">
        <w:rPr>
          <w:i/>
        </w:rPr>
        <w:t xml:space="preserve"> </w:t>
      </w:r>
      <w:r>
        <w:t xml:space="preserve">e </w:t>
      </w:r>
      <w:proofErr w:type="spellStart"/>
      <w:r w:rsidRPr="00D34E2E">
        <w:rPr>
          <w:i/>
        </w:rPr>
        <w:t>Interset</w:t>
      </w:r>
      <w:proofErr w:type="spellEnd"/>
      <w:r w:rsidRPr="00D34E2E">
        <w:rPr>
          <w:i/>
        </w:rPr>
        <w:t xml:space="preserve"> </w:t>
      </w:r>
      <w:proofErr w:type="gramStart"/>
      <w:r w:rsidRPr="00D34E2E">
        <w:rPr>
          <w:i/>
        </w:rPr>
        <w:t>Interlingua</w:t>
      </w:r>
      <w:proofErr w:type="gramEnd"/>
      <w:r>
        <w:t xml:space="preserve"> para etiquetas morfológicas.</w:t>
      </w:r>
    </w:p>
    <w:p w14:paraId="4857E16C" w14:textId="77777777" w:rsidR="00D34E2E" w:rsidRDefault="00D34E2E" w:rsidP="00A019DF"/>
    <w:p w14:paraId="6E6FD7C1" w14:textId="77777777" w:rsidR="00760BCA" w:rsidRDefault="00D34E2E" w:rsidP="00A019DF">
      <w:r>
        <w:t>El propósito fundamental de este proyecto es crear un inventario universal de etiquetas para las relaciones entre elementos y reglas</w:t>
      </w:r>
      <w:r w:rsidR="00B51160">
        <w:t>,</w:t>
      </w:r>
      <w:r>
        <w:t xml:space="preserve"> que permitan e</w:t>
      </w:r>
      <w:r w:rsidR="00B51160">
        <w:t>stablecer para numerosos idiomas</w:t>
      </w:r>
      <w:r>
        <w:t xml:space="preserve"> esas mismas etiquetas</w:t>
      </w:r>
      <w:r w:rsidR="00760BCA">
        <w:t>. Es necesario</w:t>
      </w:r>
      <w:r>
        <w:t xml:space="preserve"> ten</w:t>
      </w:r>
      <w:r w:rsidR="00760BCA">
        <w:t>er</w:t>
      </w:r>
      <w:r>
        <w:t xml:space="preserve"> en cuenta las relaciones entre palabras en los diferentes idiomas, pues no todos presentan una estructura similar, lo que implica que habrá reglas más genéricas que puedan servir en muchos de ellos, y otras que </w:t>
      </w:r>
      <w:r w:rsidR="00760BCA">
        <w:t>será necesario particularizar para</w:t>
      </w:r>
      <w:r>
        <w:t xml:space="preserve"> cada idioma</w:t>
      </w:r>
      <w:r w:rsidR="00760BCA">
        <w:t>.</w:t>
      </w:r>
    </w:p>
    <w:p w14:paraId="4947BAAB" w14:textId="0646455B" w:rsidR="004565DE" w:rsidRPr="004565DE" w:rsidRDefault="000C0B5B">
      <w:pPr>
        <w:pStyle w:val="Ttulo2"/>
        <w:ind w:left="567"/>
      </w:pPr>
      <w:bookmarkStart w:id="140" w:name="_Ref484923840"/>
      <w:bookmarkStart w:id="141" w:name="_Toc486217766"/>
      <w:r>
        <w:t>Formato</w:t>
      </w:r>
      <w:r w:rsidR="00FC3226">
        <w:t xml:space="preserve"> de representación</w:t>
      </w:r>
      <w:bookmarkEnd w:id="140"/>
      <w:bookmarkEnd w:id="141"/>
    </w:p>
    <w:p w14:paraId="0123A192" w14:textId="77777777" w:rsidR="008901E4" w:rsidRPr="008901E4" w:rsidRDefault="00166D35" w:rsidP="00A019DF">
      <w:r>
        <w:t>En el estudio de todos los modelos se han encontrado dos formatos de representación de las relaciones de dependencia a parte de los grafos dirigido</w:t>
      </w:r>
      <w:r w:rsidR="00793037">
        <w:t>s</w:t>
      </w:r>
      <w:r>
        <w:t xml:space="preserve"> comentados en apartados previos.</w:t>
      </w:r>
    </w:p>
    <w:p w14:paraId="5FD109C9" w14:textId="76D39313" w:rsidR="004565DE" w:rsidRPr="004565DE" w:rsidRDefault="000C0B5B">
      <w:pPr>
        <w:pStyle w:val="Ttulo3"/>
      </w:pPr>
      <w:bookmarkStart w:id="142" w:name="_Ref484996160"/>
      <w:bookmarkStart w:id="143" w:name="_Toc486217767"/>
      <w:r>
        <w:t>Formato Stanford</w:t>
      </w:r>
      <w:bookmarkEnd w:id="142"/>
      <w:bookmarkEnd w:id="143"/>
    </w:p>
    <w:p w14:paraId="691496EB" w14:textId="77777777" w:rsidR="008901E4" w:rsidRDefault="00166D35" w:rsidP="00F26EFE">
      <w:pPr>
        <w:ind w:left="284"/>
      </w:pPr>
      <w:r>
        <w:t>Es un formato desarrollado por la Universidad de Stanford que representa las relaciones establecidas entre palabras</w:t>
      </w:r>
      <w:r w:rsidR="00626946">
        <w:t xml:space="preserve">. Existen cinco variantes, pero </w:t>
      </w:r>
      <w:r w:rsidR="00E04096">
        <w:t>todas en definitiva siguen el mismo formato.</w:t>
      </w:r>
    </w:p>
    <w:p w14:paraId="55EEAEC1" w14:textId="77777777" w:rsidR="00E04096" w:rsidRDefault="00E04096" w:rsidP="00F26EFE">
      <w:pPr>
        <w:ind w:left="284"/>
      </w:pPr>
    </w:p>
    <w:p w14:paraId="2EF4003E" w14:textId="5E45E526" w:rsidR="00820554" w:rsidRDefault="00FC3226" w:rsidP="00F26EFE">
      <w:pPr>
        <w:ind w:left="284"/>
      </w:pPr>
      <w:r>
        <w:t>Cada relación se representa en texto plano como</w:t>
      </w:r>
      <w:r w:rsidR="00E04096">
        <w:t>:</w:t>
      </w:r>
      <w:r w:rsidR="00820554">
        <w:t xml:space="preserve"> </w:t>
      </w:r>
    </w:p>
    <w:p w14:paraId="61BA1D05" w14:textId="77777777" w:rsidR="00E04096" w:rsidRPr="00820554" w:rsidRDefault="00E04096" w:rsidP="00F26EFE">
      <w:pPr>
        <w:ind w:left="284" w:firstLine="595"/>
      </w:pPr>
      <w:proofErr w:type="spellStart"/>
      <w:r>
        <w:rPr>
          <w:b/>
          <w:i/>
        </w:rPr>
        <w:t>nombre_relación</w:t>
      </w:r>
      <w:proofErr w:type="spellEnd"/>
      <w:r>
        <w:rPr>
          <w:b/>
          <w:i/>
        </w:rPr>
        <w:t xml:space="preserve"> (principal</w:t>
      </w:r>
      <w:r w:rsidR="00AF4FB3">
        <w:rPr>
          <w:b/>
          <w:i/>
        </w:rPr>
        <w:t xml:space="preserve"> - posición</w:t>
      </w:r>
      <w:r>
        <w:rPr>
          <w:b/>
          <w:i/>
        </w:rPr>
        <w:t>, dependiente</w:t>
      </w:r>
      <w:r w:rsidR="00AF4FB3">
        <w:rPr>
          <w:b/>
          <w:i/>
        </w:rPr>
        <w:t xml:space="preserve"> - posición</w:t>
      </w:r>
      <w:r>
        <w:rPr>
          <w:b/>
          <w:i/>
        </w:rPr>
        <w:t>)</w:t>
      </w:r>
    </w:p>
    <w:p w14:paraId="3BF82222" w14:textId="77777777" w:rsidR="00E04096" w:rsidRDefault="00E04096" w:rsidP="00F26EFE">
      <w:pPr>
        <w:ind w:left="284"/>
        <w:rPr>
          <w:b/>
          <w:i/>
        </w:rPr>
      </w:pPr>
    </w:p>
    <w:p w14:paraId="3942399C" w14:textId="77777777" w:rsidR="00E04096" w:rsidRDefault="00E04096" w:rsidP="00F26EFE">
      <w:pPr>
        <w:ind w:left="284"/>
      </w:pPr>
      <w:r>
        <w:t>Tanto el principal como el dependiente son palabras de la oración junto con el índice que indica la posición que ocupa ese término dentro de la frase. Esta representación también se ha adaptado al formato XML, el cual nos recuerda más a un árbol.</w:t>
      </w:r>
    </w:p>
    <w:p w14:paraId="3CA8E58C" w14:textId="77777777" w:rsidR="00E04096" w:rsidRDefault="00E04096" w:rsidP="00F26EFE">
      <w:pPr>
        <w:ind w:left="284"/>
      </w:pPr>
    </w:p>
    <w:p w14:paraId="367AF777" w14:textId="77777777" w:rsidR="00E04096" w:rsidRDefault="00E04096" w:rsidP="00F26EFE">
      <w:pPr>
        <w:ind w:left="284"/>
      </w:pPr>
      <w:r>
        <w:t xml:space="preserve">La diferencia entre las cinco variantes existentes es como se nombra a la funcionalidad o etiqueta de relación entre el </w:t>
      </w:r>
      <w:r w:rsidR="0091414F">
        <w:t xml:space="preserve">término </w:t>
      </w:r>
      <w:r>
        <w:t xml:space="preserve">principal y el dependiente, pues para Stanford existen diversas formas de </w:t>
      </w:r>
      <w:r w:rsidR="0091414F">
        <w:t>representar esa etiqueta, dependiendo de cuanta información se quiera mostrar en ésta.</w:t>
      </w:r>
    </w:p>
    <w:p w14:paraId="26744E46" w14:textId="77777777" w:rsidR="0091414F" w:rsidRDefault="0091414F" w:rsidP="00F26EFE">
      <w:pPr>
        <w:ind w:left="284"/>
      </w:pPr>
    </w:p>
    <w:p w14:paraId="56EB9631" w14:textId="77777777" w:rsidR="00DD5295" w:rsidRDefault="0091414F" w:rsidP="00F26EFE">
      <w:pPr>
        <w:ind w:left="284"/>
      </w:pPr>
      <w:r>
        <w:t>Ahora se mostrará un ejemplo con el formato básico para la siguiente frase</w:t>
      </w:r>
      <w:r w:rsidR="006E1D05">
        <w:t>, junto con la representación en forma de grafo</w:t>
      </w:r>
      <w:r>
        <w:t xml:space="preserve">: </w:t>
      </w:r>
    </w:p>
    <w:p w14:paraId="26EDA993" w14:textId="77777777" w:rsidR="00DD5295" w:rsidRPr="00C22EBF" w:rsidRDefault="00DD5295" w:rsidP="006B18BA">
      <w:pPr>
        <w:rPr>
          <w:sz w:val="22"/>
        </w:rPr>
      </w:pPr>
    </w:p>
    <w:p w14:paraId="068F22BB" w14:textId="77777777" w:rsidR="0091414F" w:rsidRPr="00AF30E6" w:rsidRDefault="0091414F" w:rsidP="00F26EFE">
      <w:pPr>
        <w:ind w:left="284"/>
        <w:rPr>
          <w:rFonts w:ascii="Courier New" w:hAnsi="Courier New" w:cs="Courier New"/>
          <w:sz w:val="22"/>
          <w:szCs w:val="22"/>
          <w:lang w:val="en"/>
        </w:rPr>
      </w:pPr>
      <w:commentRangeStart w:id="144"/>
      <w:commentRangeStart w:id="145"/>
      <w:r w:rsidRPr="00AF30E6">
        <w:rPr>
          <w:i/>
          <w:sz w:val="22"/>
          <w:szCs w:val="22"/>
          <w:lang w:val="en"/>
        </w:rPr>
        <w:lastRenderedPageBreak/>
        <w:t>“</w:t>
      </w:r>
      <w:r w:rsidRPr="00AF30E6">
        <w:rPr>
          <w:rFonts w:ascii="Courier New" w:hAnsi="Courier New" w:cs="Courier New"/>
          <w:i/>
          <w:sz w:val="22"/>
          <w:szCs w:val="22"/>
          <w:lang w:val="en"/>
        </w:rPr>
        <w:t>Bell, a company which is based in LA, makes and distributes computer products.”</w:t>
      </w:r>
      <w:commentRangeEnd w:id="144"/>
      <w:r w:rsidR="00EC6C26" w:rsidRPr="00AF30E6">
        <w:rPr>
          <w:rStyle w:val="Refdecomentario"/>
          <w:sz w:val="22"/>
          <w:szCs w:val="22"/>
        </w:rPr>
        <w:commentReference w:id="144"/>
      </w:r>
      <w:commentRangeEnd w:id="145"/>
      <w:r w:rsidR="00EC6C26" w:rsidRPr="00AF30E6">
        <w:rPr>
          <w:rStyle w:val="Refdecomentario"/>
          <w:sz w:val="22"/>
          <w:szCs w:val="22"/>
        </w:rPr>
        <w:commentReference w:id="145"/>
      </w:r>
      <w:r w:rsidR="001828F4" w:rsidRPr="00AF30E6">
        <w:rPr>
          <w:rStyle w:val="Refdenotaalpie"/>
          <w:rFonts w:ascii="Courier New" w:hAnsi="Courier New" w:cs="Courier New"/>
          <w:sz w:val="22"/>
          <w:szCs w:val="22"/>
        </w:rPr>
        <w:footnoteReference w:id="7"/>
      </w:r>
    </w:p>
    <w:p w14:paraId="3C34077F" w14:textId="77777777" w:rsidR="00CA3794" w:rsidRPr="00AF30E6" w:rsidRDefault="00CA3794" w:rsidP="006B18BA">
      <w:pPr>
        <w:rPr>
          <w:i/>
          <w:sz w:val="22"/>
          <w:szCs w:val="22"/>
          <w:lang w:val="en"/>
        </w:rPr>
      </w:pPr>
    </w:p>
    <w:p w14:paraId="33106961" w14:textId="77777777" w:rsidR="00CA3794" w:rsidRPr="00AF30E6" w:rsidRDefault="00CA3794" w:rsidP="006B18BA">
      <w:pPr>
        <w:rPr>
          <w:rFonts w:ascii="Courier New" w:hAnsi="Courier New" w:cs="Courier New"/>
          <w:sz w:val="22"/>
          <w:szCs w:val="22"/>
          <w:lang w:val="en"/>
        </w:rPr>
      </w:pPr>
      <w:r w:rsidRPr="00AF30E6">
        <w:rPr>
          <w:sz w:val="22"/>
          <w:szCs w:val="22"/>
          <w:lang w:val="en"/>
        </w:rPr>
        <w:tab/>
      </w:r>
      <w:proofErr w:type="spellStart"/>
      <w:r w:rsidRPr="00AF30E6">
        <w:rPr>
          <w:rFonts w:ascii="Courier New" w:hAnsi="Courier New" w:cs="Courier New"/>
          <w:sz w:val="22"/>
          <w:szCs w:val="22"/>
          <w:lang w:val="en"/>
        </w:rPr>
        <w:t>nsubj</w:t>
      </w:r>
      <w:proofErr w:type="spellEnd"/>
      <w:r w:rsidRPr="00AF30E6">
        <w:rPr>
          <w:rFonts w:ascii="Courier New" w:hAnsi="Courier New" w:cs="Courier New"/>
          <w:sz w:val="22"/>
          <w:szCs w:val="22"/>
          <w:lang w:val="en"/>
        </w:rPr>
        <w:t>(makes-11, Bell-1)</w:t>
      </w:r>
    </w:p>
    <w:p w14:paraId="17A78AB4" w14:textId="77777777" w:rsidR="00CA3794" w:rsidRPr="00AF30E6" w:rsidRDefault="00CA3794" w:rsidP="006B18BA">
      <w:pPr>
        <w:ind w:left="708"/>
        <w:rPr>
          <w:rFonts w:ascii="Courier New" w:hAnsi="Courier New" w:cs="Courier New"/>
          <w:sz w:val="22"/>
          <w:szCs w:val="22"/>
          <w:lang w:val="en"/>
        </w:rPr>
      </w:pPr>
      <w:proofErr w:type="spellStart"/>
      <w:r w:rsidRPr="00AF30E6">
        <w:rPr>
          <w:rFonts w:ascii="Courier New" w:hAnsi="Courier New" w:cs="Courier New"/>
          <w:sz w:val="22"/>
          <w:szCs w:val="22"/>
          <w:lang w:val="en"/>
        </w:rPr>
        <w:t>det</w:t>
      </w:r>
      <w:proofErr w:type="spellEnd"/>
      <w:r w:rsidRPr="00AF30E6">
        <w:rPr>
          <w:rFonts w:ascii="Courier New" w:hAnsi="Courier New" w:cs="Courier New"/>
          <w:sz w:val="22"/>
          <w:szCs w:val="22"/>
          <w:lang w:val="en"/>
        </w:rPr>
        <w:t>(company-4, a-3)</w:t>
      </w:r>
    </w:p>
    <w:p w14:paraId="1180D46A" w14:textId="77777777" w:rsidR="00CA3794" w:rsidRPr="00AF30E6" w:rsidRDefault="00CA3794" w:rsidP="006B18BA">
      <w:pPr>
        <w:ind w:left="708"/>
        <w:rPr>
          <w:rFonts w:ascii="Courier New" w:hAnsi="Courier New" w:cs="Courier New"/>
          <w:sz w:val="22"/>
          <w:szCs w:val="22"/>
          <w:lang w:val="en"/>
        </w:rPr>
      </w:pPr>
      <w:proofErr w:type="spellStart"/>
      <w:r w:rsidRPr="00AF30E6">
        <w:rPr>
          <w:rFonts w:ascii="Courier New" w:hAnsi="Courier New" w:cs="Courier New"/>
          <w:sz w:val="22"/>
          <w:szCs w:val="22"/>
          <w:lang w:val="en"/>
        </w:rPr>
        <w:t>appos</w:t>
      </w:r>
      <w:proofErr w:type="spellEnd"/>
      <w:r w:rsidRPr="00AF30E6">
        <w:rPr>
          <w:rFonts w:ascii="Courier New" w:hAnsi="Courier New" w:cs="Courier New"/>
          <w:sz w:val="22"/>
          <w:szCs w:val="22"/>
          <w:lang w:val="en"/>
        </w:rPr>
        <w:t>(Bell-1, company-4)</w:t>
      </w:r>
    </w:p>
    <w:p w14:paraId="1661A2C1" w14:textId="77777777" w:rsidR="00CA3794" w:rsidRPr="00AF30E6" w:rsidRDefault="00CA3794" w:rsidP="006B18BA">
      <w:pPr>
        <w:ind w:left="708"/>
        <w:rPr>
          <w:rFonts w:ascii="Courier New" w:hAnsi="Courier New" w:cs="Courier New"/>
          <w:sz w:val="22"/>
          <w:szCs w:val="22"/>
          <w:lang w:val="en"/>
        </w:rPr>
      </w:pPr>
      <w:proofErr w:type="spellStart"/>
      <w:r w:rsidRPr="00AF30E6">
        <w:rPr>
          <w:rFonts w:ascii="Courier New" w:hAnsi="Courier New" w:cs="Courier New"/>
          <w:sz w:val="22"/>
          <w:szCs w:val="22"/>
          <w:lang w:val="en"/>
        </w:rPr>
        <w:t>nsubjpass</w:t>
      </w:r>
      <w:proofErr w:type="spellEnd"/>
      <w:r w:rsidRPr="00AF30E6">
        <w:rPr>
          <w:rFonts w:ascii="Courier New" w:hAnsi="Courier New" w:cs="Courier New"/>
          <w:sz w:val="22"/>
          <w:szCs w:val="22"/>
          <w:lang w:val="en"/>
        </w:rPr>
        <w:t>(based-7, which-5)</w:t>
      </w:r>
    </w:p>
    <w:p w14:paraId="3AAD7B17" w14:textId="77777777" w:rsidR="00CA3794" w:rsidRPr="00AF30E6" w:rsidRDefault="00CA3794" w:rsidP="006B18BA">
      <w:pPr>
        <w:ind w:left="708"/>
        <w:rPr>
          <w:rFonts w:ascii="Courier New" w:hAnsi="Courier New" w:cs="Courier New"/>
          <w:sz w:val="22"/>
          <w:szCs w:val="22"/>
          <w:lang w:val="en"/>
        </w:rPr>
      </w:pPr>
      <w:proofErr w:type="spellStart"/>
      <w:r w:rsidRPr="00AF30E6">
        <w:rPr>
          <w:rFonts w:ascii="Courier New" w:hAnsi="Courier New" w:cs="Courier New"/>
          <w:sz w:val="22"/>
          <w:szCs w:val="22"/>
          <w:lang w:val="en"/>
        </w:rPr>
        <w:t>auxpass</w:t>
      </w:r>
      <w:proofErr w:type="spellEnd"/>
      <w:r w:rsidRPr="00AF30E6">
        <w:rPr>
          <w:rFonts w:ascii="Courier New" w:hAnsi="Courier New" w:cs="Courier New"/>
          <w:sz w:val="22"/>
          <w:szCs w:val="22"/>
          <w:lang w:val="en"/>
        </w:rPr>
        <w:t>(based-7, is-6)</w:t>
      </w:r>
    </w:p>
    <w:p w14:paraId="2C57E4F1" w14:textId="77777777" w:rsidR="00CA3794" w:rsidRPr="00AF30E6" w:rsidRDefault="00CA3794" w:rsidP="006B18BA">
      <w:pPr>
        <w:ind w:left="708"/>
        <w:rPr>
          <w:rFonts w:ascii="Courier New" w:hAnsi="Courier New" w:cs="Courier New"/>
          <w:sz w:val="22"/>
          <w:szCs w:val="22"/>
          <w:lang w:val="en"/>
        </w:rPr>
      </w:pPr>
      <w:proofErr w:type="spellStart"/>
      <w:r w:rsidRPr="00AF30E6">
        <w:rPr>
          <w:rFonts w:ascii="Courier New" w:hAnsi="Courier New" w:cs="Courier New"/>
          <w:sz w:val="22"/>
          <w:szCs w:val="22"/>
          <w:lang w:val="en"/>
        </w:rPr>
        <w:t>rcmod</w:t>
      </w:r>
      <w:proofErr w:type="spellEnd"/>
      <w:r w:rsidRPr="00AF30E6">
        <w:rPr>
          <w:rFonts w:ascii="Courier New" w:hAnsi="Courier New" w:cs="Courier New"/>
          <w:sz w:val="22"/>
          <w:szCs w:val="22"/>
          <w:lang w:val="en"/>
        </w:rPr>
        <w:t>(company-4, based-7)</w:t>
      </w:r>
    </w:p>
    <w:p w14:paraId="42F6C53F" w14:textId="77777777" w:rsidR="00CA3794" w:rsidRPr="00AF30E6" w:rsidRDefault="00CA3794" w:rsidP="006B18BA">
      <w:pPr>
        <w:ind w:left="708"/>
        <w:rPr>
          <w:rFonts w:ascii="Courier New" w:hAnsi="Courier New" w:cs="Courier New"/>
          <w:sz w:val="22"/>
          <w:szCs w:val="22"/>
          <w:lang w:val="en"/>
        </w:rPr>
      </w:pPr>
      <w:r w:rsidRPr="00AF30E6">
        <w:rPr>
          <w:rFonts w:ascii="Courier New" w:hAnsi="Courier New" w:cs="Courier New"/>
          <w:sz w:val="22"/>
          <w:szCs w:val="22"/>
          <w:lang w:val="en"/>
        </w:rPr>
        <w:t>prep(based-7, in-8)</w:t>
      </w:r>
    </w:p>
    <w:p w14:paraId="0FF9D79C" w14:textId="77777777" w:rsidR="00CA3794" w:rsidRPr="00AF30E6" w:rsidRDefault="00CA3794" w:rsidP="006B18BA">
      <w:pPr>
        <w:ind w:left="708"/>
        <w:rPr>
          <w:rFonts w:ascii="Courier New" w:hAnsi="Courier New" w:cs="Courier New"/>
          <w:sz w:val="22"/>
          <w:szCs w:val="22"/>
          <w:lang w:val="en"/>
        </w:rPr>
      </w:pPr>
      <w:proofErr w:type="spellStart"/>
      <w:r w:rsidRPr="00AF30E6">
        <w:rPr>
          <w:rFonts w:ascii="Courier New" w:hAnsi="Courier New" w:cs="Courier New"/>
          <w:sz w:val="22"/>
          <w:szCs w:val="22"/>
          <w:lang w:val="en"/>
        </w:rPr>
        <w:t>pobj</w:t>
      </w:r>
      <w:proofErr w:type="spellEnd"/>
      <w:r w:rsidRPr="00AF30E6">
        <w:rPr>
          <w:rFonts w:ascii="Courier New" w:hAnsi="Courier New" w:cs="Courier New"/>
          <w:sz w:val="22"/>
          <w:szCs w:val="22"/>
          <w:lang w:val="en"/>
        </w:rPr>
        <w:t>(in-8, LA-9)</w:t>
      </w:r>
    </w:p>
    <w:p w14:paraId="7ED1275A" w14:textId="77777777" w:rsidR="00CA3794" w:rsidRPr="00AF30E6" w:rsidRDefault="00CA3794" w:rsidP="006B18BA">
      <w:pPr>
        <w:ind w:left="708"/>
        <w:rPr>
          <w:rFonts w:ascii="Courier New" w:hAnsi="Courier New" w:cs="Courier New"/>
          <w:sz w:val="22"/>
          <w:szCs w:val="22"/>
          <w:lang w:val="en"/>
        </w:rPr>
      </w:pPr>
      <w:r w:rsidRPr="00AF30E6">
        <w:rPr>
          <w:rFonts w:ascii="Courier New" w:hAnsi="Courier New" w:cs="Courier New"/>
          <w:sz w:val="22"/>
          <w:szCs w:val="22"/>
          <w:lang w:val="en"/>
        </w:rPr>
        <w:t>root(ROOT-0, makes-11)</w:t>
      </w:r>
    </w:p>
    <w:p w14:paraId="38DFA3ED" w14:textId="77777777" w:rsidR="00CA3794" w:rsidRPr="00AF30E6" w:rsidRDefault="00CA3794" w:rsidP="006B18BA">
      <w:pPr>
        <w:ind w:left="708"/>
        <w:rPr>
          <w:rFonts w:ascii="Courier New" w:hAnsi="Courier New" w:cs="Courier New"/>
          <w:sz w:val="22"/>
          <w:szCs w:val="22"/>
          <w:lang w:val="en"/>
        </w:rPr>
      </w:pPr>
      <w:r w:rsidRPr="00AF30E6">
        <w:rPr>
          <w:rFonts w:ascii="Courier New" w:hAnsi="Courier New" w:cs="Courier New"/>
          <w:sz w:val="22"/>
          <w:szCs w:val="22"/>
          <w:lang w:val="en"/>
        </w:rPr>
        <w:t>cc(makes-11, and-12)</w:t>
      </w:r>
    </w:p>
    <w:p w14:paraId="76A09B3A" w14:textId="77777777" w:rsidR="00CA3794" w:rsidRPr="00AF30E6" w:rsidRDefault="00CA3794" w:rsidP="006B18BA">
      <w:pPr>
        <w:ind w:left="708"/>
        <w:rPr>
          <w:rFonts w:ascii="Courier New" w:hAnsi="Courier New" w:cs="Courier New"/>
          <w:sz w:val="22"/>
          <w:szCs w:val="22"/>
          <w:lang w:val="en"/>
        </w:rPr>
      </w:pPr>
      <w:proofErr w:type="spellStart"/>
      <w:r w:rsidRPr="00AF30E6">
        <w:rPr>
          <w:rFonts w:ascii="Courier New" w:hAnsi="Courier New" w:cs="Courier New"/>
          <w:sz w:val="22"/>
          <w:szCs w:val="22"/>
          <w:lang w:val="en"/>
        </w:rPr>
        <w:t>conj</w:t>
      </w:r>
      <w:proofErr w:type="spellEnd"/>
      <w:r w:rsidRPr="00AF30E6">
        <w:rPr>
          <w:rFonts w:ascii="Courier New" w:hAnsi="Courier New" w:cs="Courier New"/>
          <w:sz w:val="22"/>
          <w:szCs w:val="22"/>
          <w:lang w:val="en"/>
        </w:rPr>
        <w:t>(makes-11, distributes-13)</w:t>
      </w:r>
    </w:p>
    <w:p w14:paraId="0A700200" w14:textId="77777777" w:rsidR="00CA3794" w:rsidRPr="00AF30E6" w:rsidRDefault="00CA3794" w:rsidP="006B18BA">
      <w:pPr>
        <w:ind w:left="708"/>
        <w:rPr>
          <w:rFonts w:ascii="Courier New" w:hAnsi="Courier New" w:cs="Courier New"/>
          <w:sz w:val="22"/>
          <w:szCs w:val="22"/>
          <w:lang w:val="en"/>
        </w:rPr>
      </w:pPr>
      <w:proofErr w:type="spellStart"/>
      <w:r w:rsidRPr="00AF30E6">
        <w:rPr>
          <w:rFonts w:ascii="Courier New" w:hAnsi="Courier New" w:cs="Courier New"/>
          <w:sz w:val="22"/>
          <w:szCs w:val="22"/>
          <w:lang w:val="en"/>
        </w:rPr>
        <w:t>nn</w:t>
      </w:r>
      <w:proofErr w:type="spellEnd"/>
      <w:r w:rsidRPr="00AF30E6">
        <w:rPr>
          <w:rFonts w:ascii="Courier New" w:hAnsi="Courier New" w:cs="Courier New"/>
          <w:sz w:val="22"/>
          <w:szCs w:val="22"/>
          <w:lang w:val="en"/>
        </w:rPr>
        <w:t>(products-15, computer-14)</w:t>
      </w:r>
    </w:p>
    <w:p w14:paraId="06096C48" w14:textId="77777777" w:rsidR="00CA3794" w:rsidRPr="00AF30E6" w:rsidRDefault="00CA3794" w:rsidP="006B18BA">
      <w:pPr>
        <w:ind w:left="708"/>
        <w:rPr>
          <w:rFonts w:ascii="Courier New" w:hAnsi="Courier New" w:cs="Courier New"/>
          <w:sz w:val="22"/>
          <w:szCs w:val="22"/>
        </w:rPr>
      </w:pPr>
      <w:proofErr w:type="spellStart"/>
      <w:proofErr w:type="gramStart"/>
      <w:r w:rsidRPr="00AF30E6">
        <w:rPr>
          <w:rFonts w:ascii="Courier New" w:hAnsi="Courier New" w:cs="Courier New"/>
          <w:sz w:val="22"/>
          <w:szCs w:val="22"/>
        </w:rPr>
        <w:t>dobj</w:t>
      </w:r>
      <w:proofErr w:type="spellEnd"/>
      <w:r w:rsidRPr="00AF30E6">
        <w:rPr>
          <w:rFonts w:ascii="Courier New" w:hAnsi="Courier New" w:cs="Courier New"/>
          <w:sz w:val="22"/>
          <w:szCs w:val="22"/>
        </w:rPr>
        <w:t>(</w:t>
      </w:r>
      <w:proofErr w:type="gramEnd"/>
      <w:r w:rsidRPr="00AF30E6">
        <w:rPr>
          <w:rFonts w:ascii="Courier New" w:hAnsi="Courier New" w:cs="Courier New"/>
          <w:sz w:val="22"/>
          <w:szCs w:val="22"/>
        </w:rPr>
        <w:t>makes-11, products-15)</w:t>
      </w:r>
    </w:p>
    <w:p w14:paraId="393CCF90" w14:textId="77777777" w:rsidR="00C22EBF" w:rsidRPr="00C22EBF" w:rsidRDefault="00C22EBF" w:rsidP="006B18BA">
      <w:pPr>
        <w:ind w:left="708"/>
        <w:rPr>
          <w:rFonts w:ascii="Courier New" w:hAnsi="Courier New" w:cs="Courier New"/>
          <w:sz w:val="21"/>
          <w:szCs w:val="22"/>
        </w:rPr>
      </w:pPr>
    </w:p>
    <w:p w14:paraId="328BB510" w14:textId="77777777" w:rsidR="00957217" w:rsidRDefault="00957217" w:rsidP="006B18BA">
      <w:pPr>
        <w:ind w:left="708"/>
        <w:rPr>
          <w:rFonts w:ascii="Courier New" w:hAnsi="Courier New" w:cs="Courier New"/>
          <w:sz w:val="22"/>
          <w:szCs w:val="22"/>
        </w:rPr>
      </w:pPr>
    </w:p>
    <w:p w14:paraId="7C52862C" w14:textId="19FE9D8F" w:rsidR="00B878C4" w:rsidRPr="00B878C4" w:rsidRDefault="00B878C4" w:rsidP="006D3C16">
      <w:r w:rsidRPr="007B3F7C">
        <w:rPr>
          <w:noProof/>
          <w:lang w:val="es-ES_tradnl" w:eastAsia="es-ES_tradnl"/>
        </w:rPr>
        <w:drawing>
          <wp:inline distT="0" distB="0" distL="0" distR="0" wp14:anchorId="57EF24E1" wp14:editId="76498B61">
            <wp:extent cx="5579745" cy="1261745"/>
            <wp:effectExtent l="0" t="0" r="825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pdf"/>
                    <pic:cNvPicPr/>
                  </pic:nvPicPr>
                  <pic:blipFill>
                    <a:blip r:embed="rId32">
                      <a:extLst>
                        <a:ext uri="{28A0092B-C50C-407E-A947-70E740481C1C}">
                          <a14:useLocalDpi xmlns:a14="http://schemas.microsoft.com/office/drawing/2010/main" val="0"/>
                        </a:ext>
                      </a:extLst>
                    </a:blip>
                    <a:stretch>
                      <a:fillRect/>
                    </a:stretch>
                  </pic:blipFill>
                  <pic:spPr>
                    <a:xfrm>
                      <a:off x="0" y="0"/>
                      <a:ext cx="5579745" cy="1261745"/>
                    </a:xfrm>
                    <a:prstGeom prst="rect">
                      <a:avLst/>
                    </a:prstGeom>
                  </pic:spPr>
                </pic:pic>
              </a:graphicData>
            </a:graphic>
          </wp:inline>
        </w:drawing>
      </w:r>
    </w:p>
    <w:p w14:paraId="75BA71A3" w14:textId="77777777" w:rsidR="00957217" w:rsidRPr="001828F4" w:rsidRDefault="00872590" w:rsidP="00872590">
      <w:pPr>
        <w:pStyle w:val="Epgrafe"/>
      </w:pPr>
      <w:bookmarkStart w:id="146" w:name="_Toc486220522"/>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8</w:t>
      </w:r>
      <w:r>
        <w:fldChar w:fldCharType="end"/>
      </w:r>
      <w:r>
        <w:t xml:space="preserve">. Representación del ejemplo de </w:t>
      </w:r>
      <w:r w:rsidRPr="00872590">
        <w:rPr>
          <w:i/>
        </w:rPr>
        <w:t xml:space="preserve">Stanford </w:t>
      </w:r>
      <w:proofErr w:type="spellStart"/>
      <w:r w:rsidRPr="00872590">
        <w:rPr>
          <w:i/>
        </w:rPr>
        <w:t>Dependencies</w:t>
      </w:r>
      <w:proofErr w:type="spellEnd"/>
      <w:r w:rsidR="001828F4">
        <w:rPr>
          <w:i/>
        </w:rPr>
        <w:t xml:space="preserve"> </w:t>
      </w:r>
      <w:r w:rsidR="001828F4">
        <w:t xml:space="preserve">generada con </w:t>
      </w:r>
      <w:proofErr w:type="spellStart"/>
      <w:r w:rsidR="001828F4">
        <w:t>Graphviz</w:t>
      </w:r>
      <w:bookmarkEnd w:id="146"/>
      <w:proofErr w:type="spellEnd"/>
    </w:p>
    <w:p w14:paraId="6820BEB9" w14:textId="6CF38AD2" w:rsidR="00CA3794" w:rsidRPr="00C22EBF" w:rsidRDefault="00CA3794" w:rsidP="00C22EBF">
      <w:pPr>
        <w:ind w:left="284"/>
        <w:rPr>
          <w:rFonts w:ascii="Courier New" w:hAnsi="Courier New" w:cs="Courier New"/>
          <w:sz w:val="22"/>
          <w:szCs w:val="22"/>
        </w:rPr>
      </w:pPr>
      <w:r w:rsidRPr="00CA3794">
        <w:t>Cada una de las relaciones indica la funcionalidad como primer elemento que se muestra, después entre paréntesis se encuentran los elementos relacionados</w:t>
      </w:r>
      <w:r w:rsidR="00F86D0E">
        <w:t xml:space="preserve">, primero se muestra la palabra, después </w:t>
      </w:r>
      <w:r w:rsidRPr="00CA3794">
        <w:t xml:space="preserve">la posición que ocupa </w:t>
      </w:r>
      <w:r w:rsidR="00F86D0E">
        <w:t xml:space="preserve">ésta </w:t>
      </w:r>
      <w:r w:rsidRPr="00CA3794">
        <w:t>dentro de la oración</w:t>
      </w:r>
      <w:r w:rsidR="006B18BA">
        <w:t xml:space="preserve">, es necesario tener en cuenta los signos de puntuación, en el ejemplo, </w:t>
      </w:r>
      <w:proofErr w:type="spellStart"/>
      <w:r w:rsidR="006B18BA" w:rsidRPr="006B18BA">
        <w:rPr>
          <w:i/>
        </w:rPr>
        <w:t>makes</w:t>
      </w:r>
      <w:proofErr w:type="spellEnd"/>
      <w:r w:rsidR="006B18BA">
        <w:t xml:space="preserve"> tiene como índice el 11 porque es su lugar en la frase</w:t>
      </w:r>
      <w:r w:rsidR="00772C4A">
        <w:t>, habiendo contado previamente las dos comas</w:t>
      </w:r>
      <w:r w:rsidRPr="00CA3794">
        <w:t>.</w:t>
      </w:r>
    </w:p>
    <w:p w14:paraId="2FCCC532" w14:textId="49A8C707" w:rsidR="008901E4" w:rsidRDefault="000C0B5B" w:rsidP="00C22EBF">
      <w:pPr>
        <w:pStyle w:val="Ttulo3"/>
      </w:pPr>
      <w:bookmarkStart w:id="147" w:name="_Toc486217768"/>
      <w:r>
        <w:t xml:space="preserve">Formato </w:t>
      </w:r>
      <w:proofErr w:type="spellStart"/>
      <w:r>
        <w:t>CoNLL</w:t>
      </w:r>
      <w:bookmarkEnd w:id="147"/>
      <w:proofErr w:type="spellEnd"/>
    </w:p>
    <w:p w14:paraId="5DB5D598" w14:textId="77777777" w:rsidR="008E363B" w:rsidRPr="008E363B" w:rsidRDefault="008E363B" w:rsidP="00F26EFE">
      <w:pPr>
        <w:ind w:left="284"/>
      </w:pPr>
      <w:r>
        <w:t xml:space="preserve">Esta representación de las relaciones de dependencias ha sido creada por uno de los proyectos citados anteriormente, </w:t>
      </w:r>
      <w:r w:rsidRPr="008E363B">
        <w:rPr>
          <w:i/>
        </w:rPr>
        <w:t xml:space="preserve">Universal </w:t>
      </w:r>
      <w:proofErr w:type="spellStart"/>
      <w:r w:rsidRPr="008E363B">
        <w:rPr>
          <w:i/>
        </w:rPr>
        <w:t>Dependencies</w:t>
      </w:r>
      <w:proofErr w:type="spellEnd"/>
      <w:r>
        <w:rPr>
          <w:i/>
        </w:rPr>
        <w:t xml:space="preserve">. </w:t>
      </w:r>
      <w:r>
        <w:t xml:space="preserve">Además, es necesario decir que el trabajo de Google utiliza este formato y que Stanford llega a utilizarlo también, aunque este da preferencia al tipo de representación que ellos desarrollaron. </w:t>
      </w:r>
    </w:p>
    <w:p w14:paraId="23D01E88" w14:textId="77777777" w:rsidR="008E363B" w:rsidRDefault="008E363B" w:rsidP="00F26EFE">
      <w:pPr>
        <w:ind w:left="284"/>
      </w:pPr>
    </w:p>
    <w:p w14:paraId="023019FB" w14:textId="77777777" w:rsidR="00F86D0E" w:rsidRDefault="00F86D0E" w:rsidP="00F26EFE">
      <w:pPr>
        <w:ind w:left="284"/>
      </w:pPr>
      <w:r>
        <w:t>Consiste en generar por cada oración una pequeña tabla sobre las relaciones que existen en ella. A diferencia del formato usado por la Universidad de Stanford, se incluyen otros campos, que dan información adicional sobre cada una de las palabras.</w:t>
      </w:r>
    </w:p>
    <w:p w14:paraId="0A616C1B" w14:textId="77777777" w:rsidR="00F86D0E" w:rsidRDefault="00F86D0E" w:rsidP="00F26EFE">
      <w:pPr>
        <w:ind w:left="284"/>
      </w:pPr>
    </w:p>
    <w:p w14:paraId="567D0AF2" w14:textId="77777777" w:rsidR="00F86D0E" w:rsidRDefault="00F86D0E" w:rsidP="00C22EBF">
      <w:pPr>
        <w:ind w:left="284"/>
      </w:pPr>
      <w:r>
        <w:t>Los campos de los que consta esta tabla son:</w:t>
      </w:r>
    </w:p>
    <w:p w14:paraId="1619CD29" w14:textId="77777777" w:rsidR="00F86D0E" w:rsidRDefault="00F86D0E" w:rsidP="00F26EFE">
      <w:pPr>
        <w:numPr>
          <w:ilvl w:val="0"/>
          <w:numId w:val="16"/>
        </w:numPr>
        <w:ind w:left="993"/>
      </w:pPr>
      <w:r>
        <w:t>ID</w:t>
      </w:r>
      <w:r w:rsidR="00E5236A">
        <w:t>: posición que ocupa la palabra dentro de la oración</w:t>
      </w:r>
    </w:p>
    <w:p w14:paraId="76E04D9F" w14:textId="77777777" w:rsidR="00F86D0E" w:rsidRDefault="00F86D0E" w:rsidP="00F26EFE">
      <w:pPr>
        <w:numPr>
          <w:ilvl w:val="0"/>
          <w:numId w:val="16"/>
        </w:numPr>
        <w:ind w:left="993"/>
      </w:pPr>
      <w:r>
        <w:t>FORM</w:t>
      </w:r>
      <w:r w:rsidR="00E5236A">
        <w:t>: forma de la palabra</w:t>
      </w:r>
    </w:p>
    <w:p w14:paraId="160EC1A7" w14:textId="77777777" w:rsidR="00F86D0E" w:rsidRDefault="00F86D0E" w:rsidP="00F26EFE">
      <w:pPr>
        <w:numPr>
          <w:ilvl w:val="0"/>
          <w:numId w:val="16"/>
        </w:numPr>
        <w:ind w:left="993"/>
      </w:pPr>
      <w:r>
        <w:t>LEM</w:t>
      </w:r>
      <w:r w:rsidR="00E5236A">
        <w:t>M</w:t>
      </w:r>
      <w:r>
        <w:t>A</w:t>
      </w:r>
      <w:r w:rsidR="00E5236A">
        <w:t>: lema de la forma de la palabra</w:t>
      </w:r>
    </w:p>
    <w:p w14:paraId="4F27E4EE" w14:textId="77777777" w:rsidR="00F86D0E" w:rsidRPr="006D3C16" w:rsidRDefault="00F86D0E" w:rsidP="00F26EFE">
      <w:pPr>
        <w:numPr>
          <w:ilvl w:val="0"/>
          <w:numId w:val="16"/>
        </w:numPr>
        <w:ind w:left="993"/>
        <w:rPr>
          <w:lang w:val="en"/>
        </w:rPr>
      </w:pPr>
      <w:r w:rsidRPr="006D3C16">
        <w:rPr>
          <w:lang w:val="en"/>
        </w:rPr>
        <w:lastRenderedPageBreak/>
        <w:t>UP</w:t>
      </w:r>
      <w:r w:rsidR="00E5236A" w:rsidRPr="006D3C16">
        <w:rPr>
          <w:lang w:val="en"/>
        </w:rPr>
        <w:t xml:space="preserve">OSTAG: </w:t>
      </w:r>
      <w:proofErr w:type="spellStart"/>
      <w:r w:rsidR="00E5236A" w:rsidRPr="006D3C16">
        <w:rPr>
          <w:lang w:val="en"/>
        </w:rPr>
        <w:t>etiqueta</w:t>
      </w:r>
      <w:proofErr w:type="spellEnd"/>
      <w:r w:rsidR="00E5236A" w:rsidRPr="006D3C16">
        <w:rPr>
          <w:lang w:val="en"/>
        </w:rPr>
        <w:t xml:space="preserve"> universal part-of-speech</w:t>
      </w:r>
    </w:p>
    <w:p w14:paraId="48866051" w14:textId="77777777" w:rsidR="00F86D0E" w:rsidRDefault="00F86D0E" w:rsidP="00F26EFE">
      <w:pPr>
        <w:numPr>
          <w:ilvl w:val="0"/>
          <w:numId w:val="16"/>
        </w:numPr>
        <w:ind w:left="993"/>
      </w:pPr>
      <w:r>
        <w:t xml:space="preserve">XPOSTAG: </w:t>
      </w:r>
      <w:r w:rsidR="00E5236A">
        <w:t>etiqueta propia de cada idioma</w:t>
      </w:r>
    </w:p>
    <w:p w14:paraId="6629E5CE" w14:textId="77777777" w:rsidR="00F86D0E" w:rsidRDefault="00FC2310" w:rsidP="00F26EFE">
      <w:pPr>
        <w:numPr>
          <w:ilvl w:val="0"/>
          <w:numId w:val="16"/>
        </w:numPr>
        <w:ind w:left="993"/>
      </w:pPr>
      <w:r>
        <w:t>FEATS</w:t>
      </w:r>
      <w:r w:rsidR="00F86D0E">
        <w:t xml:space="preserve">: </w:t>
      </w:r>
      <w:r w:rsidR="00E5236A">
        <w:t>lista de características morfológicas proporcionadas por el inventario universal o que defina la propia lengua.</w:t>
      </w:r>
    </w:p>
    <w:p w14:paraId="7061FCA1" w14:textId="77777777" w:rsidR="00F86D0E" w:rsidRDefault="00FC2310" w:rsidP="00F26EFE">
      <w:pPr>
        <w:numPr>
          <w:ilvl w:val="0"/>
          <w:numId w:val="16"/>
        </w:numPr>
        <w:ind w:left="993"/>
      </w:pPr>
      <w:r>
        <w:t>HEAD</w:t>
      </w:r>
      <w:r w:rsidR="00E5236A">
        <w:t xml:space="preserve">: posición del elemento </w:t>
      </w:r>
      <w:r w:rsidR="008E363B">
        <w:t xml:space="preserve">con el que se establece la relación </w:t>
      </w:r>
    </w:p>
    <w:p w14:paraId="7A25A2CC" w14:textId="77777777" w:rsidR="00DD5295" w:rsidRPr="008E363B" w:rsidRDefault="008E363B" w:rsidP="00F26EFE">
      <w:pPr>
        <w:numPr>
          <w:ilvl w:val="0"/>
          <w:numId w:val="16"/>
        </w:numPr>
        <w:ind w:left="993"/>
      </w:pPr>
      <w:r>
        <w:t>DE</w:t>
      </w:r>
      <w:r w:rsidR="00FC2310">
        <w:t>PREL:</w:t>
      </w:r>
      <w:r>
        <w:t xml:space="preserve"> etiqueta que indica la relación de dependencia establecida con el elemento indicador por </w:t>
      </w:r>
      <w:r>
        <w:rPr>
          <w:i/>
        </w:rPr>
        <w:t>HEAD.</w:t>
      </w:r>
    </w:p>
    <w:p w14:paraId="10E3651F" w14:textId="77777777" w:rsidR="008E363B" w:rsidRDefault="008E363B" w:rsidP="00F26EFE">
      <w:pPr>
        <w:ind w:left="284"/>
      </w:pPr>
    </w:p>
    <w:p w14:paraId="7EAB1739" w14:textId="77777777" w:rsidR="008E363B" w:rsidRPr="008E363B" w:rsidRDefault="008E363B" w:rsidP="00F26EFE">
      <w:pPr>
        <w:ind w:left="284"/>
      </w:pPr>
      <w:r>
        <w:t xml:space="preserve">A </w:t>
      </w:r>
      <w:r w:rsidRPr="008E363B">
        <w:t xml:space="preserve">continuación, un ejemplo con el formato establecido por </w:t>
      </w:r>
      <w:r w:rsidRPr="008E363B">
        <w:rPr>
          <w:i/>
        </w:rPr>
        <w:t xml:space="preserve">Universal </w:t>
      </w:r>
      <w:proofErr w:type="spellStart"/>
      <w:r w:rsidRPr="008E363B">
        <w:rPr>
          <w:i/>
        </w:rPr>
        <w:t>Dependencies</w:t>
      </w:r>
      <w:proofErr w:type="spellEnd"/>
      <w:r w:rsidRPr="008E363B">
        <w:t>, para la oración:</w:t>
      </w:r>
      <w:r w:rsidRPr="008E363B">
        <w:rPr>
          <w:rFonts w:ascii="Courier New" w:hAnsi="Courier New" w:cs="Courier New"/>
          <w:i/>
          <w:sz w:val="22"/>
          <w:szCs w:val="22"/>
        </w:rPr>
        <w:t xml:space="preserve"> </w:t>
      </w:r>
      <w:commentRangeStart w:id="148"/>
      <w:r w:rsidRPr="008E363B">
        <w:rPr>
          <w:rFonts w:ascii="Courier New" w:hAnsi="Courier New" w:cs="Courier New"/>
          <w:i/>
          <w:sz w:val="22"/>
          <w:szCs w:val="22"/>
        </w:rPr>
        <w:t>“</w:t>
      </w:r>
      <w:proofErr w:type="spellStart"/>
      <w:r w:rsidRPr="008E363B">
        <w:rPr>
          <w:rFonts w:ascii="Courier New" w:hAnsi="Courier New" w:cs="Courier New"/>
          <w:i/>
          <w:sz w:val="22"/>
          <w:szCs w:val="22"/>
        </w:rPr>
        <w:t>They</w:t>
      </w:r>
      <w:proofErr w:type="spellEnd"/>
      <w:r w:rsidRPr="008E363B">
        <w:rPr>
          <w:rFonts w:ascii="Courier New" w:hAnsi="Courier New" w:cs="Courier New"/>
          <w:i/>
          <w:sz w:val="22"/>
          <w:szCs w:val="22"/>
        </w:rPr>
        <w:t xml:space="preserve"> </w:t>
      </w:r>
      <w:proofErr w:type="spellStart"/>
      <w:r w:rsidRPr="008E363B">
        <w:rPr>
          <w:rFonts w:ascii="Courier New" w:hAnsi="Courier New" w:cs="Courier New"/>
          <w:i/>
          <w:sz w:val="22"/>
          <w:szCs w:val="22"/>
        </w:rPr>
        <w:t>buy</w:t>
      </w:r>
      <w:proofErr w:type="spellEnd"/>
      <w:r w:rsidRPr="008E363B">
        <w:rPr>
          <w:rFonts w:ascii="Courier New" w:hAnsi="Courier New" w:cs="Courier New"/>
          <w:i/>
          <w:sz w:val="22"/>
          <w:szCs w:val="22"/>
        </w:rPr>
        <w:t xml:space="preserve"> and </w:t>
      </w:r>
      <w:proofErr w:type="spellStart"/>
      <w:r w:rsidRPr="008E363B">
        <w:rPr>
          <w:rFonts w:ascii="Courier New" w:hAnsi="Courier New" w:cs="Courier New"/>
          <w:i/>
          <w:sz w:val="22"/>
          <w:szCs w:val="22"/>
        </w:rPr>
        <w:t>sell</w:t>
      </w:r>
      <w:proofErr w:type="spellEnd"/>
      <w:r w:rsidRPr="008E363B">
        <w:rPr>
          <w:rFonts w:ascii="Courier New" w:hAnsi="Courier New" w:cs="Courier New"/>
          <w:i/>
          <w:sz w:val="22"/>
          <w:szCs w:val="22"/>
        </w:rPr>
        <w:t xml:space="preserve"> </w:t>
      </w:r>
      <w:proofErr w:type="spellStart"/>
      <w:r w:rsidRPr="008E363B">
        <w:rPr>
          <w:rFonts w:ascii="Courier New" w:hAnsi="Courier New" w:cs="Courier New"/>
          <w:i/>
          <w:sz w:val="22"/>
          <w:szCs w:val="22"/>
        </w:rPr>
        <w:t>books</w:t>
      </w:r>
      <w:proofErr w:type="spellEnd"/>
      <w:r w:rsidRPr="008E363B">
        <w:rPr>
          <w:rFonts w:ascii="Courier New" w:hAnsi="Courier New" w:cs="Courier New"/>
          <w:i/>
          <w:sz w:val="22"/>
          <w:szCs w:val="22"/>
        </w:rPr>
        <w:t>.”</w:t>
      </w:r>
      <w:commentRangeEnd w:id="148"/>
      <w:r w:rsidR="00EC6C26">
        <w:rPr>
          <w:rStyle w:val="Refdecomentario"/>
        </w:rPr>
        <w:commentReference w:id="148"/>
      </w:r>
      <w:r w:rsidR="001828F4">
        <w:rPr>
          <w:rStyle w:val="Refdenotaalpie"/>
        </w:rPr>
        <w:footnoteReference w:id="8"/>
      </w:r>
    </w:p>
    <w:p w14:paraId="04A6D20F" w14:textId="77777777" w:rsidR="00836D2E" w:rsidRPr="00836D2E" w:rsidRDefault="00836D2E" w:rsidP="00A019DF"/>
    <w:p w14:paraId="0ED52FBE" w14:textId="77777777" w:rsidR="008E363B" w:rsidRDefault="00B32A16" w:rsidP="00B236D2">
      <w:pPr>
        <w:keepNext/>
        <w:jc w:val="center"/>
      </w:pPr>
      <w:bookmarkStart w:id="149" w:name="figuras"/>
      <w:r w:rsidRPr="00F153EC">
        <w:rPr>
          <w:noProof/>
          <w:lang w:val="es-ES_tradnl" w:eastAsia="es-ES_tradnl"/>
        </w:rPr>
        <w:drawing>
          <wp:inline distT="0" distB="0" distL="0" distR="0" wp14:anchorId="60FA8B0A" wp14:editId="2A61B459">
            <wp:extent cx="4433337" cy="930466"/>
            <wp:effectExtent l="0" t="0" r="12065" b="9525"/>
            <wp:docPr id="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45504" cy="933020"/>
                    </a:xfrm>
                    <a:prstGeom prst="rect">
                      <a:avLst/>
                    </a:prstGeom>
                    <a:noFill/>
                    <a:ln>
                      <a:noFill/>
                    </a:ln>
                  </pic:spPr>
                </pic:pic>
              </a:graphicData>
            </a:graphic>
          </wp:inline>
        </w:drawing>
      </w:r>
      <w:bookmarkEnd w:id="149"/>
    </w:p>
    <w:p w14:paraId="23953888" w14:textId="1161478E" w:rsidR="00E76656" w:rsidRPr="006B18BA" w:rsidRDefault="008E363B" w:rsidP="006B18BA">
      <w:pPr>
        <w:pStyle w:val="Epgrafe"/>
        <w:rPr>
          <w:i/>
        </w:rPr>
      </w:pPr>
      <w:bookmarkStart w:id="150" w:name="_Ref484918632"/>
      <w:bookmarkStart w:id="151" w:name="_Toc486220523"/>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9</w:t>
      </w:r>
      <w:r>
        <w:fldChar w:fldCharType="end"/>
      </w:r>
      <w:bookmarkEnd w:id="150"/>
      <w:r>
        <w:t>. Representación de</w:t>
      </w:r>
      <w:r w:rsidR="001828F4">
        <w:t xml:space="preserve"> las relaciones de dependencias con formato </w:t>
      </w:r>
      <w:proofErr w:type="spellStart"/>
      <w:r w:rsidR="001828F4">
        <w:t>CoNLL</w:t>
      </w:r>
      <w:proofErr w:type="spellEnd"/>
      <w:r w:rsidR="001828F4">
        <w:t xml:space="preserve"> de</w:t>
      </w:r>
      <w:r>
        <w:t xml:space="preserve"> </w:t>
      </w:r>
      <w:r>
        <w:rPr>
          <w:i/>
        </w:rPr>
        <w:t xml:space="preserve">Universal </w:t>
      </w:r>
      <w:proofErr w:type="spellStart"/>
      <w:r>
        <w:rPr>
          <w:i/>
        </w:rPr>
        <w:t>Dependencies</w:t>
      </w:r>
      <w:proofErr w:type="spellEnd"/>
      <w:ins w:id="152" w:author="Rebeca de la Paz Gonzales" w:date="2017-06-24T10:56:00Z">
        <w:r w:rsidR="004565DE">
          <w:rPr>
            <w:rStyle w:val="Refdenotaalpie"/>
            <w:i/>
          </w:rPr>
          <w:footnoteReference w:id="9"/>
        </w:r>
      </w:ins>
      <w:bookmarkEnd w:id="151"/>
    </w:p>
    <w:p w14:paraId="2EA68F33" w14:textId="77777777" w:rsidR="00E76656" w:rsidRDefault="00E76656" w:rsidP="00F26EFE">
      <w:pPr>
        <w:pStyle w:val="Epgrafe"/>
        <w:ind w:left="284"/>
        <w:jc w:val="both"/>
        <w:rPr>
          <w:b w:val="0"/>
        </w:rPr>
      </w:pPr>
      <w:r w:rsidRPr="006B18BA">
        <w:rPr>
          <w:b w:val="0"/>
        </w:rPr>
        <w:t>Aquí se puede ver la representación en forma de grafo del resultado tras aplicar el modelo de gramática de dependencias.</w:t>
      </w:r>
    </w:p>
    <w:p w14:paraId="19F9BDA5" w14:textId="7B43222D" w:rsidR="00B878C4" w:rsidRDefault="00B878C4" w:rsidP="006D3C16">
      <w:r w:rsidRPr="007B3F7C">
        <w:rPr>
          <w:noProof/>
          <w:lang w:val="es-ES_tradnl" w:eastAsia="es-ES_tradnl"/>
        </w:rPr>
        <w:drawing>
          <wp:inline distT="0" distB="0" distL="0" distR="0" wp14:anchorId="59830524" wp14:editId="02ECB9D7">
            <wp:extent cx="5575300" cy="647700"/>
            <wp:effectExtent l="0" t="0" r="12700"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pdf"/>
                    <pic:cNvPicPr/>
                  </pic:nvPicPr>
                  <pic:blipFill>
                    <a:blip r:embed="rId34">
                      <a:extLst>
                        <a:ext uri="{28A0092B-C50C-407E-A947-70E740481C1C}">
                          <a14:useLocalDpi xmlns:a14="http://schemas.microsoft.com/office/drawing/2010/main" val="0"/>
                        </a:ext>
                      </a:extLst>
                    </a:blip>
                    <a:stretch>
                      <a:fillRect/>
                    </a:stretch>
                  </pic:blipFill>
                  <pic:spPr>
                    <a:xfrm>
                      <a:off x="0" y="0"/>
                      <a:ext cx="5575300" cy="647700"/>
                    </a:xfrm>
                    <a:prstGeom prst="rect">
                      <a:avLst/>
                    </a:prstGeom>
                  </pic:spPr>
                </pic:pic>
              </a:graphicData>
            </a:graphic>
          </wp:inline>
        </w:drawing>
      </w:r>
    </w:p>
    <w:p w14:paraId="4EFA931C" w14:textId="77777777" w:rsidR="00B878C4" w:rsidRDefault="00B878C4" w:rsidP="006D3C16"/>
    <w:p w14:paraId="457A563E" w14:textId="7E6212A9" w:rsidR="00004631" w:rsidRDefault="008B00AF" w:rsidP="00004631">
      <w:pPr>
        <w:pStyle w:val="Epgrafe"/>
      </w:pPr>
      <w:bookmarkStart w:id="154" w:name="_Toc486220524"/>
      <w:r>
        <w:t xml:space="preserve">Figura </w:t>
      </w:r>
      <w:r>
        <w:fldChar w:fldCharType="begin"/>
      </w:r>
      <w:r>
        <w:instrText xml:space="preserve"> SEQ Figura \* ARABIC </w:instrText>
      </w:r>
      <w:r>
        <w:fldChar w:fldCharType="separate"/>
      </w:r>
      <w:r w:rsidR="004802B5">
        <w:rPr>
          <w:noProof/>
        </w:rPr>
        <w:t>10</w:t>
      </w:r>
      <w:r>
        <w:fldChar w:fldCharType="end"/>
      </w:r>
      <w:r>
        <w:t xml:space="preserve">. </w:t>
      </w:r>
      <w:r w:rsidRPr="00913A19">
        <w:t xml:space="preserve">Representación de grafo del ejemplo de Universal </w:t>
      </w:r>
      <w:proofErr w:type="spellStart"/>
      <w:r w:rsidRPr="00913A19">
        <w:t>Dependencies</w:t>
      </w:r>
      <w:proofErr w:type="spellEnd"/>
      <w:r w:rsidRPr="00913A19">
        <w:t xml:space="preserve"> generada con </w:t>
      </w:r>
      <w:proofErr w:type="spellStart"/>
      <w:r w:rsidRPr="00913A19">
        <w:t>Graphviz</w:t>
      </w:r>
      <w:bookmarkEnd w:id="154"/>
      <w:proofErr w:type="spellEnd"/>
    </w:p>
    <w:p w14:paraId="7C59DC6E" w14:textId="58C0F2CC" w:rsidR="00B236D2" w:rsidRDefault="00B236D2">
      <w:pPr>
        <w:jc w:val="left"/>
      </w:pPr>
      <w:r>
        <w:br w:type="page"/>
      </w:r>
      <w:bookmarkStart w:id="155" w:name="_GoBack"/>
      <w:bookmarkEnd w:id="155"/>
    </w:p>
    <w:p w14:paraId="014B68E3" w14:textId="1EF3E9F4" w:rsidR="001828F4" w:rsidDel="00C21E29" w:rsidRDefault="001828F4">
      <w:pPr>
        <w:pStyle w:val="Epgrafe"/>
        <w:jc w:val="both"/>
        <w:rPr>
          <w:del w:id="156" w:author="Rebeca de la Paz Gonzales" w:date="2017-06-26T01:57:00Z"/>
        </w:rPr>
        <w:pPrChange w:id="157" w:author="Rebeca de la Paz Gonzales" w:date="2017-06-26T01:57:00Z">
          <w:pPr>
            <w:pStyle w:val="Epgrafe"/>
          </w:pPr>
        </w:pPrChange>
      </w:pPr>
      <w:bookmarkStart w:id="158" w:name="_Toc486205776"/>
      <w:bookmarkStart w:id="159" w:name="_Toc486217344"/>
      <w:bookmarkStart w:id="160" w:name="_Toc486217769"/>
      <w:bookmarkEnd w:id="158"/>
      <w:bookmarkEnd w:id="159"/>
      <w:bookmarkEnd w:id="160"/>
    </w:p>
    <w:p w14:paraId="2FF46D62" w14:textId="3D6B5996" w:rsidR="007C3D8F" w:rsidRPr="003B4822" w:rsidRDefault="007C3D8F" w:rsidP="00A019DF">
      <w:pPr>
        <w:pStyle w:val="Ttulo1"/>
      </w:pPr>
      <w:bookmarkStart w:id="161" w:name="_Toc485833392"/>
      <w:bookmarkStart w:id="162" w:name="_Toc486061855"/>
      <w:bookmarkStart w:id="163" w:name="_Toc486061906"/>
      <w:bookmarkStart w:id="164" w:name="fig01"/>
      <w:bookmarkStart w:id="165" w:name="_Toc141673841"/>
      <w:bookmarkStart w:id="166" w:name="_Toc141695056"/>
      <w:bookmarkStart w:id="167" w:name="_Toc141698101"/>
      <w:bookmarkStart w:id="168" w:name="_Toc141698280"/>
      <w:bookmarkStart w:id="169" w:name="_Toc141673842"/>
      <w:bookmarkStart w:id="170" w:name="_Toc141695057"/>
      <w:bookmarkStart w:id="171" w:name="_Toc141698102"/>
      <w:bookmarkStart w:id="172" w:name="_Toc141698281"/>
      <w:bookmarkStart w:id="173" w:name="_Toc141673843"/>
      <w:bookmarkStart w:id="174" w:name="_Toc141695058"/>
      <w:bookmarkStart w:id="175" w:name="_Toc141698103"/>
      <w:bookmarkStart w:id="176" w:name="_Toc141698282"/>
      <w:bookmarkStart w:id="177" w:name="_Toc141673855"/>
      <w:bookmarkStart w:id="178" w:name="_Toc141673865"/>
      <w:bookmarkStart w:id="179" w:name="_Toc141695077"/>
      <w:bookmarkStart w:id="180" w:name="_Toc141698120"/>
      <w:bookmarkStart w:id="181" w:name="_Toc141698299"/>
      <w:bookmarkStart w:id="182" w:name="_Toc141698459"/>
      <w:bookmarkStart w:id="183" w:name="_Toc141698626"/>
      <w:bookmarkStart w:id="184" w:name="_Toc141698793"/>
      <w:bookmarkStart w:id="185" w:name="_Toc141698942"/>
      <w:bookmarkStart w:id="186" w:name="_Toc141699111"/>
      <w:bookmarkStart w:id="187" w:name="_Toc141699279"/>
      <w:bookmarkStart w:id="188" w:name="_Toc141773898"/>
      <w:bookmarkStart w:id="189" w:name="_Toc141774068"/>
      <w:bookmarkStart w:id="190" w:name="_Toc48621777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commentRangeStart w:id="191"/>
      <w:r w:rsidRPr="003B4822">
        <w:t>Diseño</w:t>
      </w:r>
      <w:commentRangeEnd w:id="191"/>
      <w:r w:rsidR="00E2785B">
        <w:rPr>
          <w:rStyle w:val="Refdecomentario"/>
          <w:rFonts w:ascii="Times New Roman" w:hAnsi="Times New Roman" w:cs="Times New Roman"/>
          <w:b w:val="0"/>
          <w:bCs w:val="0"/>
          <w:kern w:val="0"/>
        </w:rPr>
        <w:commentReference w:id="191"/>
      </w:r>
      <w:bookmarkEnd w:id="190"/>
    </w:p>
    <w:p w14:paraId="4F151C85" w14:textId="77777777" w:rsidR="002556F8" w:rsidRDefault="009F4817" w:rsidP="00A019DF">
      <w:pPr>
        <w:pStyle w:val="Ttulo2"/>
        <w:ind w:left="709" w:hanging="567"/>
      </w:pPr>
      <w:bookmarkStart w:id="192" w:name="_Toc486217771"/>
      <w:r>
        <w:t>Análisis</w:t>
      </w:r>
      <w:bookmarkEnd w:id="192"/>
    </w:p>
    <w:p w14:paraId="676E573B" w14:textId="1AA6D62D" w:rsidR="00FA0E40" w:rsidRDefault="00E1310A" w:rsidP="00A019DF">
      <w:pPr>
        <w:ind w:left="142"/>
      </w:pPr>
      <w:commentRangeStart w:id="193"/>
      <w:r>
        <w:t xml:space="preserve">Para </w:t>
      </w:r>
      <w:del w:id="194" w:author="Rebeca de la Paz Gonzales" w:date="2017-06-25T16:27:00Z">
        <w:r w:rsidDel="001F420C">
          <w:delText>el desarrollo del algo</w:delText>
        </w:r>
      </w:del>
      <w:ins w:id="195" w:author="Rebeca de la Paz Gonzales" w:date="2017-06-25T16:27:00Z">
        <w:r w:rsidR="001F420C">
          <w:t xml:space="preserve">la implementación </w:t>
        </w:r>
      </w:ins>
      <w:del w:id="196" w:author="Rebeca de la Paz Gonzales" w:date="2017-06-25T16:27:00Z">
        <w:r w:rsidDel="001F420C">
          <w:delText xml:space="preserve">ritmo </w:delText>
        </w:r>
      </w:del>
      <w:r>
        <w:t xml:space="preserve">ha sido necesario estudiar la estructura que presentan los árboles de constituyentes que forman el </w:t>
      </w:r>
      <w:proofErr w:type="spellStart"/>
      <w:r>
        <w:t>treebank</w:t>
      </w:r>
      <w:proofErr w:type="spellEnd"/>
      <w:r>
        <w:t>,</w:t>
      </w:r>
      <w:commentRangeEnd w:id="193"/>
      <w:r w:rsidR="00E2785B">
        <w:rPr>
          <w:rStyle w:val="Refdecomentario"/>
        </w:rPr>
        <w:commentReference w:id="193"/>
      </w:r>
      <w:r>
        <w:t xml:space="preserve"> pues para poder hacer la transformación de un modelo a otro se tendrán que recorrer estos árboles,</w:t>
      </w:r>
      <w:r w:rsidR="00BF4FDF">
        <w:t xml:space="preserve"> para</w:t>
      </w:r>
      <w:r>
        <w:t xml:space="preserve"> poder acceder a cada uno de los elementos que lo componen.</w:t>
      </w:r>
    </w:p>
    <w:p w14:paraId="03F7E5C9" w14:textId="0D734734" w:rsidR="00B236D2" w:rsidRDefault="00B236D2" w:rsidP="00A019DF">
      <w:pPr>
        <w:ind w:left="142"/>
      </w:pPr>
      <w:r>
        <w:rPr>
          <w:noProof/>
          <w:lang w:val="es-ES_tradnl" w:eastAsia="es-ES_tradnl"/>
        </w:rPr>
        <w:drawing>
          <wp:anchor distT="0" distB="0" distL="114300" distR="114300" simplePos="0" relativeHeight="251664384" behindDoc="0" locked="0" layoutInCell="1" allowOverlap="1" wp14:anchorId="0DE2F2CD" wp14:editId="3823AB72">
            <wp:simplePos x="0" y="0"/>
            <wp:positionH relativeFrom="column">
              <wp:posOffset>115570</wp:posOffset>
            </wp:positionH>
            <wp:positionV relativeFrom="paragraph">
              <wp:posOffset>102870</wp:posOffset>
            </wp:positionV>
            <wp:extent cx="1143000" cy="2853055"/>
            <wp:effectExtent l="0" t="0" r="0" b="0"/>
            <wp:wrapSquare wrapText="bothSides"/>
            <wp:docPr id="1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43000" cy="285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7084A" w14:textId="4B91C58F" w:rsidR="00B236D2" w:rsidRDefault="00B236D2" w:rsidP="00A019DF">
      <w:pPr>
        <w:ind w:left="142"/>
      </w:pPr>
    </w:p>
    <w:p w14:paraId="0F156FF1" w14:textId="02F7925C" w:rsidR="00997908" w:rsidRDefault="00997908" w:rsidP="00A019DF">
      <w:pPr>
        <w:ind w:left="142"/>
      </w:pPr>
    </w:p>
    <w:p w14:paraId="44742D8B" w14:textId="4D30CF16" w:rsidR="00997908" w:rsidRDefault="00997908" w:rsidP="00A019DF">
      <w:pPr>
        <w:ind w:left="142"/>
      </w:pPr>
      <w:r>
        <w:t xml:space="preserve">Aunque no solo se ha estudiado </w:t>
      </w:r>
      <w:ins w:id="197" w:author="Rebeca de la Paz Gonzales" w:date="2017-06-24T10:57:00Z">
        <w:r w:rsidR="004565DE">
          <w:t xml:space="preserve">la composición </w:t>
        </w:r>
      </w:ins>
      <w:del w:id="198" w:author="Rebeca de la Paz Gonzales" w:date="2017-06-24T10:57:00Z">
        <w:r w:rsidDel="004565DE">
          <w:delText xml:space="preserve">el </w:delText>
        </w:r>
        <w:commentRangeStart w:id="199"/>
        <w:r w:rsidDel="004565DE">
          <w:delText xml:space="preserve">arreglo </w:delText>
        </w:r>
        <w:commentRangeEnd w:id="199"/>
        <w:r w:rsidR="00E2785B" w:rsidDel="004565DE">
          <w:rPr>
            <w:rStyle w:val="Refdecomentario"/>
          </w:rPr>
          <w:commentReference w:id="199"/>
        </w:r>
      </w:del>
      <w:r>
        <w:t>del árbol sino también los distintos tipos de estructuras que pueden componer una frase y como pueden estar unos incluidos dentro de otros.</w:t>
      </w:r>
    </w:p>
    <w:p w14:paraId="380401CB" w14:textId="77777777" w:rsidR="00997908" w:rsidRDefault="00997908" w:rsidP="00A019DF">
      <w:pPr>
        <w:ind w:left="142"/>
      </w:pPr>
    </w:p>
    <w:p w14:paraId="0CC5897D" w14:textId="730BE6AA" w:rsidR="00997908" w:rsidRDefault="004C604B" w:rsidP="00A019DF">
      <w:pPr>
        <w:ind w:left="142"/>
      </w:pPr>
      <w:r>
        <w:t>A continuación, se muestra un árbol de constituyentes bastante completo sobre el que se explicarán cómo son algunas de las estructuras.</w:t>
      </w:r>
    </w:p>
    <w:p w14:paraId="1138317E" w14:textId="77777777" w:rsidR="004C604B" w:rsidRDefault="004C604B" w:rsidP="00A019DF">
      <w:pPr>
        <w:ind w:left="142"/>
      </w:pPr>
    </w:p>
    <w:p w14:paraId="33CF6147" w14:textId="53E2214E" w:rsidR="00E1310A" w:rsidRPr="00AC397B" w:rsidRDefault="00E1310A" w:rsidP="00E62E42">
      <w:pPr>
        <w:ind w:left="142"/>
        <w:jc w:val="center"/>
        <w:rPr>
          <w:noProof/>
        </w:rPr>
      </w:pPr>
    </w:p>
    <w:p w14:paraId="35D3A49B" w14:textId="77777777" w:rsidR="00E1310A" w:rsidRDefault="005564B3" w:rsidP="00B236D2">
      <w:pPr>
        <w:pStyle w:val="Epgrafe"/>
        <w:jc w:val="left"/>
      </w:pPr>
      <w:bookmarkStart w:id="200" w:name="_Toc486220525"/>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11</w:t>
      </w:r>
      <w:r>
        <w:fldChar w:fldCharType="end"/>
      </w:r>
      <w:r>
        <w:t>. Árbol de constituyentes de ejemplo</w:t>
      </w:r>
      <w:bookmarkEnd w:id="200"/>
    </w:p>
    <w:p w14:paraId="77045336" w14:textId="77777777" w:rsidR="00B236D2" w:rsidRDefault="00B236D2" w:rsidP="00F26EFE">
      <w:pPr>
        <w:ind w:left="142"/>
      </w:pPr>
    </w:p>
    <w:p w14:paraId="39B88E15" w14:textId="77777777" w:rsidR="00B236D2" w:rsidRDefault="00B236D2" w:rsidP="00F26EFE">
      <w:pPr>
        <w:ind w:left="142"/>
      </w:pPr>
    </w:p>
    <w:p w14:paraId="5DC9CD36" w14:textId="77777777" w:rsidR="00B236D2" w:rsidRDefault="00B236D2" w:rsidP="00F26EFE">
      <w:pPr>
        <w:ind w:left="142"/>
      </w:pPr>
    </w:p>
    <w:p w14:paraId="135E908C" w14:textId="77777777" w:rsidR="004C604B" w:rsidRDefault="004C604B" w:rsidP="00F26EFE">
      <w:pPr>
        <w:ind w:left="142"/>
      </w:pPr>
      <w:r>
        <w:t>Para facilitar la visualización del árbol, se incluye una imagen con la estructura propia de</w:t>
      </w:r>
      <w:r w:rsidR="00BF4FDF">
        <w:t xml:space="preserve">l </w:t>
      </w:r>
      <w:r>
        <w:t xml:space="preserve">árbol de la oración </w:t>
      </w:r>
      <w:r w:rsidR="00BF4FDF">
        <w:t>de ejemplo.</w:t>
      </w:r>
    </w:p>
    <w:p w14:paraId="2DDC1437" w14:textId="08F3360C" w:rsidR="00BF4FDF" w:rsidRDefault="00BF4FDF" w:rsidP="00F26EFE">
      <w:pPr>
        <w:ind w:left="142"/>
      </w:pPr>
    </w:p>
    <w:p w14:paraId="6F005526" w14:textId="122DE9DB" w:rsidR="00BF4FDF" w:rsidRPr="00BF4FDF" w:rsidRDefault="00BF4FDF" w:rsidP="00F26EFE">
      <w:pPr>
        <w:ind w:left="142"/>
        <w:rPr>
          <w:rFonts w:ascii="Courier New" w:hAnsi="Courier New" w:cs="Courier New"/>
          <w:i/>
          <w:sz w:val="22"/>
          <w:szCs w:val="22"/>
        </w:rPr>
      </w:pPr>
      <w:r w:rsidRPr="00BF4FDF">
        <w:rPr>
          <w:rFonts w:ascii="Courier New" w:hAnsi="Courier New" w:cs="Courier New"/>
          <w:i/>
          <w:sz w:val="22"/>
          <w:szCs w:val="22"/>
        </w:rPr>
        <w:t xml:space="preserve">“La policía descubre un gran arsenal de ETA en Francia tras producirse un </w:t>
      </w:r>
      <w:r>
        <w:rPr>
          <w:rFonts w:ascii="Courier New" w:hAnsi="Courier New" w:cs="Courier New"/>
          <w:i/>
          <w:sz w:val="22"/>
          <w:szCs w:val="22"/>
        </w:rPr>
        <w:t>incendio en chalé.</w:t>
      </w:r>
      <w:r w:rsidRPr="00BF4FDF">
        <w:rPr>
          <w:rFonts w:ascii="Courier New" w:hAnsi="Courier New" w:cs="Courier New"/>
          <w:i/>
          <w:sz w:val="22"/>
          <w:szCs w:val="22"/>
        </w:rPr>
        <w:t>”</w:t>
      </w:r>
    </w:p>
    <w:p w14:paraId="7ACF8478" w14:textId="36A4629F" w:rsidR="00E1310A" w:rsidRDefault="00B236D2" w:rsidP="00F26EFE">
      <w:pPr>
        <w:pStyle w:val="Epgrafe"/>
        <w:ind w:left="142"/>
      </w:pPr>
      <w:bookmarkStart w:id="201" w:name="_Ref485168832"/>
      <w:r>
        <w:rPr>
          <w:noProof/>
          <w:lang w:val="es-ES_tradnl" w:eastAsia="es-ES_tradnl"/>
        </w:rPr>
        <w:drawing>
          <wp:inline distT="0" distB="0" distL="0" distR="0" wp14:anchorId="2F4046DC" wp14:editId="3287BC3A">
            <wp:extent cx="6063615" cy="2100580"/>
            <wp:effectExtent l="0" t="0" r="6985" b="762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63615" cy="2100580"/>
                    </a:xfrm>
                    <a:prstGeom prst="rect">
                      <a:avLst/>
                    </a:prstGeom>
                    <a:noFill/>
                    <a:ln>
                      <a:noFill/>
                    </a:ln>
                  </pic:spPr>
                </pic:pic>
              </a:graphicData>
            </a:graphic>
          </wp:inline>
        </w:drawing>
      </w:r>
      <w:bookmarkStart w:id="202" w:name="_Ref486206241"/>
      <w:bookmarkStart w:id="203" w:name="_Toc486220526"/>
      <w:r w:rsidR="004C604B">
        <w:t xml:space="preserve">Figura </w:t>
      </w:r>
      <w:r w:rsidR="004C604B">
        <w:fldChar w:fldCharType="begin"/>
      </w:r>
      <w:r w:rsidR="004C604B">
        <w:instrText xml:space="preserve"> </w:instrText>
      </w:r>
      <w:r w:rsidR="00100D20">
        <w:instrText>SEQ</w:instrText>
      </w:r>
      <w:r w:rsidR="004C604B">
        <w:instrText xml:space="preserve"> Figura \* ARABIC </w:instrText>
      </w:r>
      <w:r w:rsidR="004C604B">
        <w:fldChar w:fldCharType="separate"/>
      </w:r>
      <w:r w:rsidR="004802B5">
        <w:rPr>
          <w:noProof/>
        </w:rPr>
        <w:t>12</w:t>
      </w:r>
      <w:r w:rsidR="004C604B">
        <w:fldChar w:fldCharType="end"/>
      </w:r>
      <w:bookmarkEnd w:id="201"/>
      <w:bookmarkEnd w:id="202"/>
      <w:r w:rsidR="004C604B">
        <w:t>. Representación del árbol de constituyentes de ejemplo</w:t>
      </w:r>
      <w:bookmarkEnd w:id="203"/>
    </w:p>
    <w:p w14:paraId="0619DE91" w14:textId="77777777" w:rsidR="004C604B" w:rsidRDefault="00BF4FDF" w:rsidP="00F26EFE">
      <w:pPr>
        <w:ind w:left="142"/>
      </w:pPr>
      <w:r>
        <w:t xml:space="preserve">Supongamos que la oración tenga la estructura más básica compuesta por sujeto y predicado, que es lo que hace que la gramática de constituyentes sea tan buena para el inglés. Esa estructura que está presente </w:t>
      </w:r>
      <w:r w:rsidR="006F3F15">
        <w:t xml:space="preserve">en la oración puesta de ejemplo permite que puedan apreciarse dos grandes subárboles, uno </w:t>
      </w:r>
      <w:r w:rsidR="006F3F15">
        <w:rPr>
          <w:i/>
        </w:rPr>
        <w:t>NPSUBJ</w:t>
      </w:r>
      <w:r w:rsidR="006F3F15">
        <w:t xml:space="preserve">, que sería el equivalente al sujeto, </w:t>
      </w:r>
      <w:r w:rsidR="006F3F15">
        <w:lastRenderedPageBreak/>
        <w:t xml:space="preserve">mientras que el </w:t>
      </w:r>
      <w:r w:rsidR="006F3F15" w:rsidRPr="006F3F15">
        <w:rPr>
          <w:i/>
        </w:rPr>
        <w:t>VPTENSED</w:t>
      </w:r>
      <w:r w:rsidR="006F3F15">
        <w:t xml:space="preserve"> está referido al predicado, por último, se puede apreciar a la derecha del todo un único elemento que representa el fin de la oración.</w:t>
      </w:r>
    </w:p>
    <w:p w14:paraId="297C149A" w14:textId="77777777" w:rsidR="006F3F15" w:rsidRDefault="006F3F15" w:rsidP="00F26EFE">
      <w:pPr>
        <w:ind w:left="142"/>
      </w:pPr>
    </w:p>
    <w:p w14:paraId="182F2D11" w14:textId="77777777" w:rsidR="006F3F15" w:rsidRDefault="006F3F15" w:rsidP="00F26EFE">
      <w:pPr>
        <w:ind w:left="142"/>
      </w:pPr>
      <w:r>
        <w:t xml:space="preserve">Debido a que esta frase no es de las más complejas que hay en el </w:t>
      </w:r>
      <w:proofErr w:type="spellStart"/>
      <w:r>
        <w:t>treebank</w:t>
      </w:r>
      <w:proofErr w:type="spellEnd"/>
      <w:r>
        <w:t xml:space="preserve">, se ve un sujeto muy sencillo, compuesto únicamente por un determinante y un sustantivo, pero no todos los ejemplos son como este, hay algunos en los que el sujeto se encuentra compuesto por varias oraciones, puede tener un complemento preposicional o incluso se dan casos en los que no existe el sujeto. </w:t>
      </w:r>
    </w:p>
    <w:p w14:paraId="64E0A5D6" w14:textId="77777777" w:rsidR="006F3F15" w:rsidRDefault="006F3F15" w:rsidP="00F26EFE">
      <w:pPr>
        <w:ind w:left="142"/>
      </w:pPr>
    </w:p>
    <w:p w14:paraId="1946F995" w14:textId="204B103F" w:rsidR="006F3F15" w:rsidRDefault="00E2785B" w:rsidP="00F26EFE">
      <w:pPr>
        <w:ind w:left="142"/>
      </w:pPr>
      <w:r>
        <w:t>De la misma manera,</w:t>
      </w:r>
      <w:r w:rsidR="006F3F15">
        <w:t xml:space="preserve"> la estructura que presenta el predicado donde se puede apreciar más elementos. </w:t>
      </w:r>
      <w:r w:rsidR="00CC59D7">
        <w:t xml:space="preserve">Dentro del predicado se ve que el primer nodo está compuesto por el verbo, que en este caso presenta una forma simple, por lo que este nodo solo tiene un hijo que cuelgue de él, cuando se dan casos de tiempos verbales compuestos se tiene que el nodo </w:t>
      </w:r>
      <w:r w:rsidR="00CC59D7">
        <w:rPr>
          <w:i/>
        </w:rPr>
        <w:t>V</w:t>
      </w:r>
      <w:r w:rsidR="00CC59D7">
        <w:t xml:space="preserve"> se expande para representar esa forma verbal.</w:t>
      </w:r>
    </w:p>
    <w:p w14:paraId="52E17FC0" w14:textId="77777777" w:rsidR="00CC59D7" w:rsidRDefault="00CC59D7" w:rsidP="00F26EFE">
      <w:pPr>
        <w:ind w:left="142"/>
      </w:pPr>
    </w:p>
    <w:p w14:paraId="2FEED28D" w14:textId="2994187D" w:rsidR="00CC59D7" w:rsidRDefault="00CC59D7" w:rsidP="00F26EFE">
      <w:pPr>
        <w:ind w:left="142"/>
        <w:rPr>
          <w:i/>
        </w:rPr>
      </w:pPr>
      <w:r>
        <w:t xml:space="preserve">A continuación del verbo se tiene un </w:t>
      </w:r>
      <w:r>
        <w:rPr>
          <w:i/>
        </w:rPr>
        <w:t>NPOBJ1</w:t>
      </w:r>
      <w:r>
        <w:t xml:space="preserve">, que en este caso representa lo </w:t>
      </w:r>
      <w:commentRangeStart w:id="204"/>
      <w:del w:id="205" w:author="Rebeca de la Paz Gonzales" w:date="2017-06-25T16:29:00Z">
        <w:r w:rsidDel="001F420C">
          <w:delText>que todos conocemos</w:delText>
        </w:r>
        <w:commentRangeEnd w:id="204"/>
        <w:r w:rsidR="00E2785B" w:rsidDel="001F420C">
          <w:rPr>
            <w:rStyle w:val="Refdecomentario"/>
          </w:rPr>
          <w:commentReference w:id="204"/>
        </w:r>
      </w:del>
      <w:ins w:id="206" w:author="Rebeca de la Paz Gonzales" w:date="2017-06-25T16:29:00Z">
        <w:r w:rsidR="001F420C">
          <w:t>que se denomina</w:t>
        </w:r>
      </w:ins>
      <w:r>
        <w:t xml:space="preserve"> c</w:t>
      </w:r>
      <w:r w:rsidR="00435220">
        <w:t>omo complemento directo en sinta</w:t>
      </w:r>
      <w:r>
        <w:t xml:space="preserve">xis. Este tipo de complementos siempre debe tener un elemento nominal, es decir, un sustantivo </w:t>
      </w:r>
      <w:r>
        <w:rPr>
          <w:i/>
        </w:rPr>
        <w:t>N</w:t>
      </w:r>
      <w:r>
        <w:t xml:space="preserve">, que dependa directamente del anterior, pues sino el elemento superior no podría contener </w:t>
      </w:r>
      <w:r w:rsidR="002C0C43">
        <w:t xml:space="preserve">la partícula </w:t>
      </w:r>
      <w:r w:rsidR="002C0C43" w:rsidRPr="002C0C43">
        <w:rPr>
          <w:i/>
        </w:rPr>
        <w:t>NP</w:t>
      </w:r>
      <w:r w:rsidR="002C0C43">
        <w:rPr>
          <w:i/>
        </w:rPr>
        <w:t>.</w:t>
      </w:r>
    </w:p>
    <w:p w14:paraId="781030FA" w14:textId="77777777" w:rsidR="002C0C43" w:rsidRDefault="002C0C43" w:rsidP="00F26EFE">
      <w:pPr>
        <w:ind w:left="142"/>
        <w:rPr>
          <w:i/>
        </w:rPr>
      </w:pPr>
    </w:p>
    <w:p w14:paraId="2033EB25" w14:textId="77777777" w:rsidR="002C0C43" w:rsidRDefault="002C0C43" w:rsidP="00F26EFE">
      <w:pPr>
        <w:ind w:left="142"/>
      </w:pPr>
      <w:commentRangeStart w:id="207"/>
      <w:r>
        <w:t xml:space="preserve">Con este pequeño ejemplo se puede deducir una regla genérica para cualquier estructura compuesta de la oración. </w:t>
      </w:r>
      <w:commentRangeEnd w:id="207"/>
      <w:r w:rsidR="00E2785B">
        <w:rPr>
          <w:rStyle w:val="Refdecomentario"/>
        </w:rPr>
        <w:commentReference w:id="207"/>
      </w:r>
      <w:r>
        <w:t>Siempre que aparezca una categoría en el nodo raíz de un árbol o subárbol, este debe contener un elemento que dependa directamente de la raíz y que tenga la misma categoría que él. En la imagen se pueden apreciar algunos ejemplos.</w:t>
      </w:r>
    </w:p>
    <w:p w14:paraId="02D0BBE4" w14:textId="77777777" w:rsidR="002C0C43" w:rsidRDefault="002C0C43" w:rsidP="00A019DF"/>
    <w:p w14:paraId="1CC4DE51" w14:textId="77777777" w:rsidR="00F54100" w:rsidRPr="00F54100" w:rsidRDefault="00B32A16" w:rsidP="00A019DF">
      <w:r>
        <w:rPr>
          <w:noProof/>
          <w:lang w:val="es-ES_tradnl" w:eastAsia="es-ES_tradnl"/>
        </w:rPr>
        <w:drawing>
          <wp:anchor distT="0" distB="0" distL="114300" distR="114300" simplePos="0" relativeHeight="251656192" behindDoc="1" locked="0" layoutInCell="1" allowOverlap="1" wp14:anchorId="1219416C" wp14:editId="26DAA9BE">
            <wp:simplePos x="0" y="0"/>
            <wp:positionH relativeFrom="column">
              <wp:posOffset>-108585</wp:posOffset>
            </wp:positionH>
            <wp:positionV relativeFrom="paragraph">
              <wp:posOffset>135890</wp:posOffset>
            </wp:positionV>
            <wp:extent cx="1447800" cy="1621790"/>
            <wp:effectExtent l="0" t="0" r="0" b="0"/>
            <wp:wrapTight wrapText="largest">
              <wp:wrapPolygon edited="0">
                <wp:start x="0" y="0"/>
                <wp:lineTo x="0" y="21312"/>
                <wp:lineTo x="21221" y="21312"/>
                <wp:lineTo x="21221" y="0"/>
                <wp:lineTo x="0" y="0"/>
              </wp:wrapPolygon>
            </wp:wrapTight>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a:extLst>
                        <a:ext uri="{28A0092B-C50C-407E-A947-70E740481C1C}">
                          <a14:useLocalDpi xmlns:a14="http://schemas.microsoft.com/office/drawing/2010/main" val="0"/>
                        </a:ext>
                      </a:extLst>
                    </a:blip>
                    <a:srcRect l="42244" t="23817" r="44087" b="30406"/>
                    <a:stretch>
                      <a:fillRect/>
                    </a:stretch>
                  </pic:blipFill>
                  <pic:spPr bwMode="auto">
                    <a:xfrm>
                      <a:off x="0" y="0"/>
                      <a:ext cx="1447800" cy="1621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917DA7" w14:textId="77777777" w:rsidR="002C0C43" w:rsidRPr="00B406D2" w:rsidRDefault="002C0C43" w:rsidP="00F26EFE">
      <w:r w:rsidRPr="00E2785B">
        <w:t>Este ejemplo se trata de un sintagma preposicional de lugar</w:t>
      </w:r>
      <w:r w:rsidR="00F54100" w:rsidRPr="00E2785B">
        <w:t xml:space="preserve">, la representación del tipo de sintagma es </w:t>
      </w:r>
      <w:r w:rsidR="00F54100" w:rsidRPr="00F26EFE">
        <w:t>PP</w:t>
      </w:r>
      <w:r w:rsidR="00F54100" w:rsidRPr="00E2785B">
        <w:t xml:space="preserve"> seguido del tipo </w:t>
      </w:r>
      <w:r w:rsidR="00435220" w:rsidRPr="00E2785B">
        <w:t>que le corresponda</w:t>
      </w:r>
      <w:r w:rsidR="00F54100" w:rsidRPr="00840363">
        <w:t xml:space="preserve"> (tiempo, lugar, …). Al ser un complemento preposicional, como el propio nombre indica, debe haber una preposición, el cual es hijo directo del sintagma.</w:t>
      </w:r>
    </w:p>
    <w:p w14:paraId="338E514D" w14:textId="77777777" w:rsidR="002C0C43" w:rsidRDefault="002C0C43" w:rsidP="00A019DF">
      <w:pPr>
        <w:pStyle w:val="Epgrafe"/>
        <w:jc w:val="both"/>
      </w:pPr>
      <w:bookmarkStart w:id="208" w:name="_Toc486220527"/>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13</w:t>
      </w:r>
      <w:r>
        <w:fldChar w:fldCharType="end"/>
      </w:r>
      <w:r>
        <w:t>. Sintagma preposicional</w:t>
      </w:r>
      <w:bookmarkEnd w:id="208"/>
    </w:p>
    <w:p w14:paraId="75D1C472" w14:textId="77777777" w:rsidR="00F54100" w:rsidRDefault="00F54100" w:rsidP="00A019DF">
      <w:pPr>
        <w:rPr>
          <w:ins w:id="209" w:author="Rebeca de la Paz Gonzales" w:date="2017-06-26T01:58:00Z"/>
        </w:rPr>
      </w:pPr>
    </w:p>
    <w:p w14:paraId="3E905A4A" w14:textId="77777777" w:rsidR="00EF0687" w:rsidRDefault="00EF0687" w:rsidP="00A019DF">
      <w:pPr>
        <w:rPr>
          <w:ins w:id="210" w:author="Rebeca de la Paz Gonzales" w:date="2017-06-26T01:58:00Z"/>
        </w:rPr>
      </w:pPr>
    </w:p>
    <w:p w14:paraId="7935A02E" w14:textId="77777777" w:rsidR="00EF0687" w:rsidRPr="00F54100" w:rsidRDefault="00EF0687" w:rsidP="00A019DF"/>
    <w:p w14:paraId="0B6A4294" w14:textId="77777777" w:rsidR="002C0C43" w:rsidRDefault="002C0C43" w:rsidP="00A019DF">
      <w:pPr>
        <w:rPr>
          <w:noProof/>
        </w:rPr>
      </w:pPr>
    </w:p>
    <w:p w14:paraId="194EEBBD" w14:textId="7C0D30FD" w:rsidR="00EF0687" w:rsidRDefault="00EF0687" w:rsidP="00F26EFE">
      <w:pPr>
        <w:rPr>
          <w:ins w:id="211" w:author="Rebeca de la Paz Gonzales" w:date="2017-06-26T01:58:00Z"/>
        </w:rPr>
      </w:pPr>
      <w:r>
        <w:rPr>
          <w:noProof/>
          <w:lang w:val="es-ES_tradnl" w:eastAsia="es-ES_tradnl"/>
        </w:rPr>
        <w:drawing>
          <wp:anchor distT="0" distB="0" distL="114300" distR="114300" simplePos="0" relativeHeight="251657216" behindDoc="1" locked="0" layoutInCell="1" allowOverlap="1" wp14:anchorId="18BB3284" wp14:editId="1F06949D">
            <wp:simplePos x="0" y="0"/>
            <wp:positionH relativeFrom="column">
              <wp:posOffset>-3175</wp:posOffset>
            </wp:positionH>
            <wp:positionV relativeFrom="paragraph">
              <wp:posOffset>15240</wp:posOffset>
            </wp:positionV>
            <wp:extent cx="2451100" cy="1664970"/>
            <wp:effectExtent l="0" t="0" r="0" b="0"/>
            <wp:wrapTight wrapText="bothSides">
              <wp:wrapPolygon edited="0">
                <wp:start x="0" y="0"/>
                <wp:lineTo x="0" y="21419"/>
                <wp:lineTo x="21488" y="21419"/>
                <wp:lineTo x="21488" y="0"/>
                <wp:lineTo x="0" y="0"/>
              </wp:wrapPolygon>
            </wp:wrapTight>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a:extLst>
                        <a:ext uri="{28A0092B-C50C-407E-A947-70E740481C1C}">
                          <a14:useLocalDpi xmlns:a14="http://schemas.microsoft.com/office/drawing/2010/main" val="0"/>
                        </a:ext>
                      </a:extLst>
                    </a:blip>
                    <a:srcRect l="16496" t="24049" r="56329" b="21420"/>
                    <a:stretch>
                      <a:fillRect/>
                    </a:stretch>
                  </pic:blipFill>
                  <pic:spPr bwMode="auto">
                    <a:xfrm>
                      <a:off x="0" y="0"/>
                      <a:ext cx="2451100" cy="1664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B68236" w14:textId="77777777" w:rsidR="00EF0687" w:rsidRDefault="00EF0687" w:rsidP="00F26EFE">
      <w:pPr>
        <w:rPr>
          <w:ins w:id="212" w:author="Rebeca de la Paz Gonzales" w:date="2017-06-26T01:58:00Z"/>
        </w:rPr>
      </w:pPr>
    </w:p>
    <w:p w14:paraId="0688D04E" w14:textId="615E5C70" w:rsidR="002C0C43" w:rsidRDefault="00F54100" w:rsidP="00F26EFE">
      <w:r>
        <w:t xml:space="preserve">En este caso tenemos un árbol más completo, pero se va a cumplir lo mismo que en el caso anterior, pero esta vez para un sustantivo, pues le nodo padre contiene </w:t>
      </w:r>
      <w:r w:rsidRPr="00F26EFE">
        <w:t>NP</w:t>
      </w:r>
      <w:r>
        <w:t>, que indica sintagma nominal.</w:t>
      </w:r>
    </w:p>
    <w:p w14:paraId="49ABFE14" w14:textId="77777777" w:rsidR="00F54100" w:rsidRPr="00F54100" w:rsidRDefault="00F54100" w:rsidP="00A019DF">
      <w:pPr>
        <w:keepNext/>
      </w:pPr>
    </w:p>
    <w:p w14:paraId="663F1284" w14:textId="77777777" w:rsidR="002C0C43" w:rsidRDefault="002C0C43" w:rsidP="00A019DF">
      <w:pPr>
        <w:pStyle w:val="Epgrafe"/>
        <w:jc w:val="both"/>
      </w:pPr>
      <w:bookmarkStart w:id="213" w:name="_Toc486220528"/>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14</w:t>
      </w:r>
      <w:r>
        <w:fldChar w:fldCharType="end"/>
      </w:r>
      <w:r>
        <w:t>. Sintagma nominal</w:t>
      </w:r>
      <w:bookmarkEnd w:id="213"/>
    </w:p>
    <w:p w14:paraId="154A6A72" w14:textId="77777777" w:rsidR="00F54100" w:rsidRDefault="00F54100" w:rsidP="00A019DF"/>
    <w:p w14:paraId="62E24D10" w14:textId="6DC8AFCC" w:rsidR="00F54100" w:rsidRDefault="00E0133A" w:rsidP="00F26EFE">
      <w:pPr>
        <w:ind w:left="142"/>
      </w:pPr>
      <w:ins w:id="214" w:author="Rebeca de la Paz Gonzales" w:date="2017-06-25T16:32:00Z">
        <w:r>
          <w:lastRenderedPageBreak/>
          <w:t xml:space="preserve">Tanto la teoría como la experiencia de haber revisado muchas oraciones nos dice </w:t>
        </w:r>
      </w:ins>
      <w:commentRangeStart w:id="215"/>
      <w:del w:id="216" w:author="Rebeca de la Paz Gonzales" w:date="2017-06-25T16:32:00Z">
        <w:r w:rsidR="00F54100" w:rsidDel="00E0133A">
          <w:delText>E</w:delText>
        </w:r>
      </w:del>
      <w:del w:id="217" w:author="Rebeca de la Paz Gonzales" w:date="2017-06-25T16:33:00Z">
        <w:r w:rsidR="00F54100" w:rsidDel="00E0133A">
          <w:delText xml:space="preserve">stos son unos pequeños ejemplos, pero habiendo revisado muchas oraciones llegas a la conclusión de </w:delText>
        </w:r>
      </w:del>
      <w:r w:rsidR="00F54100">
        <w:t>que no puede existir un tipo de sintagma concreto que no contenga al menos un elemento de ese mismo tipo</w:t>
      </w:r>
      <w:commentRangeEnd w:id="215"/>
      <w:r w:rsidR="00E2785B">
        <w:rPr>
          <w:rStyle w:val="Refdecomentario"/>
        </w:rPr>
        <w:commentReference w:id="215"/>
      </w:r>
      <w:r w:rsidR="00F54100">
        <w:t>. Además de las muestras anteriores, también existe igualmente para sintagmas de tipo verbal, adverbial, adjetival, etc.</w:t>
      </w:r>
    </w:p>
    <w:p w14:paraId="2B6844C8" w14:textId="05D70639" w:rsidR="00AA67C3" w:rsidRPr="00AA67C3" w:rsidRDefault="00FC3C74">
      <w:pPr>
        <w:pStyle w:val="Ttulo3"/>
        <w:pPrChange w:id="218" w:author="Rebeca de la Paz Gonzales" w:date="2017-06-25T16:35:00Z">
          <w:pPr>
            <w:ind w:left="142"/>
          </w:pPr>
        </w:pPrChange>
      </w:pPr>
      <w:bookmarkStart w:id="219" w:name="_Toc486217772"/>
      <w:ins w:id="220" w:author="Rebeca de la Paz Gonzales" w:date="2017-06-25T16:34:00Z">
        <w:r>
          <w:t>Oraciones y constituyentes</w:t>
        </w:r>
      </w:ins>
      <w:bookmarkEnd w:id="219"/>
    </w:p>
    <w:p w14:paraId="5CE1ACB8" w14:textId="1D60725F" w:rsidR="00F54100" w:rsidDel="00366CF3" w:rsidRDefault="00366CF3" w:rsidP="00AA67C3">
      <w:pPr>
        <w:ind w:left="284"/>
        <w:rPr>
          <w:del w:id="221" w:author="Rebeca de la Paz Gonzales" w:date="2017-06-26T03:39:00Z"/>
        </w:rPr>
      </w:pPr>
      <w:ins w:id="222" w:author="Rebeca de la Paz Gonzales" w:date="2017-06-26T03:39:00Z">
        <w:r>
          <w:t>Algunas de estructuras no son tan sencillas como las que apa</w:t>
        </w:r>
      </w:ins>
      <w:ins w:id="223" w:author="Rebeca de la Paz Gonzales" w:date="2017-06-26T03:40:00Z">
        <w:r>
          <w:t>r</w:t>
        </w:r>
      </w:ins>
      <w:ins w:id="224" w:author="Rebeca de la Paz Gonzales" w:date="2017-06-26T03:39:00Z">
        <w:r>
          <w:t>ecen</w:t>
        </w:r>
      </w:ins>
      <w:ins w:id="225" w:author="Rebeca de la Paz Gonzales" w:date="2017-06-26T03:40:00Z">
        <w:r>
          <w:t xml:space="preserve"> en los ejemplos previos, pues estos son constituyentes muy comunes, pero </w:t>
        </w:r>
      </w:ins>
      <w:ins w:id="226" w:author="Rebeca de la Paz Gonzales" w:date="2017-06-26T03:41:00Z">
        <w:r>
          <w:t>además</w:t>
        </w:r>
      </w:ins>
      <w:ins w:id="227" w:author="Rebeca de la Paz Gonzales" w:date="2017-06-26T03:40:00Z">
        <w:r>
          <w:t xml:space="preserve"> existen</w:t>
        </w:r>
      </w:ins>
      <w:ins w:id="228" w:author="Rebeca de la Paz Gonzales" w:date="2017-06-26T03:41:00Z">
        <w:r>
          <w:t xml:space="preserve"> otros componentes con estructuras más complejas y que en algunas ocasiones condicionan el tipo de </w:t>
        </w:r>
      </w:ins>
      <w:ins w:id="229" w:author="Rebeca de la Paz Gonzales" w:date="2017-06-26T03:42:00Z">
        <w:r>
          <w:t>la oración, es decir, su aparece la</w:t>
        </w:r>
      </w:ins>
      <w:commentRangeStart w:id="230"/>
      <w:del w:id="231" w:author="Rebeca de la Paz Gonzales" w:date="2017-06-26T03:38:00Z">
        <w:r w:rsidR="00343E50" w:rsidDel="005F6F0F">
          <w:delText xml:space="preserve">Además de estos sintagmas, que podríamos decir que son los más sencillos también existen otras estructuras o variaciones de alguna de las que se han visto anteriormente. Una estructura que está presente en el ejemplo es el nodo </w:delText>
        </w:r>
        <w:r w:rsidR="00343E50" w:rsidRPr="00343E50" w:rsidDel="005F6F0F">
          <w:rPr>
            <w:i/>
          </w:rPr>
          <w:delText>VPUNTENSED</w:delText>
        </w:r>
        <w:r w:rsidR="00343E50" w:rsidDel="005F6F0F">
          <w:rPr>
            <w:i/>
          </w:rPr>
          <w:delText xml:space="preserve">, </w:delText>
        </w:r>
        <w:r w:rsidR="00343E50" w:rsidDel="005F6F0F">
          <w:delText>este subárbol hace referencia tiempos verbales impersonales y que no están conjugados en un tiempo verbal concreto como puede ser pasado o futuro. Con esto se habla de los tiempos infinitivo, gerundio y participio.</w:delText>
        </w:r>
        <w:commentRangeEnd w:id="230"/>
        <w:r w:rsidR="00E2785B" w:rsidDel="005F6F0F">
          <w:rPr>
            <w:rStyle w:val="Refdecomentario"/>
          </w:rPr>
          <w:commentReference w:id="230"/>
        </w:r>
      </w:del>
    </w:p>
    <w:p w14:paraId="6049DA17" w14:textId="77777777" w:rsidR="002B466D" w:rsidRDefault="00366CF3" w:rsidP="00AA67C3">
      <w:pPr>
        <w:ind w:left="284"/>
        <w:rPr>
          <w:ins w:id="232" w:author="Rebeca de la Paz Gonzales" w:date="2017-06-26T03:44:00Z"/>
          <w:noProof/>
        </w:rPr>
      </w:pPr>
      <w:ins w:id="233" w:author="Rebeca de la Paz Gonzales" w:date="2017-06-26T03:43:00Z">
        <w:r>
          <w:rPr>
            <w:noProof/>
          </w:rPr>
          <w:t xml:space="preserve"> pa</w:t>
        </w:r>
        <w:r w:rsidR="002B466D">
          <w:rPr>
            <w:noProof/>
          </w:rPr>
          <w:t xml:space="preserve">labra </w:t>
        </w:r>
        <w:r w:rsidR="002B466D">
          <w:rPr>
            <w:i/>
            <w:noProof/>
          </w:rPr>
          <w:t>COORDINATED</w:t>
        </w:r>
        <w:r w:rsidR="002B466D">
          <w:rPr>
            <w:noProof/>
          </w:rPr>
          <w:t xml:space="preserve"> implica que la oraci</w:t>
        </w:r>
      </w:ins>
      <w:ins w:id="234" w:author="Rebeca de la Paz Gonzales" w:date="2017-06-26T03:44:00Z">
        <w:r w:rsidR="002B466D">
          <w:rPr>
            <w:noProof/>
          </w:rPr>
          <w:t>ón es coordinada.</w:t>
        </w:r>
      </w:ins>
    </w:p>
    <w:p w14:paraId="58ABE7EF" w14:textId="0C409A12" w:rsidR="00537FC0" w:rsidRDefault="00366CF3" w:rsidP="00AA67C3">
      <w:pPr>
        <w:ind w:left="284"/>
        <w:rPr>
          <w:ins w:id="235" w:author="Rebeca de la Paz Gonzales" w:date="2017-06-26T03:58:00Z"/>
          <w:noProof/>
        </w:rPr>
      </w:pPr>
      <w:ins w:id="236" w:author="Rebeca de la Paz Gonzales" w:date="2017-06-26T03:43:00Z">
        <w:r>
          <w:rPr>
            <w:noProof/>
          </w:rPr>
          <w:t xml:space="preserve"> </w:t>
        </w:r>
      </w:ins>
    </w:p>
    <w:p w14:paraId="66EFC146" w14:textId="403FC2DE" w:rsidR="001A2BCD" w:rsidRDefault="001A2BCD" w:rsidP="00AA67C3">
      <w:pPr>
        <w:ind w:left="284"/>
        <w:rPr>
          <w:ins w:id="237" w:author="Rebeca de la Paz Gonzales" w:date="2017-06-26T04:03:00Z"/>
          <w:b/>
          <w:i/>
          <w:noProof/>
        </w:rPr>
      </w:pPr>
      <w:ins w:id="238" w:author="Rebeca de la Paz Gonzales" w:date="2017-06-26T03:58:00Z">
        <w:r>
          <w:rPr>
            <w:noProof/>
          </w:rPr>
          <w:t>Las cláusulas no terminales, es decir, aquellas que forman un subárbol dentro de la oración siguen una estrucutra determida, primero se indica el tipo de sintagma del que se trata</w:t>
        </w:r>
      </w:ins>
      <w:ins w:id="239" w:author="Rebeca de la Paz Gonzales" w:date="2017-06-26T04:00:00Z">
        <w:r>
          <w:rPr>
            <w:noProof/>
          </w:rPr>
          <w:t>, por ejemplo,</w:t>
        </w:r>
      </w:ins>
      <w:ins w:id="240" w:author="Rebeca de la Paz Gonzales" w:date="2017-06-26T03:58:00Z">
        <w:r>
          <w:rPr>
            <w:noProof/>
          </w:rPr>
          <w:t xml:space="preserve"> </w:t>
        </w:r>
      </w:ins>
      <w:ins w:id="241" w:author="Rebeca de la Paz Gonzales" w:date="2017-06-26T03:59:00Z">
        <w:r>
          <w:rPr>
            <w:i/>
            <w:noProof/>
          </w:rPr>
          <w:t>N</w:t>
        </w:r>
        <w:r>
          <w:rPr>
            <w:noProof/>
          </w:rPr>
          <w:t xml:space="preserve"> o </w:t>
        </w:r>
        <w:r>
          <w:rPr>
            <w:i/>
            <w:noProof/>
          </w:rPr>
          <w:t>NP</w:t>
        </w:r>
      </w:ins>
      <w:ins w:id="242" w:author="Rebeca de la Paz Gonzales" w:date="2017-06-26T04:00:00Z">
        <w:r>
          <w:rPr>
            <w:noProof/>
          </w:rPr>
          <w:t xml:space="preserve"> para sintagmas nominales, seguido de guión bajo y una especificación del sintagma, </w:t>
        </w:r>
      </w:ins>
      <w:ins w:id="243" w:author="Rebeca de la Paz Gonzales" w:date="2017-06-26T04:01:00Z">
        <w:r>
          <w:rPr>
            <w:noProof/>
          </w:rPr>
          <w:t xml:space="preserve">por ejemplo, </w:t>
        </w:r>
        <w:r>
          <w:rPr>
            <w:i/>
            <w:noProof/>
          </w:rPr>
          <w:t>COO</w:t>
        </w:r>
      </w:ins>
      <w:r w:rsidR="00E85EF3">
        <w:rPr>
          <w:i/>
          <w:noProof/>
        </w:rPr>
        <w:t>R</w:t>
      </w:r>
      <w:ins w:id="244" w:author="Rebeca de la Paz Gonzales" w:date="2017-06-26T04:01:00Z">
        <w:r>
          <w:rPr>
            <w:i/>
            <w:noProof/>
          </w:rPr>
          <w:t>DINATED</w:t>
        </w:r>
        <w:r>
          <w:rPr>
            <w:noProof/>
          </w:rPr>
          <w:t xml:space="preserve">, dando lugar a </w:t>
        </w:r>
        <w:r w:rsidRPr="001A2BCD">
          <w:rPr>
            <w:i/>
            <w:noProof/>
            <w:rPrChange w:id="245" w:author="Rebeca de la Paz Gonzales" w:date="2017-06-26T04:02:00Z">
              <w:rPr>
                <w:noProof/>
              </w:rPr>
            </w:rPrChange>
          </w:rPr>
          <w:t>N_COORDINATED</w:t>
        </w:r>
      </w:ins>
      <w:ins w:id="246" w:author="Rebeca de la Paz Gonzales" w:date="2017-06-26T04:02:00Z">
        <w:r>
          <w:rPr>
            <w:i/>
            <w:noProof/>
          </w:rPr>
          <w:t xml:space="preserve">, </w:t>
        </w:r>
        <w:r>
          <w:rPr>
            <w:noProof/>
          </w:rPr>
          <w:t>que indica que es una cláusula de sintagma nominal en la que los nombres de tal sintagma se encu</w:t>
        </w:r>
      </w:ins>
      <w:ins w:id="247" w:author="Rebeca de la Paz Gonzales" w:date="2017-06-26T04:03:00Z">
        <w:r>
          <w:rPr>
            <w:noProof/>
          </w:rPr>
          <w:t>e</w:t>
        </w:r>
      </w:ins>
      <w:ins w:id="248" w:author="Rebeca de la Paz Gonzales" w:date="2017-06-26T04:02:00Z">
        <w:r>
          <w:rPr>
            <w:noProof/>
          </w:rPr>
          <w:t xml:space="preserve">ntran </w:t>
        </w:r>
      </w:ins>
      <w:ins w:id="249" w:author="Rebeca de la Paz Gonzales" w:date="2017-06-26T04:03:00Z">
        <w:r>
          <w:rPr>
            <w:noProof/>
          </w:rPr>
          <w:t xml:space="preserve">unidos por una relación de coordinación, es decir, la preposición </w:t>
        </w:r>
        <w:r>
          <w:rPr>
            <w:b/>
            <w:i/>
            <w:noProof/>
          </w:rPr>
          <w:t>y.</w:t>
        </w:r>
      </w:ins>
    </w:p>
    <w:p w14:paraId="361E70E7" w14:textId="77777777" w:rsidR="001A2BCD" w:rsidRDefault="001A2BCD" w:rsidP="00AA67C3">
      <w:pPr>
        <w:ind w:left="284"/>
        <w:rPr>
          <w:ins w:id="250" w:author="Rebeca de la Paz Gonzales" w:date="2017-06-26T04:03:00Z"/>
          <w:b/>
          <w:i/>
          <w:noProof/>
        </w:rPr>
      </w:pPr>
    </w:p>
    <w:p w14:paraId="34EF5CE0" w14:textId="5DC2C190" w:rsidR="001A2BCD" w:rsidRDefault="001A2BCD" w:rsidP="001A2BCD">
      <w:pPr>
        <w:ind w:left="284"/>
        <w:rPr>
          <w:noProof/>
        </w:rPr>
      </w:pPr>
      <w:ins w:id="251" w:author="Rebeca de la Paz Gonzales" w:date="2017-06-26T04:04:00Z">
        <w:r>
          <w:rPr>
            <w:noProof/>
          </w:rPr>
          <w:t xml:space="preserve">Este ha sido un pequeño ejemplo aplicado a los sintagmas nominales pero igualmente se aplica a </w:t>
        </w:r>
      </w:ins>
      <w:ins w:id="252" w:author="Rebeca de la Paz Gonzales" w:date="2017-06-26T04:05:00Z">
        <w:r w:rsidR="009E4EC1">
          <w:rPr>
            <w:noProof/>
          </w:rPr>
          <w:t>sintagmas verbales, adjetivales o adverbiales</w:t>
        </w:r>
      </w:ins>
      <w:ins w:id="253" w:author="Rebeca de la Paz Gonzales" w:date="2017-06-26T04:06:00Z">
        <w:r w:rsidR="009E4EC1">
          <w:rPr>
            <w:noProof/>
          </w:rPr>
          <w:t>, oraciones subordinadas, etc.</w:t>
        </w:r>
      </w:ins>
      <w:ins w:id="254" w:author="Rebeca de la Paz Gonzales" w:date="2017-06-26T04:05:00Z">
        <w:r w:rsidR="009E4EC1">
          <w:rPr>
            <w:noProof/>
          </w:rPr>
          <w:t xml:space="preserve"> </w:t>
        </w:r>
      </w:ins>
    </w:p>
    <w:tbl>
      <w:tblPr>
        <w:tblStyle w:val="Tablanormal3"/>
        <w:tblpPr w:leftFromText="141" w:rightFromText="141" w:vertAnchor="text" w:horzAnchor="page" w:tblpXSpec="center" w:tblpY="79"/>
        <w:tblW w:w="9644" w:type="dxa"/>
        <w:tblLayout w:type="fixed"/>
        <w:tblLook w:val="04A0" w:firstRow="1" w:lastRow="0" w:firstColumn="1" w:lastColumn="0" w:noHBand="0" w:noVBand="1"/>
      </w:tblPr>
      <w:tblGrid>
        <w:gridCol w:w="4256"/>
        <w:gridCol w:w="2594"/>
        <w:gridCol w:w="2794"/>
      </w:tblGrid>
      <w:tr w:rsidR="00596D27" w:rsidRPr="001A2BCD" w14:paraId="1241DE66" w14:textId="77777777" w:rsidTr="00596D27">
        <w:trPr>
          <w:cnfStyle w:val="100000000000" w:firstRow="1" w:lastRow="0" w:firstColumn="0" w:lastColumn="0" w:oddVBand="0" w:evenVBand="0" w:oddHBand="0" w:evenHBand="0" w:firstRowFirstColumn="0" w:firstRowLastColumn="0" w:lastRowFirstColumn="0" w:lastRowLastColumn="0"/>
          <w:trHeight w:val="190"/>
          <w:ins w:id="255" w:author="Rebeca de la Paz Gonzales" w:date="2017-06-26T03:49:00Z"/>
        </w:trPr>
        <w:tc>
          <w:tcPr>
            <w:cnfStyle w:val="001000000100" w:firstRow="0" w:lastRow="0" w:firstColumn="1" w:lastColumn="0" w:oddVBand="0" w:evenVBand="0" w:oddHBand="0" w:evenHBand="0" w:firstRowFirstColumn="1" w:firstRowLastColumn="0" w:lastRowFirstColumn="0" w:lastRowLastColumn="0"/>
            <w:tcW w:w="4256" w:type="dxa"/>
            <w:noWrap/>
            <w:hideMark/>
          </w:tcPr>
          <w:p w14:paraId="1B61C80E" w14:textId="77777777" w:rsidR="00596D27" w:rsidRPr="001A2BCD" w:rsidRDefault="00596D27" w:rsidP="00596D27">
            <w:pPr>
              <w:jc w:val="left"/>
              <w:rPr>
                <w:ins w:id="256" w:author="Rebeca de la Paz Gonzales" w:date="2017-06-26T03:49:00Z"/>
                <w:rFonts w:ascii="Monaco" w:hAnsi="Monaco"/>
                <w:color w:val="000000"/>
                <w:sz w:val="20"/>
                <w:szCs w:val="20"/>
                <w:lang w:val="es-ES_tradnl" w:eastAsia="es-ES_tradnl"/>
                <w:rPrChange w:id="257" w:author="Rebeca de la Paz Gonzales" w:date="2017-06-26T04:04:00Z">
                  <w:rPr>
                    <w:ins w:id="258" w:author="Rebeca de la Paz Gonzales" w:date="2017-06-26T03:49:00Z"/>
                    <w:rFonts w:ascii="Monaco" w:hAnsi="Monaco"/>
                    <w:color w:val="000000"/>
                    <w:sz w:val="22"/>
                    <w:szCs w:val="22"/>
                    <w:lang w:val="es-ES_tradnl" w:eastAsia="es-ES_tradnl"/>
                  </w:rPr>
                </w:rPrChange>
              </w:rPr>
            </w:pPr>
            <w:ins w:id="259" w:author="Rebeca de la Paz Gonzales" w:date="2017-06-26T03:52:00Z">
              <w:r w:rsidRPr="001A2BCD">
                <w:rPr>
                  <w:rFonts w:ascii="Monaco" w:hAnsi="Monaco"/>
                  <w:color w:val="000000"/>
                  <w:sz w:val="20"/>
                  <w:szCs w:val="20"/>
                  <w:lang w:val="es-ES_tradnl" w:eastAsia="es-ES_tradnl"/>
                  <w:rPrChange w:id="260" w:author="Rebeca de la Paz Gonzales" w:date="2017-06-26T04:04:00Z">
                    <w:rPr>
                      <w:rFonts w:ascii="Monaco" w:hAnsi="Monaco"/>
                      <w:color w:val="000000"/>
                      <w:sz w:val="22"/>
                      <w:szCs w:val="22"/>
                      <w:lang w:val="es-ES_tradnl" w:eastAsia="es-ES_tradnl"/>
                    </w:rPr>
                  </w:rPrChange>
                </w:rPr>
                <w:t>cláusula</w:t>
              </w:r>
            </w:ins>
          </w:p>
        </w:tc>
        <w:tc>
          <w:tcPr>
            <w:tcW w:w="2594" w:type="dxa"/>
            <w:noWrap/>
            <w:hideMark/>
          </w:tcPr>
          <w:p w14:paraId="11448353" w14:textId="77777777" w:rsidR="00596D27" w:rsidRPr="001A2BCD" w:rsidRDefault="00596D27" w:rsidP="00596D27">
            <w:pPr>
              <w:jc w:val="left"/>
              <w:cnfStyle w:val="100000000000" w:firstRow="1" w:lastRow="0" w:firstColumn="0" w:lastColumn="0" w:oddVBand="0" w:evenVBand="0" w:oddHBand="0" w:evenHBand="0" w:firstRowFirstColumn="0" w:firstRowLastColumn="0" w:lastRowFirstColumn="0" w:lastRowLastColumn="0"/>
              <w:rPr>
                <w:ins w:id="261" w:author="Rebeca de la Paz Gonzales" w:date="2017-06-26T03:49:00Z"/>
                <w:rFonts w:ascii="Calibri" w:hAnsi="Calibri"/>
                <w:color w:val="000000"/>
                <w:sz w:val="20"/>
                <w:szCs w:val="20"/>
                <w:lang w:val="es-ES_tradnl" w:eastAsia="es-ES_tradnl"/>
                <w:rPrChange w:id="262" w:author="Rebeca de la Paz Gonzales" w:date="2017-06-26T04:04:00Z">
                  <w:rPr>
                    <w:ins w:id="263" w:author="Rebeca de la Paz Gonzales" w:date="2017-06-26T03:49:00Z"/>
                    <w:rFonts w:ascii="Calibri" w:hAnsi="Calibri"/>
                    <w:color w:val="000000"/>
                    <w:lang w:val="es-ES_tradnl" w:eastAsia="es-ES_tradnl"/>
                  </w:rPr>
                </w:rPrChange>
              </w:rPr>
            </w:pPr>
            <w:ins w:id="264" w:author="Rebeca de la Paz Gonzales" w:date="2017-06-26T03:52:00Z">
              <w:r w:rsidRPr="001A2BCD">
                <w:rPr>
                  <w:rFonts w:ascii="Calibri" w:hAnsi="Calibri"/>
                  <w:color w:val="000000"/>
                  <w:sz w:val="20"/>
                  <w:szCs w:val="20"/>
                  <w:lang w:val="es-ES_tradnl" w:eastAsia="es-ES_tradnl"/>
                  <w:rPrChange w:id="265" w:author="Rebeca de la Paz Gonzales" w:date="2017-06-26T04:04:00Z">
                    <w:rPr>
                      <w:rFonts w:ascii="Calibri" w:hAnsi="Calibri"/>
                      <w:color w:val="000000"/>
                      <w:lang w:val="es-ES_tradnl" w:eastAsia="es-ES_tradnl"/>
                    </w:rPr>
                  </w:rPrChange>
                </w:rPr>
                <w:t>Descripción</w:t>
              </w:r>
            </w:ins>
          </w:p>
        </w:tc>
        <w:tc>
          <w:tcPr>
            <w:tcW w:w="2794" w:type="dxa"/>
            <w:noWrap/>
            <w:hideMark/>
          </w:tcPr>
          <w:p w14:paraId="0C6ED083" w14:textId="77777777" w:rsidR="00596D27" w:rsidRPr="001A2BCD" w:rsidRDefault="00596D27" w:rsidP="00596D27">
            <w:pPr>
              <w:jc w:val="left"/>
              <w:cnfStyle w:val="100000000000" w:firstRow="1" w:lastRow="0" w:firstColumn="0" w:lastColumn="0" w:oddVBand="0" w:evenVBand="0" w:oddHBand="0" w:evenHBand="0" w:firstRowFirstColumn="0" w:firstRowLastColumn="0" w:lastRowFirstColumn="0" w:lastRowLastColumn="0"/>
              <w:rPr>
                <w:ins w:id="266" w:author="Rebeca de la Paz Gonzales" w:date="2017-06-26T03:49:00Z"/>
                <w:rFonts w:ascii="Calibri" w:hAnsi="Calibri"/>
                <w:color w:val="000000"/>
                <w:sz w:val="20"/>
                <w:szCs w:val="20"/>
                <w:lang w:val="es-ES_tradnl" w:eastAsia="es-ES_tradnl"/>
                <w:rPrChange w:id="267" w:author="Rebeca de la Paz Gonzales" w:date="2017-06-26T04:04:00Z">
                  <w:rPr>
                    <w:ins w:id="268" w:author="Rebeca de la Paz Gonzales" w:date="2017-06-26T03:49:00Z"/>
                    <w:rFonts w:ascii="Calibri" w:hAnsi="Calibri"/>
                    <w:color w:val="000000"/>
                    <w:lang w:val="es-ES_tradnl" w:eastAsia="es-ES_tradnl"/>
                  </w:rPr>
                </w:rPrChange>
              </w:rPr>
            </w:pPr>
            <w:ins w:id="269" w:author="Rebeca de la Paz Gonzales" w:date="2017-06-26T03:52:00Z">
              <w:r w:rsidRPr="001A2BCD">
                <w:rPr>
                  <w:rFonts w:ascii="Calibri" w:hAnsi="Calibri"/>
                  <w:color w:val="000000"/>
                  <w:sz w:val="20"/>
                  <w:szCs w:val="20"/>
                  <w:lang w:val="es-ES_tradnl" w:eastAsia="es-ES_tradnl"/>
                  <w:rPrChange w:id="270" w:author="Rebeca de la Paz Gonzales" w:date="2017-06-26T04:04:00Z">
                    <w:rPr>
                      <w:rFonts w:ascii="Calibri" w:hAnsi="Calibri"/>
                      <w:color w:val="000000"/>
                      <w:lang w:val="es-ES_tradnl" w:eastAsia="es-ES_tradnl"/>
                    </w:rPr>
                  </w:rPrChange>
                </w:rPr>
                <w:t>especificación</w:t>
              </w:r>
            </w:ins>
          </w:p>
        </w:tc>
      </w:tr>
      <w:tr w:rsidR="00596D27" w:rsidRPr="001A2BCD" w14:paraId="7FFF48BC" w14:textId="77777777" w:rsidTr="00596D27">
        <w:trPr>
          <w:cnfStyle w:val="000000100000" w:firstRow="0" w:lastRow="0" w:firstColumn="0" w:lastColumn="0" w:oddVBand="0" w:evenVBand="0" w:oddHBand="1" w:evenHBand="0" w:firstRowFirstColumn="0" w:firstRowLastColumn="0" w:lastRowFirstColumn="0" w:lastRowLastColumn="0"/>
          <w:trHeight w:val="190"/>
          <w:ins w:id="271" w:author="Rebeca de la Paz Gonzales" w:date="2017-06-26T03:52:00Z"/>
        </w:trPr>
        <w:tc>
          <w:tcPr>
            <w:cnfStyle w:val="001000000000" w:firstRow="0" w:lastRow="0" w:firstColumn="1" w:lastColumn="0" w:oddVBand="0" w:evenVBand="0" w:oddHBand="0" w:evenHBand="0" w:firstRowFirstColumn="0" w:firstRowLastColumn="0" w:lastRowFirstColumn="0" w:lastRowLastColumn="0"/>
            <w:tcW w:w="4256" w:type="dxa"/>
            <w:noWrap/>
          </w:tcPr>
          <w:p w14:paraId="03FDBA5D" w14:textId="77777777" w:rsidR="00596D27" w:rsidRPr="00C22EBF" w:rsidRDefault="00596D27" w:rsidP="00596D27">
            <w:pPr>
              <w:jc w:val="left"/>
              <w:rPr>
                <w:ins w:id="272" w:author="Rebeca de la Paz Gonzales" w:date="2017-06-26T03:52:00Z"/>
                <w:rFonts w:ascii="Monaco" w:hAnsi="Monaco"/>
                <w:color w:val="000000"/>
                <w:sz w:val="18"/>
                <w:szCs w:val="20"/>
                <w:lang w:val="es-ES_tradnl" w:eastAsia="es-ES_tradnl"/>
                <w:rPrChange w:id="273" w:author="Rebeca de la Paz Gonzales" w:date="2017-06-26T04:04:00Z">
                  <w:rPr>
                    <w:ins w:id="274" w:author="Rebeca de la Paz Gonzales" w:date="2017-06-26T03:52:00Z"/>
                    <w:rFonts w:ascii="Monaco" w:hAnsi="Monaco"/>
                    <w:color w:val="000000"/>
                    <w:sz w:val="22"/>
                    <w:szCs w:val="22"/>
                    <w:lang w:val="es-ES_tradnl" w:eastAsia="es-ES_tradnl"/>
                  </w:rPr>
                </w:rPrChange>
              </w:rPr>
            </w:pPr>
            <w:ins w:id="275" w:author="Rebeca de la Paz Gonzales" w:date="2017-06-26T03:52:00Z">
              <w:r w:rsidRPr="00C22EBF">
                <w:rPr>
                  <w:rFonts w:ascii="Monaco" w:hAnsi="Monaco"/>
                  <w:color w:val="000000"/>
                  <w:sz w:val="18"/>
                  <w:szCs w:val="20"/>
                  <w:lang w:val="es-ES_tradnl" w:eastAsia="es-ES_tradnl"/>
                  <w:rPrChange w:id="276" w:author="Rebeca de la Paz Gonzales" w:date="2017-06-26T04:04:00Z">
                    <w:rPr>
                      <w:rFonts w:ascii="Monaco" w:hAnsi="Monaco"/>
                      <w:color w:val="000000"/>
                      <w:sz w:val="22"/>
                      <w:szCs w:val="22"/>
                      <w:lang w:val="es-ES_tradnl" w:eastAsia="es-ES_tradnl"/>
                    </w:rPr>
                  </w:rPrChange>
                </w:rPr>
                <w:t>(DATE) </w:t>
              </w:r>
            </w:ins>
          </w:p>
        </w:tc>
        <w:tc>
          <w:tcPr>
            <w:tcW w:w="2594" w:type="dxa"/>
            <w:noWrap/>
          </w:tcPr>
          <w:p w14:paraId="37E323F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277" w:author="Rebeca de la Paz Gonzales" w:date="2017-06-26T03:52:00Z"/>
                <w:rFonts w:ascii="Calibri" w:hAnsi="Calibri"/>
                <w:color w:val="000000"/>
                <w:sz w:val="20"/>
                <w:szCs w:val="20"/>
                <w:lang w:val="es-ES_tradnl" w:eastAsia="es-ES_tradnl"/>
                <w:rPrChange w:id="278" w:author="Rebeca de la Paz Gonzales" w:date="2017-06-26T04:04:00Z">
                  <w:rPr>
                    <w:ins w:id="279" w:author="Rebeca de la Paz Gonzales" w:date="2017-06-26T03:52:00Z"/>
                    <w:rFonts w:ascii="Calibri" w:hAnsi="Calibri"/>
                    <w:color w:val="000000"/>
                    <w:lang w:val="es-ES_tradnl" w:eastAsia="es-ES_tradnl"/>
                  </w:rPr>
                </w:rPrChange>
              </w:rPr>
            </w:pPr>
            <w:ins w:id="280" w:author="Rebeca de la Paz Gonzales" w:date="2017-06-26T03:52:00Z">
              <w:r w:rsidRPr="001A2BCD">
                <w:rPr>
                  <w:rFonts w:ascii="Calibri" w:hAnsi="Calibri"/>
                  <w:color w:val="000000"/>
                  <w:sz w:val="20"/>
                  <w:szCs w:val="20"/>
                  <w:lang w:val="es-ES_tradnl" w:eastAsia="es-ES_tradnl"/>
                  <w:rPrChange w:id="281" w:author="Rebeca de la Paz Gonzales" w:date="2017-06-26T04:04:00Z">
                    <w:rPr>
                      <w:rFonts w:ascii="Calibri" w:hAnsi="Calibri"/>
                      <w:color w:val="000000"/>
                      <w:lang w:val="es-ES_tradnl" w:eastAsia="es-ES_tradnl"/>
                    </w:rPr>
                  </w:rPrChange>
                </w:rPr>
                <w:t>Fecha</w:t>
              </w:r>
            </w:ins>
          </w:p>
        </w:tc>
        <w:tc>
          <w:tcPr>
            <w:tcW w:w="2794" w:type="dxa"/>
            <w:noWrap/>
          </w:tcPr>
          <w:p w14:paraId="1FE71AE3"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282" w:author="Rebeca de la Paz Gonzales" w:date="2017-06-26T03:52:00Z"/>
                <w:rFonts w:ascii="Calibri" w:hAnsi="Calibri"/>
                <w:color w:val="000000"/>
                <w:sz w:val="20"/>
                <w:szCs w:val="20"/>
                <w:lang w:val="es-ES_tradnl" w:eastAsia="es-ES_tradnl"/>
                <w:rPrChange w:id="283" w:author="Rebeca de la Paz Gonzales" w:date="2017-06-26T04:04:00Z">
                  <w:rPr>
                    <w:ins w:id="284" w:author="Rebeca de la Paz Gonzales" w:date="2017-06-26T03:52:00Z"/>
                    <w:rFonts w:ascii="Calibri" w:hAnsi="Calibri"/>
                    <w:color w:val="000000"/>
                    <w:lang w:val="es-ES_tradnl" w:eastAsia="es-ES_tradnl"/>
                  </w:rPr>
                </w:rPrChange>
              </w:rPr>
            </w:pPr>
          </w:p>
        </w:tc>
      </w:tr>
      <w:tr w:rsidR="00596D27" w:rsidRPr="001A2BCD" w14:paraId="2AA891DF" w14:textId="77777777" w:rsidTr="00596D27">
        <w:trPr>
          <w:trHeight w:val="190"/>
          <w:ins w:id="285"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7F963F11" w14:textId="77777777" w:rsidR="00596D27" w:rsidRPr="00C22EBF" w:rsidRDefault="00596D27" w:rsidP="00596D27">
            <w:pPr>
              <w:jc w:val="left"/>
              <w:rPr>
                <w:ins w:id="286" w:author="Rebeca de la Paz Gonzales" w:date="2017-06-26T03:49:00Z"/>
                <w:rFonts w:ascii="Monaco" w:hAnsi="Monaco"/>
                <w:color w:val="000000"/>
                <w:sz w:val="18"/>
                <w:szCs w:val="20"/>
                <w:lang w:val="es-ES_tradnl" w:eastAsia="es-ES_tradnl"/>
                <w:rPrChange w:id="287" w:author="Rebeca de la Paz Gonzales" w:date="2017-06-26T04:04:00Z">
                  <w:rPr>
                    <w:ins w:id="288" w:author="Rebeca de la Paz Gonzales" w:date="2017-06-26T03:49:00Z"/>
                    <w:rFonts w:ascii="Monaco" w:hAnsi="Monaco"/>
                    <w:color w:val="000000"/>
                    <w:sz w:val="22"/>
                    <w:szCs w:val="22"/>
                    <w:lang w:val="es-ES_tradnl" w:eastAsia="es-ES_tradnl"/>
                  </w:rPr>
                </w:rPrChange>
              </w:rPr>
            </w:pPr>
            <w:ins w:id="289" w:author="Rebeca de la Paz Gonzales" w:date="2017-06-26T03:49:00Z">
              <w:r w:rsidRPr="00C22EBF">
                <w:rPr>
                  <w:rFonts w:ascii="Monaco" w:hAnsi="Monaco"/>
                  <w:color w:val="000000"/>
                  <w:sz w:val="18"/>
                  <w:szCs w:val="20"/>
                  <w:lang w:val="es-ES_tradnl" w:eastAsia="es-ES_tradnl"/>
                  <w:rPrChange w:id="290" w:author="Rebeca de la Paz Gonzales" w:date="2017-06-26T04:04:00Z">
                    <w:rPr>
                      <w:rFonts w:ascii="Monaco" w:hAnsi="Monaco"/>
                      <w:color w:val="000000"/>
                      <w:sz w:val="22"/>
                      <w:szCs w:val="22"/>
                      <w:lang w:val="es-ES_tradnl" w:eastAsia="es-ES_tradnl"/>
                    </w:rPr>
                  </w:rPrChange>
                </w:rPr>
                <w:t>(HOUR) </w:t>
              </w:r>
            </w:ins>
          </w:p>
        </w:tc>
        <w:tc>
          <w:tcPr>
            <w:tcW w:w="2594" w:type="dxa"/>
            <w:noWrap/>
            <w:hideMark/>
          </w:tcPr>
          <w:p w14:paraId="41FE693C"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291" w:author="Rebeca de la Paz Gonzales" w:date="2017-06-26T03:49:00Z"/>
                <w:rFonts w:ascii="Calibri" w:hAnsi="Calibri"/>
                <w:color w:val="000000"/>
                <w:sz w:val="20"/>
                <w:szCs w:val="20"/>
                <w:lang w:val="es-ES_tradnl" w:eastAsia="es-ES_tradnl"/>
                <w:rPrChange w:id="292" w:author="Rebeca de la Paz Gonzales" w:date="2017-06-26T04:04:00Z">
                  <w:rPr>
                    <w:ins w:id="293" w:author="Rebeca de la Paz Gonzales" w:date="2017-06-26T03:49:00Z"/>
                    <w:rFonts w:ascii="Calibri" w:hAnsi="Calibri"/>
                    <w:color w:val="000000"/>
                    <w:lang w:val="es-ES_tradnl" w:eastAsia="es-ES_tradnl"/>
                  </w:rPr>
                </w:rPrChange>
              </w:rPr>
            </w:pPr>
            <w:ins w:id="294" w:author="Rebeca de la Paz Gonzales" w:date="2017-06-26T03:49:00Z">
              <w:r w:rsidRPr="001A2BCD">
                <w:rPr>
                  <w:rFonts w:ascii="Calibri" w:hAnsi="Calibri"/>
                  <w:color w:val="000000"/>
                  <w:sz w:val="20"/>
                  <w:szCs w:val="20"/>
                  <w:lang w:val="es-ES_tradnl" w:eastAsia="es-ES_tradnl"/>
                  <w:rPrChange w:id="295" w:author="Rebeca de la Paz Gonzales" w:date="2017-06-26T04:04:00Z">
                    <w:rPr>
                      <w:rFonts w:ascii="Calibri" w:hAnsi="Calibri"/>
                      <w:color w:val="000000"/>
                      <w:lang w:val="es-ES_tradnl" w:eastAsia="es-ES_tradnl"/>
                    </w:rPr>
                  </w:rPrChange>
                </w:rPr>
                <w:t>Hora</w:t>
              </w:r>
            </w:ins>
          </w:p>
        </w:tc>
        <w:tc>
          <w:tcPr>
            <w:tcW w:w="2794" w:type="dxa"/>
            <w:noWrap/>
            <w:hideMark/>
          </w:tcPr>
          <w:p w14:paraId="5817F897"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296" w:author="Rebeca de la Paz Gonzales" w:date="2017-06-26T03:49:00Z"/>
                <w:rFonts w:ascii="Calibri" w:hAnsi="Calibri"/>
                <w:color w:val="000000"/>
                <w:sz w:val="20"/>
                <w:szCs w:val="20"/>
                <w:lang w:val="es-ES_tradnl" w:eastAsia="es-ES_tradnl"/>
                <w:rPrChange w:id="297" w:author="Rebeca de la Paz Gonzales" w:date="2017-06-26T04:04:00Z">
                  <w:rPr>
                    <w:ins w:id="298" w:author="Rebeca de la Paz Gonzales" w:date="2017-06-26T03:49:00Z"/>
                    <w:rFonts w:ascii="Calibri" w:hAnsi="Calibri"/>
                    <w:color w:val="000000"/>
                    <w:lang w:val="es-ES_tradnl" w:eastAsia="es-ES_tradnl"/>
                  </w:rPr>
                </w:rPrChange>
              </w:rPr>
            </w:pPr>
          </w:p>
        </w:tc>
      </w:tr>
      <w:tr w:rsidR="00596D27" w:rsidRPr="001A2BCD" w14:paraId="5D506F08" w14:textId="77777777" w:rsidTr="00596D27">
        <w:trPr>
          <w:cnfStyle w:val="000000100000" w:firstRow="0" w:lastRow="0" w:firstColumn="0" w:lastColumn="0" w:oddVBand="0" w:evenVBand="0" w:oddHBand="1" w:evenHBand="0" w:firstRowFirstColumn="0" w:firstRowLastColumn="0" w:lastRowFirstColumn="0" w:lastRowLastColumn="0"/>
          <w:trHeight w:val="190"/>
          <w:ins w:id="299"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1FF0E9C3" w14:textId="77777777" w:rsidR="00596D27" w:rsidRPr="00C22EBF" w:rsidRDefault="00596D27" w:rsidP="00596D27">
            <w:pPr>
              <w:jc w:val="left"/>
              <w:rPr>
                <w:ins w:id="300" w:author="Rebeca de la Paz Gonzales" w:date="2017-06-26T03:49:00Z"/>
                <w:rFonts w:ascii="Monaco" w:hAnsi="Monaco"/>
                <w:color w:val="000000"/>
                <w:sz w:val="18"/>
                <w:szCs w:val="20"/>
                <w:lang w:val="es-ES_tradnl" w:eastAsia="es-ES_tradnl"/>
                <w:rPrChange w:id="301" w:author="Rebeca de la Paz Gonzales" w:date="2017-06-26T04:04:00Z">
                  <w:rPr>
                    <w:ins w:id="302" w:author="Rebeca de la Paz Gonzales" w:date="2017-06-26T03:49:00Z"/>
                    <w:rFonts w:ascii="Monaco" w:hAnsi="Monaco"/>
                    <w:color w:val="000000"/>
                    <w:sz w:val="22"/>
                    <w:szCs w:val="22"/>
                    <w:lang w:val="es-ES_tradnl" w:eastAsia="es-ES_tradnl"/>
                  </w:rPr>
                </w:rPrChange>
              </w:rPr>
            </w:pPr>
            <w:ins w:id="303" w:author="Rebeca de la Paz Gonzales" w:date="2017-06-26T03:49:00Z">
              <w:r w:rsidRPr="00C22EBF">
                <w:rPr>
                  <w:rFonts w:ascii="Monaco" w:hAnsi="Monaco"/>
                  <w:color w:val="000000"/>
                  <w:sz w:val="18"/>
                  <w:szCs w:val="20"/>
                  <w:lang w:val="es-ES_tradnl" w:eastAsia="es-ES_tradnl"/>
                  <w:rPrChange w:id="304" w:author="Rebeca de la Paz Gonzales" w:date="2017-06-26T04:04:00Z">
                    <w:rPr>
                      <w:rFonts w:ascii="Monaco" w:hAnsi="Monaco"/>
                      <w:color w:val="000000"/>
                      <w:sz w:val="22"/>
                      <w:szCs w:val="22"/>
                      <w:lang w:val="es-ES_tradnl" w:eastAsia="es-ES_tradnl"/>
                    </w:rPr>
                  </w:rPrChange>
                </w:rPr>
                <w:t>(N_COORDINATED) </w:t>
              </w:r>
            </w:ins>
          </w:p>
        </w:tc>
        <w:tc>
          <w:tcPr>
            <w:tcW w:w="2594" w:type="dxa"/>
            <w:noWrap/>
            <w:hideMark/>
          </w:tcPr>
          <w:p w14:paraId="784497D5"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05" w:author="Rebeca de la Paz Gonzales" w:date="2017-06-26T03:49:00Z"/>
                <w:rFonts w:ascii="Calibri" w:hAnsi="Calibri"/>
                <w:color w:val="000000"/>
                <w:sz w:val="20"/>
                <w:szCs w:val="20"/>
                <w:lang w:val="es-ES_tradnl" w:eastAsia="es-ES_tradnl"/>
                <w:rPrChange w:id="306" w:author="Rebeca de la Paz Gonzales" w:date="2017-06-26T04:04:00Z">
                  <w:rPr>
                    <w:ins w:id="307" w:author="Rebeca de la Paz Gonzales" w:date="2017-06-26T03:49:00Z"/>
                    <w:rFonts w:ascii="Calibri" w:hAnsi="Calibri"/>
                    <w:color w:val="000000"/>
                    <w:lang w:val="es-ES_tradnl" w:eastAsia="es-ES_tradnl"/>
                  </w:rPr>
                </w:rPrChange>
              </w:rPr>
            </w:pPr>
            <w:ins w:id="308" w:author="Rebeca de la Paz Gonzales" w:date="2017-06-26T03:49:00Z">
              <w:r w:rsidRPr="001A2BCD">
                <w:rPr>
                  <w:rFonts w:ascii="Calibri" w:hAnsi="Calibri"/>
                  <w:color w:val="000000"/>
                  <w:sz w:val="20"/>
                  <w:szCs w:val="20"/>
                  <w:lang w:val="es-ES_tradnl" w:eastAsia="es-ES_tradnl"/>
                  <w:rPrChange w:id="309" w:author="Rebeca de la Paz Gonzales" w:date="2017-06-26T04:04:00Z">
                    <w:rPr>
                      <w:rFonts w:ascii="Calibri" w:hAnsi="Calibri"/>
                      <w:color w:val="000000"/>
                      <w:lang w:val="es-ES_tradnl" w:eastAsia="es-ES_tradnl"/>
                    </w:rPr>
                  </w:rPrChange>
                </w:rPr>
                <w:t>Sintagma nominal</w:t>
              </w:r>
            </w:ins>
          </w:p>
        </w:tc>
        <w:tc>
          <w:tcPr>
            <w:tcW w:w="2794" w:type="dxa"/>
            <w:noWrap/>
            <w:hideMark/>
          </w:tcPr>
          <w:p w14:paraId="7A81B6D8"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10" w:author="Rebeca de la Paz Gonzales" w:date="2017-06-26T03:49:00Z"/>
                <w:rFonts w:ascii="Calibri" w:hAnsi="Calibri"/>
                <w:color w:val="000000"/>
                <w:sz w:val="20"/>
                <w:szCs w:val="20"/>
                <w:lang w:val="es-ES_tradnl" w:eastAsia="es-ES_tradnl"/>
                <w:rPrChange w:id="311" w:author="Rebeca de la Paz Gonzales" w:date="2017-06-26T04:04:00Z">
                  <w:rPr>
                    <w:ins w:id="312" w:author="Rebeca de la Paz Gonzales" w:date="2017-06-26T03:49:00Z"/>
                    <w:rFonts w:ascii="Calibri" w:hAnsi="Calibri"/>
                    <w:color w:val="000000"/>
                    <w:lang w:val="es-ES_tradnl" w:eastAsia="es-ES_tradnl"/>
                  </w:rPr>
                </w:rPrChange>
              </w:rPr>
            </w:pPr>
            <w:ins w:id="313" w:author="Rebeca de la Paz Gonzales" w:date="2017-06-26T03:49:00Z">
              <w:r w:rsidRPr="001A2BCD">
                <w:rPr>
                  <w:rFonts w:ascii="Calibri" w:hAnsi="Calibri"/>
                  <w:color w:val="000000"/>
                  <w:sz w:val="20"/>
                  <w:szCs w:val="20"/>
                  <w:lang w:val="es-ES_tradnl" w:eastAsia="es-ES_tradnl"/>
                  <w:rPrChange w:id="314" w:author="Rebeca de la Paz Gonzales" w:date="2017-06-26T04:04:00Z">
                    <w:rPr>
                      <w:rFonts w:ascii="Calibri" w:hAnsi="Calibri"/>
                      <w:color w:val="000000"/>
                      <w:lang w:val="es-ES_tradnl" w:eastAsia="es-ES_tradnl"/>
                    </w:rPr>
                  </w:rPrChange>
                </w:rPr>
                <w:t>Sustantivos coordinados</w:t>
              </w:r>
            </w:ins>
          </w:p>
        </w:tc>
      </w:tr>
      <w:tr w:rsidR="00596D27" w:rsidRPr="001A2BCD" w14:paraId="09A67E2C" w14:textId="77777777" w:rsidTr="00596D27">
        <w:trPr>
          <w:trHeight w:val="190"/>
          <w:ins w:id="315"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71C07BC4" w14:textId="77777777" w:rsidR="00596D27" w:rsidRPr="00C22EBF" w:rsidRDefault="00596D27" w:rsidP="00596D27">
            <w:pPr>
              <w:jc w:val="left"/>
              <w:rPr>
                <w:ins w:id="316" w:author="Rebeca de la Paz Gonzales" w:date="2017-06-26T03:49:00Z"/>
                <w:rFonts w:ascii="Monaco" w:hAnsi="Monaco"/>
                <w:color w:val="000000"/>
                <w:sz w:val="18"/>
                <w:szCs w:val="20"/>
                <w:lang w:val="es-ES_tradnl" w:eastAsia="es-ES_tradnl"/>
                <w:rPrChange w:id="317" w:author="Rebeca de la Paz Gonzales" w:date="2017-06-26T04:04:00Z">
                  <w:rPr>
                    <w:ins w:id="318" w:author="Rebeca de la Paz Gonzales" w:date="2017-06-26T03:49:00Z"/>
                    <w:rFonts w:ascii="Monaco" w:hAnsi="Monaco"/>
                    <w:color w:val="000000"/>
                    <w:sz w:val="22"/>
                    <w:szCs w:val="22"/>
                    <w:lang w:val="es-ES_tradnl" w:eastAsia="es-ES_tradnl"/>
                  </w:rPr>
                </w:rPrChange>
              </w:rPr>
            </w:pPr>
            <w:ins w:id="319" w:author="Rebeca de la Paz Gonzales" w:date="2017-06-26T03:49:00Z">
              <w:r w:rsidRPr="00C22EBF">
                <w:rPr>
                  <w:rFonts w:ascii="Monaco" w:hAnsi="Monaco"/>
                  <w:color w:val="000000"/>
                  <w:sz w:val="18"/>
                  <w:szCs w:val="20"/>
                  <w:lang w:val="es-ES_tradnl" w:eastAsia="es-ES_tradnl"/>
                  <w:rPrChange w:id="320" w:author="Rebeca de la Paz Gonzales" w:date="2017-06-26T04:04:00Z">
                    <w:rPr>
                      <w:rFonts w:ascii="Monaco" w:hAnsi="Monaco"/>
                      <w:color w:val="000000"/>
                      <w:sz w:val="22"/>
                      <w:szCs w:val="22"/>
                      <w:lang w:val="es-ES_tradnl" w:eastAsia="es-ES_tradnl"/>
                    </w:rPr>
                  </w:rPrChange>
                </w:rPr>
                <w:t>(NP_COMPARATIVE-1) </w:t>
              </w:r>
            </w:ins>
          </w:p>
        </w:tc>
        <w:tc>
          <w:tcPr>
            <w:tcW w:w="2594" w:type="dxa"/>
            <w:noWrap/>
            <w:hideMark/>
          </w:tcPr>
          <w:p w14:paraId="005903B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21" w:author="Rebeca de la Paz Gonzales" w:date="2017-06-26T03:49:00Z"/>
                <w:rFonts w:ascii="Calibri" w:hAnsi="Calibri"/>
                <w:color w:val="000000"/>
                <w:sz w:val="20"/>
                <w:szCs w:val="20"/>
                <w:lang w:val="es-ES_tradnl" w:eastAsia="es-ES_tradnl"/>
                <w:rPrChange w:id="322" w:author="Rebeca de la Paz Gonzales" w:date="2017-06-26T04:04:00Z">
                  <w:rPr>
                    <w:ins w:id="323" w:author="Rebeca de la Paz Gonzales" w:date="2017-06-26T03:49:00Z"/>
                    <w:rFonts w:ascii="Calibri" w:hAnsi="Calibri"/>
                    <w:color w:val="000000"/>
                    <w:lang w:val="es-ES_tradnl" w:eastAsia="es-ES_tradnl"/>
                  </w:rPr>
                </w:rPrChange>
              </w:rPr>
            </w:pPr>
            <w:ins w:id="324" w:author="Rebeca de la Paz Gonzales" w:date="2017-06-26T03:49:00Z">
              <w:r w:rsidRPr="001A2BCD">
                <w:rPr>
                  <w:rFonts w:ascii="Calibri" w:hAnsi="Calibri"/>
                  <w:color w:val="000000"/>
                  <w:sz w:val="20"/>
                  <w:szCs w:val="20"/>
                  <w:lang w:val="es-ES_tradnl" w:eastAsia="es-ES_tradnl"/>
                  <w:rPrChange w:id="325" w:author="Rebeca de la Paz Gonzales" w:date="2017-06-26T04:04:00Z">
                    <w:rPr>
                      <w:rFonts w:ascii="Calibri" w:hAnsi="Calibri"/>
                      <w:color w:val="000000"/>
                      <w:lang w:val="es-ES_tradnl" w:eastAsia="es-ES_tradnl"/>
                    </w:rPr>
                  </w:rPrChange>
                </w:rPr>
                <w:t>Sintagma nominal</w:t>
              </w:r>
            </w:ins>
          </w:p>
        </w:tc>
        <w:tc>
          <w:tcPr>
            <w:tcW w:w="2794" w:type="dxa"/>
            <w:noWrap/>
            <w:hideMark/>
          </w:tcPr>
          <w:p w14:paraId="71EF6FF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26" w:author="Rebeca de la Paz Gonzales" w:date="2017-06-26T03:49:00Z"/>
                <w:rFonts w:ascii="Calibri" w:hAnsi="Calibri"/>
                <w:color w:val="000000"/>
                <w:sz w:val="20"/>
                <w:szCs w:val="20"/>
                <w:lang w:val="es-ES_tradnl" w:eastAsia="es-ES_tradnl"/>
                <w:rPrChange w:id="327" w:author="Rebeca de la Paz Gonzales" w:date="2017-06-26T04:04:00Z">
                  <w:rPr>
                    <w:ins w:id="328" w:author="Rebeca de la Paz Gonzales" w:date="2017-06-26T03:49:00Z"/>
                    <w:rFonts w:ascii="Calibri" w:hAnsi="Calibri"/>
                    <w:color w:val="000000"/>
                    <w:lang w:val="es-ES_tradnl" w:eastAsia="es-ES_tradnl"/>
                  </w:rPr>
                </w:rPrChange>
              </w:rPr>
            </w:pPr>
            <w:ins w:id="329" w:author="Rebeca de la Paz Gonzales" w:date="2017-06-26T03:49:00Z">
              <w:r w:rsidRPr="001A2BCD">
                <w:rPr>
                  <w:rFonts w:ascii="Calibri" w:hAnsi="Calibri"/>
                  <w:color w:val="000000"/>
                  <w:sz w:val="20"/>
                  <w:szCs w:val="20"/>
                  <w:lang w:val="es-ES_tradnl" w:eastAsia="es-ES_tradnl"/>
                  <w:rPrChange w:id="330" w:author="Rebeca de la Paz Gonzales" w:date="2017-06-26T04:04:00Z">
                    <w:rPr>
                      <w:rFonts w:ascii="Calibri" w:hAnsi="Calibri"/>
                      <w:color w:val="000000"/>
                      <w:lang w:val="es-ES_tradnl" w:eastAsia="es-ES_tradnl"/>
                    </w:rPr>
                  </w:rPrChange>
                </w:rPr>
                <w:t>Comparativo</w:t>
              </w:r>
            </w:ins>
          </w:p>
        </w:tc>
      </w:tr>
      <w:tr w:rsidR="00596D27" w:rsidRPr="001A2BCD" w14:paraId="24E6C13F" w14:textId="77777777" w:rsidTr="00596D27">
        <w:trPr>
          <w:cnfStyle w:val="000000100000" w:firstRow="0" w:lastRow="0" w:firstColumn="0" w:lastColumn="0" w:oddVBand="0" w:evenVBand="0" w:oddHBand="1" w:evenHBand="0" w:firstRowFirstColumn="0" w:firstRowLastColumn="0" w:lastRowFirstColumn="0" w:lastRowLastColumn="0"/>
          <w:trHeight w:val="190"/>
          <w:ins w:id="331"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53430505" w14:textId="77777777" w:rsidR="00596D27" w:rsidRPr="00C22EBF" w:rsidRDefault="00596D27" w:rsidP="00596D27">
            <w:pPr>
              <w:jc w:val="left"/>
              <w:rPr>
                <w:ins w:id="332" w:author="Rebeca de la Paz Gonzales" w:date="2017-06-26T03:49:00Z"/>
                <w:rFonts w:ascii="Monaco" w:hAnsi="Monaco"/>
                <w:color w:val="000000"/>
                <w:sz w:val="18"/>
                <w:szCs w:val="20"/>
                <w:lang w:val="es-ES_tradnl" w:eastAsia="es-ES_tradnl"/>
                <w:rPrChange w:id="333" w:author="Rebeca de la Paz Gonzales" w:date="2017-06-26T04:04:00Z">
                  <w:rPr>
                    <w:ins w:id="334" w:author="Rebeca de la Paz Gonzales" w:date="2017-06-26T03:49:00Z"/>
                    <w:rFonts w:ascii="Monaco" w:hAnsi="Monaco"/>
                    <w:color w:val="000000"/>
                    <w:sz w:val="22"/>
                    <w:szCs w:val="22"/>
                    <w:lang w:val="es-ES_tradnl" w:eastAsia="es-ES_tradnl"/>
                  </w:rPr>
                </w:rPrChange>
              </w:rPr>
            </w:pPr>
            <w:ins w:id="335" w:author="Rebeca de la Paz Gonzales" w:date="2017-06-26T03:49:00Z">
              <w:r w:rsidRPr="00C22EBF">
                <w:rPr>
                  <w:rFonts w:ascii="Monaco" w:hAnsi="Monaco"/>
                  <w:color w:val="000000"/>
                  <w:sz w:val="18"/>
                  <w:szCs w:val="20"/>
                  <w:lang w:val="es-ES_tradnl" w:eastAsia="es-ES_tradnl"/>
                  <w:rPrChange w:id="336" w:author="Rebeca de la Paz Gonzales" w:date="2017-06-26T04:04:00Z">
                    <w:rPr>
                      <w:rFonts w:ascii="Monaco" w:hAnsi="Monaco"/>
                      <w:color w:val="000000"/>
                      <w:sz w:val="22"/>
                      <w:szCs w:val="22"/>
                      <w:lang w:val="es-ES_tradnl" w:eastAsia="es-ES_tradnl"/>
                    </w:rPr>
                  </w:rPrChange>
                </w:rPr>
                <w:t>(PP_A_COORDINATED) </w:t>
              </w:r>
            </w:ins>
          </w:p>
        </w:tc>
        <w:tc>
          <w:tcPr>
            <w:tcW w:w="2594" w:type="dxa"/>
            <w:noWrap/>
            <w:hideMark/>
          </w:tcPr>
          <w:p w14:paraId="4D248302"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37" w:author="Rebeca de la Paz Gonzales" w:date="2017-06-26T03:49:00Z"/>
                <w:rFonts w:ascii="Calibri" w:hAnsi="Calibri"/>
                <w:color w:val="000000"/>
                <w:sz w:val="20"/>
                <w:szCs w:val="20"/>
                <w:lang w:val="es-ES_tradnl" w:eastAsia="es-ES_tradnl"/>
                <w:rPrChange w:id="338" w:author="Rebeca de la Paz Gonzales" w:date="2017-06-26T04:04:00Z">
                  <w:rPr>
                    <w:ins w:id="339" w:author="Rebeca de la Paz Gonzales" w:date="2017-06-26T03:49:00Z"/>
                    <w:rFonts w:ascii="Calibri" w:hAnsi="Calibri"/>
                    <w:color w:val="000000"/>
                    <w:lang w:val="es-ES_tradnl" w:eastAsia="es-ES_tradnl"/>
                  </w:rPr>
                </w:rPrChange>
              </w:rPr>
            </w:pPr>
            <w:ins w:id="340" w:author="Rebeca de la Paz Gonzales" w:date="2017-06-26T03:49:00Z">
              <w:r w:rsidRPr="001A2BCD">
                <w:rPr>
                  <w:rFonts w:ascii="Calibri" w:hAnsi="Calibri"/>
                  <w:color w:val="000000"/>
                  <w:sz w:val="20"/>
                  <w:szCs w:val="20"/>
                  <w:lang w:val="es-ES_tradnl" w:eastAsia="es-ES_tradnl"/>
                  <w:rPrChange w:id="341" w:author="Rebeca de la Paz Gonzales" w:date="2017-06-26T04:04:00Z">
                    <w:rPr>
                      <w:rFonts w:ascii="Calibri" w:hAnsi="Calibri"/>
                      <w:color w:val="000000"/>
                      <w:lang w:val="es-ES_tradnl" w:eastAsia="es-ES_tradnl"/>
                    </w:rPr>
                  </w:rPrChange>
                </w:rPr>
                <w:t>Complemento preposicional</w:t>
              </w:r>
            </w:ins>
          </w:p>
        </w:tc>
        <w:tc>
          <w:tcPr>
            <w:tcW w:w="2794" w:type="dxa"/>
            <w:noWrap/>
            <w:hideMark/>
          </w:tcPr>
          <w:p w14:paraId="0CC2B6AD"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42" w:author="Rebeca de la Paz Gonzales" w:date="2017-06-26T03:49:00Z"/>
                <w:rFonts w:ascii="Calibri" w:hAnsi="Calibri"/>
                <w:color w:val="000000"/>
                <w:sz w:val="20"/>
                <w:szCs w:val="20"/>
                <w:lang w:val="es-ES_tradnl" w:eastAsia="es-ES_tradnl"/>
                <w:rPrChange w:id="343" w:author="Rebeca de la Paz Gonzales" w:date="2017-06-26T04:04:00Z">
                  <w:rPr>
                    <w:ins w:id="344" w:author="Rebeca de la Paz Gonzales" w:date="2017-06-26T03:49:00Z"/>
                    <w:rFonts w:ascii="Calibri" w:hAnsi="Calibri"/>
                    <w:color w:val="000000"/>
                    <w:lang w:val="es-ES_tradnl" w:eastAsia="es-ES_tradnl"/>
                  </w:rPr>
                </w:rPrChange>
              </w:rPr>
            </w:pPr>
            <w:ins w:id="345" w:author="Rebeca de la Paz Gonzales" w:date="2017-06-26T03:49:00Z">
              <w:r w:rsidRPr="001A2BCD">
                <w:rPr>
                  <w:rFonts w:ascii="Calibri" w:hAnsi="Calibri"/>
                  <w:color w:val="000000"/>
                  <w:sz w:val="20"/>
                  <w:szCs w:val="20"/>
                  <w:lang w:val="es-ES_tradnl" w:eastAsia="es-ES_tradnl"/>
                  <w:rPrChange w:id="346" w:author="Rebeca de la Paz Gonzales" w:date="2017-06-26T04:04:00Z">
                    <w:rPr>
                      <w:rFonts w:ascii="Calibri" w:hAnsi="Calibri"/>
                      <w:color w:val="000000"/>
                      <w:lang w:val="es-ES_tradnl" w:eastAsia="es-ES_tradnl"/>
                    </w:rPr>
                  </w:rPrChange>
                </w:rPr>
                <w:t>preposiciones coordinadas</w:t>
              </w:r>
            </w:ins>
          </w:p>
        </w:tc>
      </w:tr>
      <w:tr w:rsidR="00596D27" w:rsidRPr="001A2BCD" w14:paraId="55A9E4D9" w14:textId="77777777" w:rsidTr="00596D27">
        <w:trPr>
          <w:trHeight w:val="190"/>
          <w:ins w:id="347"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439062C8" w14:textId="77777777" w:rsidR="00596D27" w:rsidRPr="00C22EBF" w:rsidRDefault="00596D27" w:rsidP="00596D27">
            <w:pPr>
              <w:jc w:val="left"/>
              <w:rPr>
                <w:ins w:id="348" w:author="Rebeca de la Paz Gonzales" w:date="2017-06-26T03:49:00Z"/>
                <w:rFonts w:ascii="Monaco" w:hAnsi="Monaco"/>
                <w:color w:val="000000"/>
                <w:sz w:val="18"/>
                <w:szCs w:val="20"/>
                <w:lang w:val="es-ES_tradnl" w:eastAsia="es-ES_tradnl"/>
                <w:rPrChange w:id="349" w:author="Rebeca de la Paz Gonzales" w:date="2017-06-26T04:04:00Z">
                  <w:rPr>
                    <w:ins w:id="350" w:author="Rebeca de la Paz Gonzales" w:date="2017-06-26T03:49:00Z"/>
                    <w:rFonts w:ascii="Monaco" w:hAnsi="Monaco"/>
                    <w:color w:val="000000"/>
                    <w:sz w:val="22"/>
                    <w:szCs w:val="22"/>
                    <w:lang w:val="es-ES_tradnl" w:eastAsia="es-ES_tradnl"/>
                  </w:rPr>
                </w:rPrChange>
              </w:rPr>
            </w:pPr>
            <w:ins w:id="351" w:author="Rebeca de la Paz Gonzales" w:date="2017-06-26T03:49:00Z">
              <w:r w:rsidRPr="00C22EBF">
                <w:rPr>
                  <w:rFonts w:ascii="Monaco" w:hAnsi="Monaco"/>
                  <w:color w:val="000000"/>
                  <w:sz w:val="18"/>
                  <w:szCs w:val="20"/>
                  <w:lang w:val="es-ES_tradnl" w:eastAsia="es-ES_tradnl"/>
                  <w:rPrChange w:id="352" w:author="Rebeca de la Paz Gonzales" w:date="2017-06-26T04:04:00Z">
                    <w:rPr>
                      <w:rFonts w:ascii="Monaco" w:hAnsi="Monaco"/>
                      <w:color w:val="000000"/>
                      <w:sz w:val="22"/>
                      <w:szCs w:val="22"/>
                      <w:lang w:val="es-ES_tradnl" w:eastAsia="es-ES_tradnl"/>
                    </w:rPr>
                  </w:rPrChange>
                </w:rPr>
                <w:t>(PP_A_LOCATIVE) </w:t>
              </w:r>
            </w:ins>
          </w:p>
        </w:tc>
        <w:tc>
          <w:tcPr>
            <w:tcW w:w="2594" w:type="dxa"/>
            <w:noWrap/>
            <w:hideMark/>
          </w:tcPr>
          <w:p w14:paraId="152A64C8"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53" w:author="Rebeca de la Paz Gonzales" w:date="2017-06-26T03:49:00Z"/>
                <w:rFonts w:ascii="Calibri" w:hAnsi="Calibri"/>
                <w:color w:val="000000"/>
                <w:sz w:val="20"/>
                <w:szCs w:val="20"/>
                <w:lang w:val="es-ES_tradnl" w:eastAsia="es-ES_tradnl"/>
                <w:rPrChange w:id="354" w:author="Rebeca de la Paz Gonzales" w:date="2017-06-26T04:04:00Z">
                  <w:rPr>
                    <w:ins w:id="355" w:author="Rebeca de la Paz Gonzales" w:date="2017-06-26T03:49:00Z"/>
                    <w:rFonts w:ascii="Calibri" w:hAnsi="Calibri"/>
                    <w:color w:val="000000"/>
                    <w:lang w:val="es-ES_tradnl" w:eastAsia="es-ES_tradnl"/>
                  </w:rPr>
                </w:rPrChange>
              </w:rPr>
            </w:pPr>
            <w:ins w:id="356" w:author="Rebeca de la Paz Gonzales" w:date="2017-06-26T03:49:00Z">
              <w:r w:rsidRPr="001A2BCD">
                <w:rPr>
                  <w:rFonts w:ascii="Calibri" w:hAnsi="Calibri"/>
                  <w:color w:val="000000"/>
                  <w:sz w:val="20"/>
                  <w:szCs w:val="20"/>
                  <w:lang w:val="es-ES_tradnl" w:eastAsia="es-ES_tradnl"/>
                  <w:rPrChange w:id="357" w:author="Rebeca de la Paz Gonzales" w:date="2017-06-26T04:04:00Z">
                    <w:rPr>
                      <w:rFonts w:ascii="Calibri" w:hAnsi="Calibri"/>
                      <w:color w:val="000000"/>
                      <w:lang w:val="es-ES_tradnl" w:eastAsia="es-ES_tradnl"/>
                    </w:rPr>
                  </w:rPrChange>
                </w:rPr>
                <w:t>Complemento preposicional</w:t>
              </w:r>
            </w:ins>
          </w:p>
        </w:tc>
        <w:tc>
          <w:tcPr>
            <w:tcW w:w="2794" w:type="dxa"/>
            <w:noWrap/>
            <w:hideMark/>
          </w:tcPr>
          <w:p w14:paraId="1669032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58" w:author="Rebeca de la Paz Gonzales" w:date="2017-06-26T03:49:00Z"/>
                <w:rFonts w:ascii="Calibri" w:hAnsi="Calibri"/>
                <w:color w:val="000000"/>
                <w:sz w:val="20"/>
                <w:szCs w:val="20"/>
                <w:lang w:val="es-ES_tradnl" w:eastAsia="es-ES_tradnl"/>
                <w:rPrChange w:id="359" w:author="Rebeca de la Paz Gonzales" w:date="2017-06-26T04:04:00Z">
                  <w:rPr>
                    <w:ins w:id="360" w:author="Rebeca de la Paz Gonzales" w:date="2017-06-26T03:49:00Z"/>
                    <w:rFonts w:ascii="Calibri" w:hAnsi="Calibri"/>
                    <w:color w:val="000000"/>
                    <w:lang w:val="es-ES_tradnl" w:eastAsia="es-ES_tradnl"/>
                  </w:rPr>
                </w:rPrChange>
              </w:rPr>
            </w:pPr>
            <w:ins w:id="361" w:author="Rebeca de la Paz Gonzales" w:date="2017-06-26T03:50:00Z">
              <w:r w:rsidRPr="001A2BCD">
                <w:rPr>
                  <w:rFonts w:ascii="Calibri" w:hAnsi="Calibri"/>
                  <w:color w:val="000000"/>
                  <w:sz w:val="20"/>
                  <w:szCs w:val="20"/>
                  <w:lang w:val="es-ES_tradnl" w:eastAsia="es-ES_tradnl"/>
                  <w:rPrChange w:id="362" w:author="Rebeca de la Paz Gonzales" w:date="2017-06-26T04:04:00Z">
                    <w:rPr>
                      <w:rFonts w:ascii="Calibri" w:hAnsi="Calibri"/>
                      <w:color w:val="000000"/>
                      <w:lang w:val="es-ES_tradnl" w:eastAsia="es-ES_tradnl"/>
                    </w:rPr>
                  </w:rPrChange>
                </w:rPr>
                <w:t>P</w:t>
              </w:r>
            </w:ins>
            <w:ins w:id="363" w:author="Rebeca de la Paz Gonzales" w:date="2017-06-26T03:49:00Z">
              <w:r w:rsidRPr="001A2BCD">
                <w:rPr>
                  <w:rFonts w:ascii="Calibri" w:hAnsi="Calibri"/>
                  <w:color w:val="000000"/>
                  <w:sz w:val="20"/>
                  <w:szCs w:val="20"/>
                  <w:lang w:val="es-ES_tradnl" w:eastAsia="es-ES_tradnl"/>
                  <w:rPrChange w:id="364" w:author="Rebeca de la Paz Gonzales" w:date="2017-06-26T04:04:00Z">
                    <w:rPr>
                      <w:rFonts w:ascii="Calibri" w:hAnsi="Calibri"/>
                      <w:color w:val="000000"/>
                      <w:lang w:val="es-ES_tradnl" w:eastAsia="es-ES_tradnl"/>
                    </w:rPr>
                  </w:rPrChange>
                </w:rPr>
                <w:t>reposic</w:t>
              </w:r>
            </w:ins>
            <w:ins w:id="365" w:author="Rebeca de la Paz Gonzales" w:date="2017-06-26T03:50:00Z">
              <w:r w:rsidRPr="001A2BCD">
                <w:rPr>
                  <w:rFonts w:ascii="Calibri" w:hAnsi="Calibri"/>
                  <w:color w:val="000000"/>
                  <w:sz w:val="20"/>
                  <w:szCs w:val="20"/>
                  <w:lang w:val="es-ES_tradnl" w:eastAsia="es-ES_tradnl"/>
                  <w:rPrChange w:id="366" w:author="Rebeca de la Paz Gonzales" w:date="2017-06-26T04:04:00Z">
                    <w:rPr>
                      <w:rFonts w:ascii="Calibri" w:hAnsi="Calibri"/>
                      <w:color w:val="000000"/>
                      <w:lang w:val="es-ES_tradnl" w:eastAsia="es-ES_tradnl"/>
                    </w:rPr>
                  </w:rPrChange>
                </w:rPr>
                <w:t>i</w:t>
              </w:r>
            </w:ins>
            <w:ins w:id="367" w:author="Rebeca de la Paz Gonzales" w:date="2017-06-26T03:49:00Z">
              <w:r w:rsidRPr="001A2BCD">
                <w:rPr>
                  <w:rFonts w:ascii="Calibri" w:hAnsi="Calibri"/>
                  <w:color w:val="000000"/>
                  <w:sz w:val="20"/>
                  <w:szCs w:val="20"/>
                  <w:lang w:val="es-ES_tradnl" w:eastAsia="es-ES_tradnl"/>
                  <w:rPrChange w:id="368" w:author="Rebeca de la Paz Gonzales" w:date="2017-06-26T04:04:00Z">
                    <w:rPr>
                      <w:rFonts w:ascii="Calibri" w:hAnsi="Calibri"/>
                      <w:color w:val="000000"/>
                      <w:lang w:val="es-ES_tradnl" w:eastAsia="es-ES_tradnl"/>
                    </w:rPr>
                  </w:rPrChange>
                </w:rPr>
                <w:t>ón de lugar</w:t>
              </w:r>
            </w:ins>
          </w:p>
        </w:tc>
      </w:tr>
      <w:tr w:rsidR="00596D27" w:rsidRPr="001A2BCD" w14:paraId="797CBF36" w14:textId="77777777" w:rsidTr="00596D27">
        <w:trPr>
          <w:cnfStyle w:val="000000100000" w:firstRow="0" w:lastRow="0" w:firstColumn="0" w:lastColumn="0" w:oddVBand="0" w:evenVBand="0" w:oddHBand="1" w:evenHBand="0" w:firstRowFirstColumn="0" w:firstRowLastColumn="0" w:lastRowFirstColumn="0" w:lastRowLastColumn="0"/>
          <w:trHeight w:val="190"/>
          <w:ins w:id="369"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71BD4D31" w14:textId="77777777" w:rsidR="00596D27" w:rsidRPr="00C22EBF" w:rsidRDefault="00596D27" w:rsidP="00596D27">
            <w:pPr>
              <w:jc w:val="left"/>
              <w:rPr>
                <w:ins w:id="370" w:author="Rebeca de la Paz Gonzales" w:date="2017-06-26T03:49:00Z"/>
                <w:rFonts w:ascii="Monaco" w:hAnsi="Monaco"/>
                <w:color w:val="000000"/>
                <w:sz w:val="18"/>
                <w:szCs w:val="20"/>
                <w:lang w:val="es-ES_tradnl" w:eastAsia="es-ES_tradnl"/>
                <w:rPrChange w:id="371" w:author="Rebeca de la Paz Gonzales" w:date="2017-06-26T04:04:00Z">
                  <w:rPr>
                    <w:ins w:id="372" w:author="Rebeca de la Paz Gonzales" w:date="2017-06-26T03:49:00Z"/>
                    <w:rFonts w:ascii="Monaco" w:hAnsi="Monaco"/>
                    <w:color w:val="000000"/>
                    <w:sz w:val="22"/>
                    <w:szCs w:val="22"/>
                    <w:lang w:val="es-ES_tradnl" w:eastAsia="es-ES_tradnl"/>
                  </w:rPr>
                </w:rPrChange>
              </w:rPr>
            </w:pPr>
            <w:ins w:id="373" w:author="Rebeca de la Paz Gonzales" w:date="2017-06-26T03:49:00Z">
              <w:r w:rsidRPr="00C22EBF">
                <w:rPr>
                  <w:rFonts w:ascii="Monaco" w:hAnsi="Monaco"/>
                  <w:color w:val="000000"/>
                  <w:sz w:val="18"/>
                  <w:szCs w:val="20"/>
                  <w:lang w:val="es-ES_tradnl" w:eastAsia="es-ES_tradnl"/>
                  <w:rPrChange w:id="374" w:author="Rebeca de la Paz Gonzales" w:date="2017-06-26T04:04:00Z">
                    <w:rPr>
                      <w:rFonts w:ascii="Monaco" w:hAnsi="Monaco"/>
                      <w:color w:val="000000"/>
                      <w:sz w:val="22"/>
                      <w:szCs w:val="22"/>
                      <w:lang w:val="es-ES_tradnl" w:eastAsia="es-ES_tradnl"/>
                    </w:rPr>
                  </w:rPrChange>
                </w:rPr>
                <w:t>(NPOBJ1) </w:t>
              </w:r>
            </w:ins>
          </w:p>
        </w:tc>
        <w:tc>
          <w:tcPr>
            <w:tcW w:w="5388" w:type="dxa"/>
            <w:gridSpan w:val="2"/>
            <w:noWrap/>
            <w:hideMark/>
          </w:tcPr>
          <w:p w14:paraId="06475461"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75" w:author="Rebeca de la Paz Gonzales" w:date="2017-06-26T03:49:00Z"/>
                <w:rFonts w:ascii="Calibri" w:hAnsi="Calibri"/>
                <w:color w:val="000000"/>
                <w:sz w:val="20"/>
                <w:szCs w:val="20"/>
                <w:lang w:val="es-ES_tradnl" w:eastAsia="es-ES_tradnl"/>
                <w:rPrChange w:id="376" w:author="Rebeca de la Paz Gonzales" w:date="2017-06-26T04:04:00Z">
                  <w:rPr>
                    <w:ins w:id="377" w:author="Rebeca de la Paz Gonzales" w:date="2017-06-26T03:49:00Z"/>
                    <w:rFonts w:ascii="Calibri" w:hAnsi="Calibri"/>
                    <w:color w:val="000000"/>
                    <w:lang w:val="es-ES_tradnl" w:eastAsia="es-ES_tradnl"/>
                  </w:rPr>
                </w:rPrChange>
              </w:rPr>
            </w:pPr>
            <w:ins w:id="378" w:author="Rebeca de la Paz Gonzales" w:date="2017-06-26T03:49:00Z">
              <w:r w:rsidRPr="001A2BCD">
                <w:rPr>
                  <w:rFonts w:ascii="Calibri" w:hAnsi="Calibri"/>
                  <w:color w:val="000000"/>
                  <w:sz w:val="20"/>
                  <w:szCs w:val="20"/>
                  <w:lang w:val="es-ES_tradnl" w:eastAsia="es-ES_tradnl"/>
                  <w:rPrChange w:id="379" w:author="Rebeca de la Paz Gonzales" w:date="2017-06-26T04:04:00Z">
                    <w:rPr>
                      <w:rFonts w:ascii="Calibri" w:hAnsi="Calibri"/>
                      <w:color w:val="000000"/>
                      <w:lang w:val="es-ES_tradnl" w:eastAsia="es-ES_tradnl"/>
                    </w:rPr>
                  </w:rPrChange>
                </w:rPr>
                <w:t>Objeto directo</w:t>
              </w:r>
            </w:ins>
          </w:p>
        </w:tc>
      </w:tr>
      <w:tr w:rsidR="00596D27" w:rsidRPr="001A2BCD" w14:paraId="551072DC" w14:textId="77777777" w:rsidTr="00596D27">
        <w:trPr>
          <w:trHeight w:val="190"/>
          <w:ins w:id="38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41C080BD" w14:textId="77777777" w:rsidR="00596D27" w:rsidRPr="00C22EBF" w:rsidRDefault="00596D27" w:rsidP="00596D27">
            <w:pPr>
              <w:jc w:val="left"/>
              <w:rPr>
                <w:ins w:id="381" w:author="Rebeca de la Paz Gonzales" w:date="2017-06-26T03:49:00Z"/>
                <w:rFonts w:ascii="Monaco" w:hAnsi="Monaco"/>
                <w:color w:val="000000"/>
                <w:sz w:val="18"/>
                <w:szCs w:val="20"/>
                <w:lang w:val="es-ES_tradnl" w:eastAsia="es-ES_tradnl"/>
                <w:rPrChange w:id="382" w:author="Rebeca de la Paz Gonzales" w:date="2017-06-26T04:04:00Z">
                  <w:rPr>
                    <w:ins w:id="383" w:author="Rebeca de la Paz Gonzales" w:date="2017-06-26T03:49:00Z"/>
                    <w:rFonts w:ascii="Monaco" w:hAnsi="Monaco"/>
                    <w:color w:val="000000"/>
                    <w:sz w:val="22"/>
                    <w:szCs w:val="22"/>
                    <w:lang w:val="es-ES_tradnl" w:eastAsia="es-ES_tradnl"/>
                  </w:rPr>
                </w:rPrChange>
              </w:rPr>
            </w:pPr>
            <w:ins w:id="384" w:author="Rebeca de la Paz Gonzales" w:date="2017-06-26T03:49:00Z">
              <w:r w:rsidRPr="00C22EBF">
                <w:rPr>
                  <w:rFonts w:ascii="Monaco" w:hAnsi="Monaco"/>
                  <w:color w:val="000000"/>
                  <w:sz w:val="18"/>
                  <w:szCs w:val="20"/>
                  <w:lang w:val="es-ES_tradnl" w:eastAsia="es-ES_tradnl"/>
                  <w:rPrChange w:id="385" w:author="Rebeca de la Paz Gonzales" w:date="2017-06-26T04:04:00Z">
                    <w:rPr>
                      <w:rFonts w:ascii="Monaco" w:hAnsi="Monaco"/>
                      <w:color w:val="000000"/>
                      <w:sz w:val="22"/>
                      <w:szCs w:val="22"/>
                      <w:lang w:val="es-ES_tradnl" w:eastAsia="es-ES_tradnl"/>
                    </w:rPr>
                  </w:rPrChange>
                </w:rPr>
                <w:t>(NPOBJ2) </w:t>
              </w:r>
            </w:ins>
          </w:p>
        </w:tc>
        <w:tc>
          <w:tcPr>
            <w:tcW w:w="5388" w:type="dxa"/>
            <w:gridSpan w:val="2"/>
            <w:noWrap/>
            <w:hideMark/>
          </w:tcPr>
          <w:p w14:paraId="1117B1E6"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86" w:author="Rebeca de la Paz Gonzales" w:date="2017-06-26T03:49:00Z"/>
                <w:rFonts w:ascii="Calibri" w:hAnsi="Calibri"/>
                <w:color w:val="000000"/>
                <w:sz w:val="20"/>
                <w:szCs w:val="20"/>
                <w:lang w:val="es-ES_tradnl" w:eastAsia="es-ES_tradnl"/>
                <w:rPrChange w:id="387" w:author="Rebeca de la Paz Gonzales" w:date="2017-06-26T04:04:00Z">
                  <w:rPr>
                    <w:ins w:id="388" w:author="Rebeca de la Paz Gonzales" w:date="2017-06-26T03:49:00Z"/>
                    <w:rFonts w:ascii="Calibri" w:hAnsi="Calibri"/>
                    <w:color w:val="000000"/>
                    <w:lang w:val="es-ES_tradnl" w:eastAsia="es-ES_tradnl"/>
                  </w:rPr>
                </w:rPrChange>
              </w:rPr>
            </w:pPr>
            <w:ins w:id="389" w:author="Rebeca de la Paz Gonzales" w:date="2017-06-26T03:49:00Z">
              <w:r w:rsidRPr="001A2BCD">
                <w:rPr>
                  <w:rFonts w:ascii="Calibri" w:hAnsi="Calibri"/>
                  <w:color w:val="000000"/>
                  <w:sz w:val="20"/>
                  <w:szCs w:val="20"/>
                  <w:lang w:val="es-ES_tradnl" w:eastAsia="es-ES_tradnl"/>
                  <w:rPrChange w:id="390" w:author="Rebeca de la Paz Gonzales" w:date="2017-06-26T04:04:00Z">
                    <w:rPr>
                      <w:rFonts w:ascii="Calibri" w:hAnsi="Calibri"/>
                      <w:color w:val="000000"/>
                      <w:lang w:val="es-ES_tradnl" w:eastAsia="es-ES_tradnl"/>
                    </w:rPr>
                  </w:rPrChange>
                </w:rPr>
                <w:t>Objeto indirecto</w:t>
              </w:r>
            </w:ins>
          </w:p>
        </w:tc>
      </w:tr>
      <w:tr w:rsidR="00596D27" w:rsidRPr="001A2BCD" w14:paraId="2EB778C5" w14:textId="77777777" w:rsidTr="00596D27">
        <w:trPr>
          <w:cnfStyle w:val="000000100000" w:firstRow="0" w:lastRow="0" w:firstColumn="0" w:lastColumn="0" w:oddVBand="0" w:evenVBand="0" w:oddHBand="1" w:evenHBand="0" w:firstRowFirstColumn="0" w:firstRowLastColumn="0" w:lastRowFirstColumn="0" w:lastRowLastColumn="0"/>
          <w:trHeight w:val="190"/>
          <w:ins w:id="391"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73134580" w14:textId="77777777" w:rsidR="00596D27" w:rsidRPr="00C22EBF" w:rsidRDefault="00596D27" w:rsidP="00596D27">
            <w:pPr>
              <w:jc w:val="left"/>
              <w:rPr>
                <w:ins w:id="392" w:author="Rebeca de la Paz Gonzales" w:date="2017-06-26T03:49:00Z"/>
                <w:rFonts w:ascii="Monaco" w:hAnsi="Monaco"/>
                <w:color w:val="000000"/>
                <w:sz w:val="18"/>
                <w:szCs w:val="20"/>
                <w:lang w:val="es-ES_tradnl" w:eastAsia="es-ES_tradnl"/>
                <w:rPrChange w:id="393" w:author="Rebeca de la Paz Gonzales" w:date="2017-06-26T04:04:00Z">
                  <w:rPr>
                    <w:ins w:id="394" w:author="Rebeca de la Paz Gonzales" w:date="2017-06-26T03:49:00Z"/>
                    <w:rFonts w:ascii="Monaco" w:hAnsi="Monaco"/>
                    <w:color w:val="000000"/>
                    <w:sz w:val="22"/>
                    <w:szCs w:val="22"/>
                    <w:lang w:val="es-ES_tradnl" w:eastAsia="es-ES_tradnl"/>
                  </w:rPr>
                </w:rPrChange>
              </w:rPr>
            </w:pPr>
            <w:ins w:id="395" w:author="Rebeca de la Paz Gonzales" w:date="2017-06-26T03:49:00Z">
              <w:r w:rsidRPr="00C22EBF">
                <w:rPr>
                  <w:rFonts w:ascii="Monaco" w:hAnsi="Monaco"/>
                  <w:color w:val="000000"/>
                  <w:sz w:val="18"/>
                  <w:szCs w:val="20"/>
                  <w:lang w:val="es-ES_tradnl" w:eastAsia="es-ES_tradnl"/>
                  <w:rPrChange w:id="396" w:author="Rebeca de la Paz Gonzales" w:date="2017-06-26T04:04:00Z">
                    <w:rPr>
                      <w:rFonts w:ascii="Monaco" w:hAnsi="Monaco"/>
                      <w:color w:val="000000"/>
                      <w:sz w:val="22"/>
                      <w:szCs w:val="22"/>
                      <w:lang w:val="es-ES_tradnl" w:eastAsia="es-ES_tradnl"/>
                    </w:rPr>
                  </w:rPrChange>
                </w:rPr>
                <w:t>(NPSUBJ_COMPARATIVE) </w:t>
              </w:r>
            </w:ins>
          </w:p>
        </w:tc>
        <w:tc>
          <w:tcPr>
            <w:tcW w:w="2594" w:type="dxa"/>
            <w:noWrap/>
            <w:hideMark/>
          </w:tcPr>
          <w:p w14:paraId="455E28B3"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97" w:author="Rebeca de la Paz Gonzales" w:date="2017-06-26T03:49:00Z"/>
                <w:rFonts w:ascii="Calibri" w:hAnsi="Calibri"/>
                <w:color w:val="000000"/>
                <w:sz w:val="20"/>
                <w:szCs w:val="20"/>
                <w:lang w:val="es-ES_tradnl" w:eastAsia="es-ES_tradnl"/>
                <w:rPrChange w:id="398" w:author="Rebeca de la Paz Gonzales" w:date="2017-06-26T04:04:00Z">
                  <w:rPr>
                    <w:ins w:id="399" w:author="Rebeca de la Paz Gonzales" w:date="2017-06-26T03:49:00Z"/>
                    <w:rFonts w:ascii="Calibri" w:hAnsi="Calibri"/>
                    <w:color w:val="000000"/>
                    <w:lang w:val="es-ES_tradnl" w:eastAsia="es-ES_tradnl"/>
                  </w:rPr>
                </w:rPrChange>
              </w:rPr>
            </w:pPr>
            <w:ins w:id="400" w:author="Rebeca de la Paz Gonzales" w:date="2017-06-26T03:49:00Z">
              <w:r w:rsidRPr="001A2BCD">
                <w:rPr>
                  <w:rFonts w:ascii="Calibri" w:hAnsi="Calibri"/>
                  <w:color w:val="000000"/>
                  <w:sz w:val="20"/>
                  <w:szCs w:val="20"/>
                  <w:lang w:val="es-ES_tradnl" w:eastAsia="es-ES_tradnl"/>
                  <w:rPrChange w:id="401" w:author="Rebeca de la Paz Gonzales" w:date="2017-06-26T04:04:00Z">
                    <w:rPr>
                      <w:rFonts w:ascii="Calibri" w:hAnsi="Calibri"/>
                      <w:color w:val="000000"/>
                      <w:lang w:val="es-ES_tradnl" w:eastAsia="es-ES_tradnl"/>
                    </w:rPr>
                  </w:rPrChange>
                </w:rPr>
                <w:t>Sintagma nominal sujeto</w:t>
              </w:r>
            </w:ins>
          </w:p>
        </w:tc>
        <w:tc>
          <w:tcPr>
            <w:tcW w:w="2794" w:type="dxa"/>
            <w:noWrap/>
            <w:hideMark/>
          </w:tcPr>
          <w:p w14:paraId="484C35C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02" w:author="Rebeca de la Paz Gonzales" w:date="2017-06-26T03:49:00Z"/>
                <w:rFonts w:ascii="Calibri" w:hAnsi="Calibri"/>
                <w:color w:val="000000"/>
                <w:sz w:val="20"/>
                <w:szCs w:val="20"/>
                <w:lang w:val="es-ES_tradnl" w:eastAsia="es-ES_tradnl"/>
                <w:rPrChange w:id="403" w:author="Rebeca de la Paz Gonzales" w:date="2017-06-26T04:04:00Z">
                  <w:rPr>
                    <w:ins w:id="404" w:author="Rebeca de la Paz Gonzales" w:date="2017-06-26T03:49:00Z"/>
                    <w:rFonts w:ascii="Calibri" w:hAnsi="Calibri"/>
                    <w:color w:val="000000"/>
                    <w:lang w:val="es-ES_tradnl" w:eastAsia="es-ES_tradnl"/>
                  </w:rPr>
                </w:rPrChange>
              </w:rPr>
            </w:pPr>
            <w:ins w:id="405" w:author="Rebeca de la Paz Gonzales" w:date="2017-06-26T03:49:00Z">
              <w:r w:rsidRPr="001A2BCD">
                <w:rPr>
                  <w:rFonts w:ascii="Calibri" w:hAnsi="Calibri"/>
                  <w:color w:val="000000"/>
                  <w:sz w:val="20"/>
                  <w:szCs w:val="20"/>
                  <w:lang w:val="es-ES_tradnl" w:eastAsia="es-ES_tradnl"/>
                  <w:rPrChange w:id="406" w:author="Rebeca de la Paz Gonzales" w:date="2017-06-26T04:04:00Z">
                    <w:rPr>
                      <w:rFonts w:ascii="Calibri" w:hAnsi="Calibri"/>
                      <w:color w:val="000000"/>
                      <w:lang w:val="es-ES_tradnl" w:eastAsia="es-ES_tradnl"/>
                    </w:rPr>
                  </w:rPrChange>
                </w:rPr>
                <w:t>Comparativo</w:t>
              </w:r>
            </w:ins>
          </w:p>
        </w:tc>
      </w:tr>
      <w:tr w:rsidR="00596D27" w:rsidRPr="001A2BCD" w14:paraId="746B117A" w14:textId="77777777" w:rsidTr="00596D27">
        <w:trPr>
          <w:trHeight w:val="190"/>
          <w:ins w:id="407"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4FA0EBDE" w14:textId="77777777" w:rsidR="00596D27" w:rsidRPr="00C22EBF" w:rsidRDefault="00596D27" w:rsidP="00596D27">
            <w:pPr>
              <w:jc w:val="left"/>
              <w:rPr>
                <w:ins w:id="408" w:author="Rebeca de la Paz Gonzales" w:date="2017-06-26T03:49:00Z"/>
                <w:rFonts w:ascii="Monaco" w:hAnsi="Monaco"/>
                <w:color w:val="000000"/>
                <w:sz w:val="18"/>
                <w:szCs w:val="20"/>
                <w:lang w:val="es-ES_tradnl" w:eastAsia="es-ES_tradnl"/>
                <w:rPrChange w:id="409" w:author="Rebeca de la Paz Gonzales" w:date="2017-06-26T04:04:00Z">
                  <w:rPr>
                    <w:ins w:id="410" w:author="Rebeca de la Paz Gonzales" w:date="2017-06-26T03:49:00Z"/>
                    <w:rFonts w:ascii="Monaco" w:hAnsi="Monaco"/>
                    <w:color w:val="000000"/>
                    <w:sz w:val="22"/>
                    <w:szCs w:val="22"/>
                    <w:lang w:val="es-ES_tradnl" w:eastAsia="es-ES_tradnl"/>
                  </w:rPr>
                </w:rPrChange>
              </w:rPr>
            </w:pPr>
            <w:ins w:id="411" w:author="Rebeca de la Paz Gonzales" w:date="2017-06-26T03:49:00Z">
              <w:r w:rsidRPr="00C22EBF">
                <w:rPr>
                  <w:rFonts w:ascii="Monaco" w:hAnsi="Monaco"/>
                  <w:color w:val="000000"/>
                  <w:sz w:val="18"/>
                  <w:szCs w:val="20"/>
                  <w:lang w:val="es-ES_tradnl" w:eastAsia="es-ES_tradnl"/>
                  <w:rPrChange w:id="412" w:author="Rebeca de la Paz Gonzales" w:date="2017-06-26T04:04:00Z">
                    <w:rPr>
                      <w:rFonts w:ascii="Monaco" w:hAnsi="Monaco"/>
                      <w:color w:val="000000"/>
                      <w:sz w:val="22"/>
                      <w:szCs w:val="22"/>
                      <w:lang w:val="es-ES_tradnl" w:eastAsia="es-ES_tradnl"/>
                    </w:rPr>
                  </w:rPrChange>
                </w:rPr>
                <w:t>(NPSUBJ_COORDINATED) </w:t>
              </w:r>
            </w:ins>
          </w:p>
        </w:tc>
        <w:tc>
          <w:tcPr>
            <w:tcW w:w="2594" w:type="dxa"/>
            <w:noWrap/>
            <w:hideMark/>
          </w:tcPr>
          <w:p w14:paraId="6B85765E"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13" w:author="Rebeca de la Paz Gonzales" w:date="2017-06-26T03:49:00Z"/>
                <w:rFonts w:ascii="Calibri" w:hAnsi="Calibri"/>
                <w:color w:val="000000"/>
                <w:sz w:val="20"/>
                <w:szCs w:val="20"/>
                <w:lang w:val="es-ES_tradnl" w:eastAsia="es-ES_tradnl"/>
                <w:rPrChange w:id="414" w:author="Rebeca de la Paz Gonzales" w:date="2017-06-26T04:04:00Z">
                  <w:rPr>
                    <w:ins w:id="415" w:author="Rebeca de la Paz Gonzales" w:date="2017-06-26T03:49:00Z"/>
                    <w:rFonts w:ascii="Calibri" w:hAnsi="Calibri"/>
                    <w:color w:val="000000"/>
                    <w:lang w:val="es-ES_tradnl" w:eastAsia="es-ES_tradnl"/>
                  </w:rPr>
                </w:rPrChange>
              </w:rPr>
            </w:pPr>
            <w:ins w:id="416" w:author="Rebeca de la Paz Gonzales" w:date="2017-06-26T03:49:00Z">
              <w:r w:rsidRPr="001A2BCD">
                <w:rPr>
                  <w:rFonts w:ascii="Calibri" w:hAnsi="Calibri"/>
                  <w:color w:val="000000"/>
                  <w:sz w:val="20"/>
                  <w:szCs w:val="20"/>
                  <w:lang w:val="es-ES_tradnl" w:eastAsia="es-ES_tradnl"/>
                  <w:rPrChange w:id="417" w:author="Rebeca de la Paz Gonzales" w:date="2017-06-26T04:04:00Z">
                    <w:rPr>
                      <w:rFonts w:ascii="Calibri" w:hAnsi="Calibri"/>
                      <w:color w:val="000000"/>
                      <w:lang w:val="es-ES_tradnl" w:eastAsia="es-ES_tradnl"/>
                    </w:rPr>
                  </w:rPrChange>
                </w:rPr>
                <w:t>Sintagma nominal sujeto</w:t>
              </w:r>
            </w:ins>
          </w:p>
        </w:tc>
        <w:tc>
          <w:tcPr>
            <w:tcW w:w="2794" w:type="dxa"/>
            <w:noWrap/>
            <w:hideMark/>
          </w:tcPr>
          <w:p w14:paraId="7A1AE25D"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18" w:author="Rebeca de la Paz Gonzales" w:date="2017-06-26T03:49:00Z"/>
                <w:rFonts w:ascii="Calibri" w:hAnsi="Calibri"/>
                <w:color w:val="000000"/>
                <w:sz w:val="20"/>
                <w:szCs w:val="20"/>
                <w:lang w:val="es-ES_tradnl" w:eastAsia="es-ES_tradnl"/>
                <w:rPrChange w:id="419" w:author="Rebeca de la Paz Gonzales" w:date="2017-06-26T04:04:00Z">
                  <w:rPr>
                    <w:ins w:id="420" w:author="Rebeca de la Paz Gonzales" w:date="2017-06-26T03:49:00Z"/>
                    <w:rFonts w:ascii="Calibri" w:hAnsi="Calibri"/>
                    <w:color w:val="000000"/>
                    <w:lang w:val="es-ES_tradnl" w:eastAsia="es-ES_tradnl"/>
                  </w:rPr>
                </w:rPrChange>
              </w:rPr>
            </w:pPr>
            <w:ins w:id="421" w:author="Rebeca de la Paz Gonzales" w:date="2017-06-26T03:50:00Z">
              <w:r w:rsidRPr="001A2BCD">
                <w:rPr>
                  <w:rFonts w:ascii="Calibri" w:hAnsi="Calibri"/>
                  <w:color w:val="000000"/>
                  <w:sz w:val="20"/>
                  <w:szCs w:val="20"/>
                  <w:lang w:val="es-ES_tradnl" w:eastAsia="es-ES_tradnl"/>
                  <w:rPrChange w:id="422" w:author="Rebeca de la Paz Gonzales" w:date="2017-06-26T04:04:00Z">
                    <w:rPr>
                      <w:rFonts w:ascii="Calibri" w:hAnsi="Calibri"/>
                      <w:color w:val="000000"/>
                      <w:lang w:val="es-ES_tradnl" w:eastAsia="es-ES_tradnl"/>
                    </w:rPr>
                  </w:rPrChange>
                </w:rPr>
                <w:t>S</w:t>
              </w:r>
            </w:ins>
            <w:ins w:id="423" w:author="Rebeca de la Paz Gonzales" w:date="2017-06-26T03:49:00Z">
              <w:r w:rsidRPr="001A2BCD">
                <w:rPr>
                  <w:rFonts w:ascii="Calibri" w:hAnsi="Calibri"/>
                  <w:color w:val="000000"/>
                  <w:sz w:val="20"/>
                  <w:szCs w:val="20"/>
                  <w:lang w:val="es-ES_tradnl" w:eastAsia="es-ES_tradnl"/>
                  <w:rPrChange w:id="424" w:author="Rebeca de la Paz Gonzales" w:date="2017-06-26T04:04:00Z">
                    <w:rPr>
                      <w:rFonts w:ascii="Calibri" w:hAnsi="Calibri"/>
                      <w:color w:val="000000"/>
                      <w:lang w:val="es-ES_tradnl" w:eastAsia="es-ES_tradnl"/>
                    </w:rPr>
                  </w:rPrChange>
                </w:rPr>
                <w:t>ujetos coordinados</w:t>
              </w:r>
            </w:ins>
          </w:p>
        </w:tc>
      </w:tr>
      <w:tr w:rsidR="00596D27" w:rsidRPr="001A2BCD" w14:paraId="0BB1B395" w14:textId="77777777" w:rsidTr="00596D27">
        <w:trPr>
          <w:cnfStyle w:val="000000100000" w:firstRow="0" w:lastRow="0" w:firstColumn="0" w:lastColumn="0" w:oddVBand="0" w:evenVBand="0" w:oddHBand="1" w:evenHBand="0" w:firstRowFirstColumn="0" w:firstRowLastColumn="0" w:lastRowFirstColumn="0" w:lastRowLastColumn="0"/>
          <w:trHeight w:val="190"/>
          <w:ins w:id="425"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4A8A73B9" w14:textId="77777777" w:rsidR="00596D27" w:rsidRPr="00C22EBF" w:rsidRDefault="00596D27" w:rsidP="00596D27">
            <w:pPr>
              <w:jc w:val="left"/>
              <w:rPr>
                <w:ins w:id="426" w:author="Rebeca de la Paz Gonzales" w:date="2017-06-26T03:49:00Z"/>
                <w:rFonts w:ascii="Monaco" w:hAnsi="Monaco"/>
                <w:color w:val="000000"/>
                <w:sz w:val="18"/>
                <w:szCs w:val="20"/>
                <w:lang w:val="es-ES_tradnl" w:eastAsia="es-ES_tradnl"/>
                <w:rPrChange w:id="427" w:author="Rebeca de la Paz Gonzales" w:date="2017-06-26T04:04:00Z">
                  <w:rPr>
                    <w:ins w:id="428" w:author="Rebeca de la Paz Gonzales" w:date="2017-06-26T03:49:00Z"/>
                    <w:rFonts w:ascii="Monaco" w:hAnsi="Monaco"/>
                    <w:color w:val="000000"/>
                    <w:sz w:val="22"/>
                    <w:szCs w:val="22"/>
                    <w:lang w:val="es-ES_tradnl" w:eastAsia="es-ES_tradnl"/>
                  </w:rPr>
                </w:rPrChange>
              </w:rPr>
            </w:pPr>
            <w:ins w:id="429" w:author="Rebeca de la Paz Gonzales" w:date="2017-06-26T03:49:00Z">
              <w:r w:rsidRPr="00C22EBF">
                <w:rPr>
                  <w:rFonts w:ascii="Monaco" w:hAnsi="Monaco"/>
                  <w:color w:val="000000"/>
                  <w:sz w:val="18"/>
                  <w:szCs w:val="20"/>
                  <w:lang w:val="es-ES_tradnl" w:eastAsia="es-ES_tradnl"/>
                  <w:rPrChange w:id="430" w:author="Rebeca de la Paz Gonzales" w:date="2017-06-26T04:04:00Z">
                    <w:rPr>
                      <w:rFonts w:ascii="Monaco" w:hAnsi="Monaco"/>
                      <w:color w:val="000000"/>
                      <w:sz w:val="22"/>
                      <w:szCs w:val="22"/>
                      <w:lang w:val="es-ES_tradnl" w:eastAsia="es-ES_tradnl"/>
                    </w:rPr>
                  </w:rPrChange>
                </w:rPr>
                <w:t>(QP) </w:t>
              </w:r>
            </w:ins>
          </w:p>
        </w:tc>
        <w:tc>
          <w:tcPr>
            <w:tcW w:w="5388" w:type="dxa"/>
            <w:gridSpan w:val="2"/>
            <w:noWrap/>
            <w:hideMark/>
          </w:tcPr>
          <w:p w14:paraId="3C866A88"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31" w:author="Rebeca de la Paz Gonzales" w:date="2017-06-26T03:49:00Z"/>
                <w:rFonts w:ascii="Calibri" w:hAnsi="Calibri"/>
                <w:color w:val="000000"/>
                <w:sz w:val="20"/>
                <w:szCs w:val="20"/>
                <w:lang w:val="es-ES_tradnl" w:eastAsia="es-ES_tradnl"/>
                <w:rPrChange w:id="432" w:author="Rebeca de la Paz Gonzales" w:date="2017-06-26T04:04:00Z">
                  <w:rPr>
                    <w:ins w:id="433" w:author="Rebeca de la Paz Gonzales" w:date="2017-06-26T03:49:00Z"/>
                    <w:rFonts w:ascii="Calibri" w:hAnsi="Calibri"/>
                    <w:color w:val="000000"/>
                    <w:lang w:val="es-ES_tradnl" w:eastAsia="es-ES_tradnl"/>
                  </w:rPr>
                </w:rPrChange>
              </w:rPr>
            </w:pPr>
            <w:ins w:id="434" w:author="Rebeca de la Paz Gonzales" w:date="2017-06-26T03:49:00Z">
              <w:r w:rsidRPr="001A2BCD">
                <w:rPr>
                  <w:rFonts w:ascii="Calibri" w:hAnsi="Calibri"/>
                  <w:color w:val="000000"/>
                  <w:sz w:val="20"/>
                  <w:szCs w:val="20"/>
                  <w:lang w:val="es-ES_tradnl" w:eastAsia="es-ES_tradnl"/>
                  <w:rPrChange w:id="435" w:author="Rebeca de la Paz Gonzales" w:date="2017-06-26T04:04:00Z">
                    <w:rPr>
                      <w:rFonts w:ascii="Calibri" w:hAnsi="Calibri"/>
                      <w:color w:val="000000"/>
                      <w:lang w:val="es-ES_tradnl" w:eastAsia="es-ES_tradnl"/>
                    </w:rPr>
                  </w:rPrChange>
                </w:rPr>
                <w:t>Sintagma cuantitativo</w:t>
              </w:r>
            </w:ins>
          </w:p>
        </w:tc>
      </w:tr>
      <w:tr w:rsidR="00596D27" w:rsidRPr="001A2BCD" w14:paraId="31F7BBAD" w14:textId="77777777" w:rsidTr="00596D27">
        <w:trPr>
          <w:trHeight w:val="190"/>
          <w:ins w:id="436"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3B431C3E" w14:textId="77777777" w:rsidR="00596D27" w:rsidRPr="00C22EBF" w:rsidRDefault="00596D27" w:rsidP="00596D27">
            <w:pPr>
              <w:jc w:val="left"/>
              <w:rPr>
                <w:ins w:id="437" w:author="Rebeca de la Paz Gonzales" w:date="2017-06-26T03:49:00Z"/>
                <w:rFonts w:ascii="Monaco" w:hAnsi="Monaco"/>
                <w:color w:val="000000"/>
                <w:sz w:val="18"/>
                <w:szCs w:val="20"/>
                <w:lang w:val="es-ES_tradnl" w:eastAsia="es-ES_tradnl"/>
                <w:rPrChange w:id="438" w:author="Rebeca de la Paz Gonzales" w:date="2017-06-26T04:04:00Z">
                  <w:rPr>
                    <w:ins w:id="439" w:author="Rebeca de la Paz Gonzales" w:date="2017-06-26T03:49:00Z"/>
                    <w:rFonts w:ascii="Monaco" w:hAnsi="Monaco"/>
                    <w:color w:val="000000"/>
                    <w:sz w:val="22"/>
                    <w:szCs w:val="22"/>
                    <w:lang w:val="es-ES_tradnl" w:eastAsia="es-ES_tradnl"/>
                  </w:rPr>
                </w:rPrChange>
              </w:rPr>
            </w:pPr>
            <w:ins w:id="440" w:author="Rebeca de la Paz Gonzales" w:date="2017-06-26T03:49:00Z">
              <w:r w:rsidRPr="00C22EBF">
                <w:rPr>
                  <w:rFonts w:ascii="Monaco" w:hAnsi="Monaco"/>
                  <w:color w:val="000000"/>
                  <w:sz w:val="18"/>
                  <w:szCs w:val="20"/>
                  <w:lang w:val="es-ES_tradnl" w:eastAsia="es-ES_tradnl"/>
                  <w:rPrChange w:id="441" w:author="Rebeca de la Paz Gonzales" w:date="2017-06-26T04:04:00Z">
                    <w:rPr>
                      <w:rFonts w:ascii="Monaco" w:hAnsi="Monaco"/>
                      <w:color w:val="000000"/>
                      <w:sz w:val="22"/>
                      <w:szCs w:val="22"/>
                      <w:lang w:val="es-ES_tradnl" w:eastAsia="es-ES_tradnl"/>
                    </w:rPr>
                  </w:rPrChange>
                </w:rPr>
                <w:t>(V_COORDINATED) </w:t>
              </w:r>
            </w:ins>
          </w:p>
        </w:tc>
        <w:tc>
          <w:tcPr>
            <w:tcW w:w="5388" w:type="dxa"/>
            <w:gridSpan w:val="2"/>
            <w:noWrap/>
            <w:hideMark/>
          </w:tcPr>
          <w:p w14:paraId="189F4A7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42" w:author="Rebeca de la Paz Gonzales" w:date="2017-06-26T03:49:00Z"/>
                <w:rFonts w:ascii="Calibri" w:hAnsi="Calibri"/>
                <w:color w:val="000000"/>
                <w:sz w:val="20"/>
                <w:szCs w:val="20"/>
                <w:lang w:val="es-ES_tradnl" w:eastAsia="es-ES_tradnl"/>
                <w:rPrChange w:id="443" w:author="Rebeca de la Paz Gonzales" w:date="2017-06-26T04:04:00Z">
                  <w:rPr>
                    <w:ins w:id="444" w:author="Rebeca de la Paz Gonzales" w:date="2017-06-26T03:49:00Z"/>
                    <w:rFonts w:ascii="Calibri" w:hAnsi="Calibri"/>
                    <w:color w:val="000000"/>
                    <w:lang w:val="es-ES_tradnl" w:eastAsia="es-ES_tradnl"/>
                  </w:rPr>
                </w:rPrChange>
              </w:rPr>
            </w:pPr>
            <w:ins w:id="445" w:author="Rebeca de la Paz Gonzales" w:date="2017-06-26T03:49:00Z">
              <w:r w:rsidRPr="001A2BCD">
                <w:rPr>
                  <w:rFonts w:ascii="Calibri" w:hAnsi="Calibri"/>
                  <w:color w:val="000000"/>
                  <w:sz w:val="20"/>
                  <w:szCs w:val="20"/>
                  <w:lang w:val="es-ES_tradnl" w:eastAsia="es-ES_tradnl"/>
                  <w:rPrChange w:id="446" w:author="Rebeca de la Paz Gonzales" w:date="2017-06-26T04:04:00Z">
                    <w:rPr>
                      <w:rFonts w:ascii="Calibri" w:hAnsi="Calibri"/>
                      <w:color w:val="000000"/>
                      <w:lang w:val="es-ES_tradnl" w:eastAsia="es-ES_tradnl"/>
                    </w:rPr>
                  </w:rPrChange>
                </w:rPr>
                <w:t>Verbos coordinados</w:t>
              </w:r>
            </w:ins>
          </w:p>
        </w:tc>
      </w:tr>
      <w:tr w:rsidR="00596D27" w:rsidRPr="001A2BCD" w14:paraId="0C85017F" w14:textId="77777777" w:rsidTr="00596D27">
        <w:trPr>
          <w:cnfStyle w:val="000000100000" w:firstRow="0" w:lastRow="0" w:firstColumn="0" w:lastColumn="0" w:oddVBand="0" w:evenVBand="0" w:oddHBand="1" w:evenHBand="0" w:firstRowFirstColumn="0" w:firstRowLastColumn="0" w:lastRowFirstColumn="0" w:lastRowLastColumn="0"/>
          <w:trHeight w:val="190"/>
          <w:ins w:id="447"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07E7A189" w14:textId="77777777" w:rsidR="00596D27" w:rsidRPr="00C22EBF" w:rsidRDefault="00596D27" w:rsidP="00596D27">
            <w:pPr>
              <w:jc w:val="left"/>
              <w:rPr>
                <w:ins w:id="448" w:author="Rebeca de la Paz Gonzales" w:date="2017-06-26T03:49:00Z"/>
                <w:rFonts w:ascii="Monaco" w:hAnsi="Monaco"/>
                <w:color w:val="000000"/>
                <w:sz w:val="18"/>
                <w:szCs w:val="20"/>
                <w:lang w:val="es-ES_tradnl" w:eastAsia="es-ES_tradnl"/>
                <w:rPrChange w:id="449" w:author="Rebeca de la Paz Gonzales" w:date="2017-06-26T04:04:00Z">
                  <w:rPr>
                    <w:ins w:id="450" w:author="Rebeca de la Paz Gonzales" w:date="2017-06-26T03:49:00Z"/>
                    <w:rFonts w:ascii="Monaco" w:hAnsi="Monaco"/>
                    <w:color w:val="000000"/>
                    <w:sz w:val="22"/>
                    <w:szCs w:val="22"/>
                    <w:lang w:val="es-ES_tradnl" w:eastAsia="es-ES_tradnl"/>
                  </w:rPr>
                </w:rPrChange>
              </w:rPr>
            </w:pPr>
            <w:ins w:id="451" w:author="Rebeca de la Paz Gonzales" w:date="2017-06-26T03:49:00Z">
              <w:r w:rsidRPr="00C22EBF">
                <w:rPr>
                  <w:rFonts w:ascii="Monaco" w:hAnsi="Monaco"/>
                  <w:color w:val="000000"/>
                  <w:sz w:val="18"/>
                  <w:szCs w:val="20"/>
                  <w:lang w:val="es-ES_tradnl" w:eastAsia="es-ES_tradnl"/>
                  <w:rPrChange w:id="452" w:author="Rebeca de la Paz Gonzales" w:date="2017-06-26T04:04:00Z">
                    <w:rPr>
                      <w:rFonts w:ascii="Monaco" w:hAnsi="Monaco"/>
                      <w:color w:val="000000"/>
                      <w:sz w:val="22"/>
                      <w:szCs w:val="22"/>
                      <w:lang w:val="es-ES_tradnl" w:eastAsia="es-ES_tradnl"/>
                    </w:rPr>
                  </w:rPrChange>
                </w:rPr>
                <w:t>(VPTENSED_COORDINATED) </w:t>
              </w:r>
            </w:ins>
          </w:p>
        </w:tc>
        <w:tc>
          <w:tcPr>
            <w:tcW w:w="2594" w:type="dxa"/>
            <w:noWrap/>
            <w:hideMark/>
          </w:tcPr>
          <w:p w14:paraId="5C2CB566"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53" w:author="Rebeca de la Paz Gonzales" w:date="2017-06-26T03:49:00Z"/>
                <w:rFonts w:ascii="Calibri" w:hAnsi="Calibri"/>
                <w:color w:val="000000"/>
                <w:sz w:val="20"/>
                <w:szCs w:val="20"/>
                <w:lang w:val="es-ES_tradnl" w:eastAsia="es-ES_tradnl"/>
                <w:rPrChange w:id="454" w:author="Rebeca de la Paz Gonzales" w:date="2017-06-26T04:04:00Z">
                  <w:rPr>
                    <w:ins w:id="455" w:author="Rebeca de la Paz Gonzales" w:date="2017-06-26T03:49:00Z"/>
                    <w:rFonts w:ascii="Calibri" w:hAnsi="Calibri"/>
                    <w:color w:val="000000"/>
                    <w:lang w:val="es-ES_tradnl" w:eastAsia="es-ES_tradnl"/>
                  </w:rPr>
                </w:rPrChange>
              </w:rPr>
            </w:pPr>
            <w:ins w:id="456" w:author="Rebeca de la Paz Gonzales" w:date="2017-06-26T03:49:00Z">
              <w:r w:rsidRPr="001A2BCD">
                <w:rPr>
                  <w:rFonts w:ascii="Calibri" w:hAnsi="Calibri"/>
                  <w:color w:val="000000"/>
                  <w:sz w:val="20"/>
                  <w:szCs w:val="20"/>
                  <w:lang w:val="es-ES_tradnl" w:eastAsia="es-ES_tradnl"/>
                  <w:rPrChange w:id="457" w:author="Rebeca de la Paz Gonzales" w:date="2017-06-26T04:04:00Z">
                    <w:rPr>
                      <w:rFonts w:ascii="Calibri" w:hAnsi="Calibri"/>
                      <w:color w:val="000000"/>
                      <w:lang w:val="es-ES_tradnl" w:eastAsia="es-ES_tradnl"/>
                    </w:rPr>
                  </w:rPrChange>
                </w:rPr>
                <w:t>Sintagma verbal</w:t>
              </w:r>
            </w:ins>
          </w:p>
        </w:tc>
        <w:tc>
          <w:tcPr>
            <w:tcW w:w="2794" w:type="dxa"/>
            <w:noWrap/>
            <w:hideMark/>
          </w:tcPr>
          <w:p w14:paraId="3A37DF79"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58" w:author="Rebeca de la Paz Gonzales" w:date="2017-06-26T03:49:00Z"/>
                <w:rFonts w:ascii="Calibri" w:hAnsi="Calibri"/>
                <w:color w:val="000000"/>
                <w:sz w:val="20"/>
                <w:szCs w:val="20"/>
                <w:lang w:val="es-ES_tradnl" w:eastAsia="es-ES_tradnl"/>
                <w:rPrChange w:id="459" w:author="Rebeca de la Paz Gonzales" w:date="2017-06-26T04:04:00Z">
                  <w:rPr>
                    <w:ins w:id="460" w:author="Rebeca de la Paz Gonzales" w:date="2017-06-26T03:49:00Z"/>
                    <w:rFonts w:ascii="Calibri" w:hAnsi="Calibri"/>
                    <w:color w:val="000000"/>
                    <w:lang w:val="es-ES_tradnl" w:eastAsia="es-ES_tradnl"/>
                  </w:rPr>
                </w:rPrChange>
              </w:rPr>
            </w:pPr>
            <w:ins w:id="461" w:author="Rebeca de la Paz Gonzales" w:date="2017-06-26T03:49:00Z">
              <w:r w:rsidRPr="001A2BCD">
                <w:rPr>
                  <w:rFonts w:ascii="Calibri" w:hAnsi="Calibri"/>
                  <w:color w:val="000000"/>
                  <w:sz w:val="20"/>
                  <w:szCs w:val="20"/>
                  <w:lang w:val="es-ES_tradnl" w:eastAsia="es-ES_tradnl"/>
                  <w:rPrChange w:id="462" w:author="Rebeca de la Paz Gonzales" w:date="2017-06-26T04:04:00Z">
                    <w:rPr>
                      <w:rFonts w:ascii="Calibri" w:hAnsi="Calibri"/>
                      <w:color w:val="000000"/>
                      <w:lang w:val="es-ES_tradnl" w:eastAsia="es-ES_tradnl"/>
                    </w:rPr>
                  </w:rPrChange>
                </w:rPr>
                <w:t>Verbos coordinados</w:t>
              </w:r>
            </w:ins>
          </w:p>
        </w:tc>
      </w:tr>
      <w:tr w:rsidR="00596D27" w:rsidRPr="001A2BCD" w14:paraId="298AB088" w14:textId="77777777" w:rsidTr="00596D27">
        <w:trPr>
          <w:trHeight w:val="190"/>
          <w:ins w:id="46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65972520" w14:textId="77777777" w:rsidR="00596D27" w:rsidRPr="00C22EBF" w:rsidRDefault="00596D27" w:rsidP="00596D27">
            <w:pPr>
              <w:jc w:val="left"/>
              <w:rPr>
                <w:ins w:id="464" w:author="Rebeca de la Paz Gonzales" w:date="2017-06-26T03:49:00Z"/>
                <w:rFonts w:ascii="Monaco" w:hAnsi="Monaco"/>
                <w:color w:val="000000"/>
                <w:sz w:val="18"/>
                <w:szCs w:val="20"/>
                <w:lang w:val="es-ES_tradnl" w:eastAsia="es-ES_tradnl"/>
                <w:rPrChange w:id="465" w:author="Rebeca de la Paz Gonzales" w:date="2017-06-26T04:04:00Z">
                  <w:rPr>
                    <w:ins w:id="466" w:author="Rebeca de la Paz Gonzales" w:date="2017-06-26T03:49:00Z"/>
                    <w:rFonts w:ascii="Monaco" w:hAnsi="Monaco"/>
                    <w:color w:val="000000"/>
                    <w:sz w:val="22"/>
                    <w:szCs w:val="22"/>
                    <w:lang w:val="es-ES_tradnl" w:eastAsia="es-ES_tradnl"/>
                  </w:rPr>
                </w:rPrChange>
              </w:rPr>
            </w:pPr>
            <w:ins w:id="467" w:author="Rebeca de la Paz Gonzales" w:date="2017-06-26T03:49:00Z">
              <w:r w:rsidRPr="00C22EBF">
                <w:rPr>
                  <w:rFonts w:ascii="Monaco" w:hAnsi="Monaco"/>
                  <w:color w:val="000000"/>
                  <w:sz w:val="18"/>
                  <w:szCs w:val="20"/>
                  <w:lang w:val="es-ES_tradnl" w:eastAsia="es-ES_tradnl"/>
                  <w:rPrChange w:id="468" w:author="Rebeca de la Paz Gonzales" w:date="2017-06-26T04:04:00Z">
                    <w:rPr>
                      <w:rFonts w:ascii="Monaco" w:hAnsi="Monaco"/>
                      <w:color w:val="000000"/>
                      <w:sz w:val="22"/>
                      <w:szCs w:val="22"/>
                      <w:lang w:val="es-ES_tradnl" w:eastAsia="es-ES_tradnl"/>
                    </w:rPr>
                  </w:rPrChange>
                </w:rPr>
                <w:t>(VPTENSED_DISTRIBUTIVE-1) </w:t>
              </w:r>
            </w:ins>
          </w:p>
        </w:tc>
        <w:tc>
          <w:tcPr>
            <w:tcW w:w="2594" w:type="dxa"/>
            <w:noWrap/>
            <w:hideMark/>
          </w:tcPr>
          <w:p w14:paraId="72781B1B"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69" w:author="Rebeca de la Paz Gonzales" w:date="2017-06-26T03:49:00Z"/>
                <w:rFonts w:ascii="Calibri" w:hAnsi="Calibri"/>
                <w:color w:val="000000"/>
                <w:sz w:val="20"/>
                <w:szCs w:val="20"/>
                <w:lang w:val="es-ES_tradnl" w:eastAsia="es-ES_tradnl"/>
                <w:rPrChange w:id="470" w:author="Rebeca de la Paz Gonzales" w:date="2017-06-26T04:04:00Z">
                  <w:rPr>
                    <w:ins w:id="471" w:author="Rebeca de la Paz Gonzales" w:date="2017-06-26T03:49:00Z"/>
                    <w:rFonts w:ascii="Calibri" w:hAnsi="Calibri"/>
                    <w:color w:val="000000"/>
                    <w:lang w:val="es-ES_tradnl" w:eastAsia="es-ES_tradnl"/>
                  </w:rPr>
                </w:rPrChange>
              </w:rPr>
            </w:pPr>
            <w:ins w:id="472" w:author="Rebeca de la Paz Gonzales" w:date="2017-06-26T03:49:00Z">
              <w:r w:rsidRPr="001A2BCD">
                <w:rPr>
                  <w:rFonts w:ascii="Calibri" w:hAnsi="Calibri"/>
                  <w:color w:val="000000"/>
                  <w:sz w:val="20"/>
                  <w:szCs w:val="20"/>
                  <w:lang w:val="es-ES_tradnl" w:eastAsia="es-ES_tradnl"/>
                  <w:rPrChange w:id="473" w:author="Rebeca de la Paz Gonzales" w:date="2017-06-26T04:04:00Z">
                    <w:rPr>
                      <w:rFonts w:ascii="Calibri" w:hAnsi="Calibri"/>
                      <w:color w:val="000000"/>
                      <w:lang w:val="es-ES_tradnl" w:eastAsia="es-ES_tradnl"/>
                    </w:rPr>
                  </w:rPrChange>
                </w:rPr>
                <w:t>Sintagma verbal</w:t>
              </w:r>
            </w:ins>
          </w:p>
        </w:tc>
        <w:tc>
          <w:tcPr>
            <w:tcW w:w="2794" w:type="dxa"/>
            <w:noWrap/>
            <w:hideMark/>
          </w:tcPr>
          <w:p w14:paraId="04B4DCE3"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74" w:author="Rebeca de la Paz Gonzales" w:date="2017-06-26T03:49:00Z"/>
                <w:rFonts w:ascii="Calibri" w:hAnsi="Calibri"/>
                <w:color w:val="000000"/>
                <w:sz w:val="20"/>
                <w:szCs w:val="20"/>
                <w:lang w:val="es-ES_tradnl" w:eastAsia="es-ES_tradnl"/>
                <w:rPrChange w:id="475" w:author="Rebeca de la Paz Gonzales" w:date="2017-06-26T04:04:00Z">
                  <w:rPr>
                    <w:ins w:id="476" w:author="Rebeca de la Paz Gonzales" w:date="2017-06-26T03:49:00Z"/>
                    <w:rFonts w:ascii="Calibri" w:hAnsi="Calibri"/>
                    <w:color w:val="000000"/>
                    <w:lang w:val="es-ES_tradnl" w:eastAsia="es-ES_tradnl"/>
                  </w:rPr>
                </w:rPrChange>
              </w:rPr>
            </w:pPr>
            <w:ins w:id="477" w:author="Rebeca de la Paz Gonzales" w:date="2017-06-26T03:49:00Z">
              <w:r w:rsidRPr="001A2BCD">
                <w:rPr>
                  <w:rFonts w:ascii="Calibri" w:hAnsi="Calibri"/>
                  <w:color w:val="000000"/>
                  <w:sz w:val="20"/>
                  <w:szCs w:val="20"/>
                  <w:lang w:val="es-ES_tradnl" w:eastAsia="es-ES_tradnl"/>
                  <w:rPrChange w:id="478" w:author="Rebeca de la Paz Gonzales" w:date="2017-06-26T04:04:00Z">
                    <w:rPr>
                      <w:rFonts w:ascii="Calibri" w:hAnsi="Calibri"/>
                      <w:color w:val="000000"/>
                      <w:lang w:val="es-ES_tradnl" w:eastAsia="es-ES_tradnl"/>
                    </w:rPr>
                  </w:rPrChange>
                </w:rPr>
                <w:t>Verbos distributivos</w:t>
              </w:r>
            </w:ins>
          </w:p>
        </w:tc>
      </w:tr>
      <w:tr w:rsidR="00596D27" w:rsidRPr="001A2BCD" w14:paraId="3AA77372" w14:textId="77777777" w:rsidTr="00596D27">
        <w:trPr>
          <w:cnfStyle w:val="000000100000" w:firstRow="0" w:lastRow="0" w:firstColumn="0" w:lastColumn="0" w:oddVBand="0" w:evenVBand="0" w:oddHBand="1" w:evenHBand="0" w:firstRowFirstColumn="0" w:firstRowLastColumn="0" w:lastRowFirstColumn="0" w:lastRowLastColumn="0"/>
          <w:trHeight w:val="190"/>
          <w:ins w:id="479"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48A3107F" w14:textId="77777777" w:rsidR="00596D27" w:rsidRPr="00C22EBF" w:rsidRDefault="00596D27" w:rsidP="00596D27">
            <w:pPr>
              <w:jc w:val="left"/>
              <w:rPr>
                <w:ins w:id="480" w:author="Rebeca de la Paz Gonzales" w:date="2017-06-26T03:49:00Z"/>
                <w:rFonts w:ascii="Monaco" w:hAnsi="Monaco"/>
                <w:color w:val="000000"/>
                <w:sz w:val="18"/>
                <w:szCs w:val="20"/>
                <w:lang w:val="es-ES_tradnl" w:eastAsia="es-ES_tradnl"/>
                <w:rPrChange w:id="481" w:author="Rebeca de la Paz Gonzales" w:date="2017-06-26T04:04:00Z">
                  <w:rPr>
                    <w:ins w:id="482" w:author="Rebeca de la Paz Gonzales" w:date="2017-06-26T03:49:00Z"/>
                    <w:rFonts w:ascii="Monaco" w:hAnsi="Monaco"/>
                    <w:color w:val="000000"/>
                    <w:sz w:val="22"/>
                    <w:szCs w:val="22"/>
                    <w:lang w:val="es-ES_tradnl" w:eastAsia="es-ES_tradnl"/>
                  </w:rPr>
                </w:rPrChange>
              </w:rPr>
            </w:pPr>
            <w:ins w:id="483" w:author="Rebeca de la Paz Gonzales" w:date="2017-06-26T03:49:00Z">
              <w:r w:rsidRPr="00C22EBF">
                <w:rPr>
                  <w:rFonts w:ascii="Monaco" w:hAnsi="Monaco"/>
                  <w:color w:val="000000"/>
                  <w:sz w:val="18"/>
                  <w:szCs w:val="20"/>
                  <w:lang w:val="es-ES_tradnl" w:eastAsia="es-ES_tradnl"/>
                  <w:rPrChange w:id="484" w:author="Rebeca de la Paz Gonzales" w:date="2017-06-26T04:04:00Z">
                    <w:rPr>
                      <w:rFonts w:ascii="Monaco" w:hAnsi="Monaco"/>
                      <w:color w:val="000000"/>
                      <w:sz w:val="22"/>
                      <w:szCs w:val="22"/>
                      <w:lang w:val="es-ES_tradnl" w:eastAsia="es-ES_tradnl"/>
                    </w:rPr>
                  </w:rPrChange>
                </w:rPr>
                <w:t>(VPTENSED_PASSIVE_COORDINATED) </w:t>
              </w:r>
            </w:ins>
          </w:p>
        </w:tc>
        <w:tc>
          <w:tcPr>
            <w:tcW w:w="2594" w:type="dxa"/>
            <w:noWrap/>
            <w:hideMark/>
          </w:tcPr>
          <w:p w14:paraId="32BCAFBB"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85" w:author="Rebeca de la Paz Gonzales" w:date="2017-06-26T03:49:00Z"/>
                <w:rFonts w:ascii="Calibri" w:hAnsi="Calibri"/>
                <w:color w:val="000000"/>
                <w:sz w:val="20"/>
                <w:szCs w:val="20"/>
                <w:lang w:val="es-ES_tradnl" w:eastAsia="es-ES_tradnl"/>
                <w:rPrChange w:id="486" w:author="Rebeca de la Paz Gonzales" w:date="2017-06-26T04:04:00Z">
                  <w:rPr>
                    <w:ins w:id="487" w:author="Rebeca de la Paz Gonzales" w:date="2017-06-26T03:49:00Z"/>
                    <w:rFonts w:ascii="Calibri" w:hAnsi="Calibri"/>
                    <w:color w:val="000000"/>
                    <w:lang w:val="es-ES_tradnl" w:eastAsia="es-ES_tradnl"/>
                  </w:rPr>
                </w:rPrChange>
              </w:rPr>
            </w:pPr>
            <w:ins w:id="488" w:author="Rebeca de la Paz Gonzales" w:date="2017-06-26T03:49:00Z">
              <w:r w:rsidRPr="001A2BCD">
                <w:rPr>
                  <w:rFonts w:ascii="Calibri" w:hAnsi="Calibri"/>
                  <w:color w:val="000000"/>
                  <w:sz w:val="20"/>
                  <w:szCs w:val="20"/>
                  <w:lang w:val="es-ES_tradnl" w:eastAsia="es-ES_tradnl"/>
                  <w:rPrChange w:id="489" w:author="Rebeca de la Paz Gonzales" w:date="2017-06-26T04:04:00Z">
                    <w:rPr>
                      <w:rFonts w:ascii="Calibri" w:hAnsi="Calibri"/>
                      <w:color w:val="000000"/>
                      <w:lang w:val="es-ES_tradnl" w:eastAsia="es-ES_tradnl"/>
                    </w:rPr>
                  </w:rPrChange>
                </w:rPr>
                <w:t>Sintagma verbal</w:t>
              </w:r>
            </w:ins>
          </w:p>
        </w:tc>
        <w:tc>
          <w:tcPr>
            <w:tcW w:w="2794" w:type="dxa"/>
            <w:noWrap/>
            <w:hideMark/>
          </w:tcPr>
          <w:p w14:paraId="0BAE5960"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90" w:author="Rebeca de la Paz Gonzales" w:date="2017-06-26T03:49:00Z"/>
                <w:rFonts w:ascii="Calibri" w:hAnsi="Calibri"/>
                <w:color w:val="000000"/>
                <w:sz w:val="20"/>
                <w:szCs w:val="20"/>
                <w:lang w:val="es-ES_tradnl" w:eastAsia="es-ES_tradnl"/>
                <w:rPrChange w:id="491" w:author="Rebeca de la Paz Gonzales" w:date="2017-06-26T04:04:00Z">
                  <w:rPr>
                    <w:ins w:id="492" w:author="Rebeca de la Paz Gonzales" w:date="2017-06-26T03:49:00Z"/>
                    <w:rFonts w:ascii="Calibri" w:hAnsi="Calibri"/>
                    <w:color w:val="000000"/>
                    <w:lang w:val="es-ES_tradnl" w:eastAsia="es-ES_tradnl"/>
                  </w:rPr>
                </w:rPrChange>
              </w:rPr>
            </w:pPr>
            <w:ins w:id="493" w:author="Rebeca de la Paz Gonzales" w:date="2017-06-26T03:49:00Z">
              <w:r w:rsidRPr="001A2BCD">
                <w:rPr>
                  <w:rFonts w:ascii="Calibri" w:hAnsi="Calibri"/>
                  <w:color w:val="000000"/>
                  <w:sz w:val="20"/>
                  <w:szCs w:val="20"/>
                  <w:lang w:val="es-ES_tradnl" w:eastAsia="es-ES_tradnl"/>
                  <w:rPrChange w:id="494" w:author="Rebeca de la Paz Gonzales" w:date="2017-06-26T04:04:00Z">
                    <w:rPr>
                      <w:rFonts w:ascii="Calibri" w:hAnsi="Calibri"/>
                      <w:color w:val="000000"/>
                      <w:lang w:val="es-ES_tradnl" w:eastAsia="es-ES_tradnl"/>
                    </w:rPr>
                  </w:rPrChange>
                </w:rPr>
                <w:t>Verbos pasivos coordinados</w:t>
              </w:r>
            </w:ins>
          </w:p>
        </w:tc>
      </w:tr>
      <w:tr w:rsidR="00596D27" w:rsidRPr="001A2BCD" w14:paraId="334F0507" w14:textId="77777777" w:rsidTr="00596D27">
        <w:trPr>
          <w:trHeight w:val="190"/>
          <w:ins w:id="495"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45049F66" w14:textId="77777777" w:rsidR="00596D27" w:rsidRPr="00C22EBF" w:rsidRDefault="00596D27" w:rsidP="00596D27">
            <w:pPr>
              <w:jc w:val="left"/>
              <w:rPr>
                <w:ins w:id="496" w:author="Rebeca de la Paz Gonzales" w:date="2017-06-26T03:49:00Z"/>
                <w:rFonts w:ascii="Monaco" w:hAnsi="Monaco"/>
                <w:color w:val="000000"/>
                <w:sz w:val="18"/>
                <w:szCs w:val="20"/>
                <w:lang w:val="es-ES_tradnl" w:eastAsia="es-ES_tradnl"/>
                <w:rPrChange w:id="497" w:author="Rebeca de la Paz Gonzales" w:date="2017-06-26T04:04:00Z">
                  <w:rPr>
                    <w:ins w:id="498" w:author="Rebeca de la Paz Gonzales" w:date="2017-06-26T03:49:00Z"/>
                    <w:rFonts w:ascii="Monaco" w:hAnsi="Monaco"/>
                    <w:color w:val="000000"/>
                    <w:sz w:val="22"/>
                    <w:szCs w:val="22"/>
                    <w:lang w:val="es-ES_tradnl" w:eastAsia="es-ES_tradnl"/>
                  </w:rPr>
                </w:rPrChange>
              </w:rPr>
            </w:pPr>
            <w:ins w:id="499" w:author="Rebeca de la Paz Gonzales" w:date="2017-06-26T03:49:00Z">
              <w:r w:rsidRPr="00C22EBF">
                <w:rPr>
                  <w:rFonts w:ascii="Monaco" w:hAnsi="Monaco"/>
                  <w:color w:val="000000"/>
                  <w:sz w:val="18"/>
                  <w:szCs w:val="20"/>
                  <w:lang w:val="es-ES_tradnl" w:eastAsia="es-ES_tradnl"/>
                  <w:rPrChange w:id="500" w:author="Rebeca de la Paz Gonzales" w:date="2017-06-26T04:04:00Z">
                    <w:rPr>
                      <w:rFonts w:ascii="Monaco" w:hAnsi="Monaco"/>
                      <w:color w:val="000000"/>
                      <w:sz w:val="22"/>
                      <w:szCs w:val="22"/>
                      <w:lang w:val="es-ES_tradnl" w:eastAsia="es-ES_tradnl"/>
                    </w:rPr>
                  </w:rPrChange>
                </w:rPr>
                <w:t>(VPTENSED_PASSIVE) </w:t>
              </w:r>
            </w:ins>
          </w:p>
        </w:tc>
        <w:tc>
          <w:tcPr>
            <w:tcW w:w="2594" w:type="dxa"/>
            <w:noWrap/>
            <w:hideMark/>
          </w:tcPr>
          <w:p w14:paraId="5D63F4BA"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01" w:author="Rebeca de la Paz Gonzales" w:date="2017-06-26T03:49:00Z"/>
                <w:rFonts w:ascii="Calibri" w:hAnsi="Calibri"/>
                <w:color w:val="000000"/>
                <w:sz w:val="20"/>
                <w:szCs w:val="20"/>
                <w:lang w:val="es-ES_tradnl" w:eastAsia="es-ES_tradnl"/>
                <w:rPrChange w:id="502" w:author="Rebeca de la Paz Gonzales" w:date="2017-06-26T04:04:00Z">
                  <w:rPr>
                    <w:ins w:id="503" w:author="Rebeca de la Paz Gonzales" w:date="2017-06-26T03:49:00Z"/>
                    <w:rFonts w:ascii="Calibri" w:hAnsi="Calibri"/>
                    <w:color w:val="000000"/>
                    <w:lang w:val="es-ES_tradnl" w:eastAsia="es-ES_tradnl"/>
                  </w:rPr>
                </w:rPrChange>
              </w:rPr>
            </w:pPr>
            <w:ins w:id="504" w:author="Rebeca de la Paz Gonzales" w:date="2017-06-26T03:49:00Z">
              <w:r w:rsidRPr="001A2BCD">
                <w:rPr>
                  <w:rFonts w:ascii="Calibri" w:hAnsi="Calibri"/>
                  <w:color w:val="000000"/>
                  <w:sz w:val="20"/>
                  <w:szCs w:val="20"/>
                  <w:lang w:val="es-ES_tradnl" w:eastAsia="es-ES_tradnl"/>
                  <w:rPrChange w:id="505" w:author="Rebeca de la Paz Gonzales" w:date="2017-06-26T04:04:00Z">
                    <w:rPr>
                      <w:rFonts w:ascii="Calibri" w:hAnsi="Calibri"/>
                      <w:color w:val="000000"/>
                      <w:lang w:val="es-ES_tradnl" w:eastAsia="es-ES_tradnl"/>
                    </w:rPr>
                  </w:rPrChange>
                </w:rPr>
                <w:t>Sintagma verbal</w:t>
              </w:r>
            </w:ins>
          </w:p>
        </w:tc>
        <w:tc>
          <w:tcPr>
            <w:tcW w:w="2794" w:type="dxa"/>
            <w:noWrap/>
            <w:hideMark/>
          </w:tcPr>
          <w:p w14:paraId="5EB07A41"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06" w:author="Rebeca de la Paz Gonzales" w:date="2017-06-26T03:49:00Z"/>
                <w:rFonts w:ascii="Calibri" w:hAnsi="Calibri"/>
                <w:color w:val="000000"/>
                <w:sz w:val="20"/>
                <w:szCs w:val="20"/>
                <w:lang w:val="es-ES_tradnl" w:eastAsia="es-ES_tradnl"/>
                <w:rPrChange w:id="507" w:author="Rebeca de la Paz Gonzales" w:date="2017-06-26T04:04:00Z">
                  <w:rPr>
                    <w:ins w:id="508" w:author="Rebeca de la Paz Gonzales" w:date="2017-06-26T03:49:00Z"/>
                    <w:rFonts w:ascii="Calibri" w:hAnsi="Calibri"/>
                    <w:color w:val="000000"/>
                    <w:lang w:val="es-ES_tradnl" w:eastAsia="es-ES_tradnl"/>
                  </w:rPr>
                </w:rPrChange>
              </w:rPr>
            </w:pPr>
            <w:ins w:id="509" w:author="Rebeca de la Paz Gonzales" w:date="2017-06-26T03:49:00Z">
              <w:r w:rsidRPr="001A2BCD">
                <w:rPr>
                  <w:rFonts w:ascii="Calibri" w:hAnsi="Calibri"/>
                  <w:color w:val="000000"/>
                  <w:sz w:val="20"/>
                  <w:szCs w:val="20"/>
                  <w:lang w:val="es-ES_tradnl" w:eastAsia="es-ES_tradnl"/>
                  <w:rPrChange w:id="510" w:author="Rebeca de la Paz Gonzales" w:date="2017-06-26T04:04:00Z">
                    <w:rPr>
                      <w:rFonts w:ascii="Calibri" w:hAnsi="Calibri"/>
                      <w:color w:val="000000"/>
                      <w:lang w:val="es-ES_tradnl" w:eastAsia="es-ES_tradnl"/>
                    </w:rPr>
                  </w:rPrChange>
                </w:rPr>
                <w:t>Verbo pasivo</w:t>
              </w:r>
            </w:ins>
          </w:p>
        </w:tc>
      </w:tr>
      <w:tr w:rsidR="00596D27" w:rsidRPr="001A2BCD" w14:paraId="13670A11" w14:textId="77777777" w:rsidTr="00596D27">
        <w:trPr>
          <w:cnfStyle w:val="000000100000" w:firstRow="0" w:lastRow="0" w:firstColumn="0" w:lastColumn="0" w:oddVBand="0" w:evenVBand="0" w:oddHBand="1" w:evenHBand="0" w:firstRowFirstColumn="0" w:firstRowLastColumn="0" w:lastRowFirstColumn="0" w:lastRowLastColumn="0"/>
          <w:trHeight w:val="190"/>
          <w:ins w:id="511"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7980A938" w14:textId="77777777" w:rsidR="00596D27" w:rsidRPr="00C22EBF" w:rsidRDefault="00596D27" w:rsidP="00596D27">
            <w:pPr>
              <w:jc w:val="left"/>
              <w:rPr>
                <w:ins w:id="512" w:author="Rebeca de la Paz Gonzales" w:date="2017-06-26T03:49:00Z"/>
                <w:rFonts w:ascii="Monaco" w:hAnsi="Monaco"/>
                <w:color w:val="000000"/>
                <w:sz w:val="18"/>
                <w:szCs w:val="20"/>
                <w:lang w:val="es-ES_tradnl" w:eastAsia="es-ES_tradnl"/>
                <w:rPrChange w:id="513" w:author="Rebeca de la Paz Gonzales" w:date="2017-06-26T04:04:00Z">
                  <w:rPr>
                    <w:ins w:id="514" w:author="Rebeca de la Paz Gonzales" w:date="2017-06-26T03:49:00Z"/>
                    <w:rFonts w:ascii="Monaco" w:hAnsi="Monaco"/>
                    <w:color w:val="000000"/>
                    <w:sz w:val="22"/>
                    <w:szCs w:val="22"/>
                    <w:lang w:val="es-ES_tradnl" w:eastAsia="es-ES_tradnl"/>
                  </w:rPr>
                </w:rPrChange>
              </w:rPr>
            </w:pPr>
            <w:ins w:id="515" w:author="Rebeca de la Paz Gonzales" w:date="2017-06-26T03:49:00Z">
              <w:r w:rsidRPr="00C22EBF">
                <w:rPr>
                  <w:rFonts w:ascii="Monaco" w:hAnsi="Monaco"/>
                  <w:color w:val="000000"/>
                  <w:sz w:val="18"/>
                  <w:szCs w:val="20"/>
                  <w:lang w:val="es-ES_tradnl" w:eastAsia="es-ES_tradnl"/>
                  <w:rPrChange w:id="516" w:author="Rebeca de la Paz Gonzales" w:date="2017-06-26T04:04:00Z">
                    <w:rPr>
                      <w:rFonts w:ascii="Monaco" w:hAnsi="Monaco"/>
                      <w:color w:val="000000"/>
                      <w:sz w:val="22"/>
                      <w:szCs w:val="22"/>
                      <w:lang w:val="es-ES_tradnl" w:eastAsia="es-ES_tradnl"/>
                    </w:rPr>
                  </w:rPrChange>
                </w:rPr>
                <w:t>(VPUNTENSED_GERUND) </w:t>
              </w:r>
            </w:ins>
          </w:p>
        </w:tc>
        <w:tc>
          <w:tcPr>
            <w:tcW w:w="2594" w:type="dxa"/>
            <w:noWrap/>
            <w:hideMark/>
          </w:tcPr>
          <w:p w14:paraId="57E8B4B7"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17" w:author="Rebeca de la Paz Gonzales" w:date="2017-06-26T03:49:00Z"/>
                <w:rFonts w:ascii="Calibri" w:hAnsi="Calibri"/>
                <w:color w:val="000000"/>
                <w:sz w:val="20"/>
                <w:szCs w:val="20"/>
                <w:lang w:val="es-ES_tradnl" w:eastAsia="es-ES_tradnl"/>
                <w:rPrChange w:id="518" w:author="Rebeca de la Paz Gonzales" w:date="2017-06-26T04:04:00Z">
                  <w:rPr>
                    <w:ins w:id="519" w:author="Rebeca de la Paz Gonzales" w:date="2017-06-26T03:49:00Z"/>
                    <w:rFonts w:ascii="Calibri" w:hAnsi="Calibri"/>
                    <w:color w:val="000000"/>
                    <w:lang w:val="es-ES_tradnl" w:eastAsia="es-ES_tradnl"/>
                  </w:rPr>
                </w:rPrChange>
              </w:rPr>
            </w:pPr>
            <w:ins w:id="520" w:author="Rebeca de la Paz Gonzales" w:date="2017-06-26T03:49:00Z">
              <w:r w:rsidRPr="001A2BCD">
                <w:rPr>
                  <w:rFonts w:ascii="Calibri" w:hAnsi="Calibri"/>
                  <w:color w:val="000000"/>
                  <w:sz w:val="20"/>
                  <w:szCs w:val="20"/>
                  <w:lang w:val="es-ES_tradnl" w:eastAsia="es-ES_tradnl"/>
                  <w:rPrChange w:id="521" w:author="Rebeca de la Paz Gonzales" w:date="2017-06-26T04:04:00Z">
                    <w:rPr>
                      <w:rFonts w:ascii="Calibri" w:hAnsi="Calibri"/>
                      <w:color w:val="000000"/>
                      <w:lang w:val="es-ES_tradnl" w:eastAsia="es-ES_tradnl"/>
                    </w:rPr>
                  </w:rPrChange>
                </w:rPr>
                <w:t>Sintagma verbal impersonal</w:t>
              </w:r>
            </w:ins>
          </w:p>
        </w:tc>
        <w:tc>
          <w:tcPr>
            <w:tcW w:w="2794" w:type="dxa"/>
            <w:noWrap/>
            <w:hideMark/>
          </w:tcPr>
          <w:p w14:paraId="1569B590"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22" w:author="Rebeca de la Paz Gonzales" w:date="2017-06-26T03:49:00Z"/>
                <w:rFonts w:ascii="Calibri" w:hAnsi="Calibri"/>
                <w:color w:val="000000"/>
                <w:sz w:val="20"/>
                <w:szCs w:val="20"/>
                <w:lang w:val="es-ES_tradnl" w:eastAsia="es-ES_tradnl"/>
                <w:rPrChange w:id="523" w:author="Rebeca de la Paz Gonzales" w:date="2017-06-26T04:04:00Z">
                  <w:rPr>
                    <w:ins w:id="524" w:author="Rebeca de la Paz Gonzales" w:date="2017-06-26T03:49:00Z"/>
                    <w:rFonts w:ascii="Calibri" w:hAnsi="Calibri"/>
                    <w:color w:val="000000"/>
                    <w:lang w:val="es-ES_tradnl" w:eastAsia="es-ES_tradnl"/>
                  </w:rPr>
                </w:rPrChange>
              </w:rPr>
            </w:pPr>
            <w:ins w:id="525" w:author="Rebeca de la Paz Gonzales" w:date="2017-06-26T03:49:00Z">
              <w:r w:rsidRPr="001A2BCD">
                <w:rPr>
                  <w:rFonts w:ascii="Calibri" w:hAnsi="Calibri"/>
                  <w:color w:val="000000"/>
                  <w:sz w:val="20"/>
                  <w:szCs w:val="20"/>
                  <w:lang w:val="es-ES_tradnl" w:eastAsia="es-ES_tradnl"/>
                  <w:rPrChange w:id="526" w:author="Rebeca de la Paz Gonzales" w:date="2017-06-26T04:04:00Z">
                    <w:rPr>
                      <w:rFonts w:ascii="Calibri" w:hAnsi="Calibri"/>
                      <w:color w:val="000000"/>
                      <w:lang w:val="es-ES_tradnl" w:eastAsia="es-ES_tradnl"/>
                    </w:rPr>
                  </w:rPrChange>
                </w:rPr>
                <w:t>Gerundio</w:t>
              </w:r>
            </w:ins>
          </w:p>
        </w:tc>
      </w:tr>
      <w:tr w:rsidR="00596D27" w:rsidRPr="001A2BCD" w14:paraId="4AEFCEB3" w14:textId="77777777" w:rsidTr="00596D27">
        <w:trPr>
          <w:trHeight w:val="190"/>
          <w:ins w:id="527"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72F9DCDA" w14:textId="77777777" w:rsidR="00596D27" w:rsidRPr="00C22EBF" w:rsidRDefault="00596D27" w:rsidP="00596D27">
            <w:pPr>
              <w:jc w:val="left"/>
              <w:rPr>
                <w:ins w:id="528" w:author="Rebeca de la Paz Gonzales" w:date="2017-06-26T03:49:00Z"/>
                <w:rFonts w:ascii="Monaco" w:hAnsi="Monaco"/>
                <w:color w:val="000000"/>
                <w:sz w:val="18"/>
                <w:szCs w:val="20"/>
                <w:lang w:val="es-ES_tradnl" w:eastAsia="es-ES_tradnl"/>
                <w:rPrChange w:id="529" w:author="Rebeca de la Paz Gonzales" w:date="2017-06-26T04:04:00Z">
                  <w:rPr>
                    <w:ins w:id="530" w:author="Rebeca de la Paz Gonzales" w:date="2017-06-26T03:49:00Z"/>
                    <w:rFonts w:ascii="Monaco" w:hAnsi="Monaco"/>
                    <w:color w:val="000000"/>
                    <w:sz w:val="22"/>
                    <w:szCs w:val="22"/>
                    <w:lang w:val="es-ES_tradnl" w:eastAsia="es-ES_tradnl"/>
                  </w:rPr>
                </w:rPrChange>
              </w:rPr>
            </w:pPr>
            <w:ins w:id="531" w:author="Rebeca de la Paz Gonzales" w:date="2017-06-26T03:49:00Z">
              <w:r w:rsidRPr="00C22EBF">
                <w:rPr>
                  <w:rFonts w:ascii="Monaco" w:hAnsi="Monaco"/>
                  <w:color w:val="000000"/>
                  <w:sz w:val="18"/>
                  <w:szCs w:val="20"/>
                  <w:lang w:val="es-ES_tradnl" w:eastAsia="es-ES_tradnl"/>
                  <w:rPrChange w:id="532" w:author="Rebeca de la Paz Gonzales" w:date="2017-06-26T04:04:00Z">
                    <w:rPr>
                      <w:rFonts w:ascii="Monaco" w:hAnsi="Monaco"/>
                      <w:color w:val="000000"/>
                      <w:sz w:val="22"/>
                      <w:szCs w:val="22"/>
                      <w:lang w:val="es-ES_tradnl" w:eastAsia="es-ES_tradnl"/>
                    </w:rPr>
                  </w:rPrChange>
                </w:rPr>
                <w:t>(VPUNTENSED_INFINITE_COORDINATED) </w:t>
              </w:r>
            </w:ins>
          </w:p>
        </w:tc>
        <w:tc>
          <w:tcPr>
            <w:tcW w:w="2594" w:type="dxa"/>
            <w:noWrap/>
            <w:hideMark/>
          </w:tcPr>
          <w:p w14:paraId="769A9D9D"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33" w:author="Rebeca de la Paz Gonzales" w:date="2017-06-26T03:49:00Z"/>
                <w:rFonts w:ascii="Calibri" w:hAnsi="Calibri"/>
                <w:color w:val="000000"/>
                <w:sz w:val="20"/>
                <w:szCs w:val="20"/>
                <w:lang w:val="es-ES_tradnl" w:eastAsia="es-ES_tradnl"/>
                <w:rPrChange w:id="534" w:author="Rebeca de la Paz Gonzales" w:date="2017-06-26T04:04:00Z">
                  <w:rPr>
                    <w:ins w:id="535" w:author="Rebeca de la Paz Gonzales" w:date="2017-06-26T03:49:00Z"/>
                    <w:rFonts w:ascii="Calibri" w:hAnsi="Calibri"/>
                    <w:color w:val="000000"/>
                    <w:lang w:val="es-ES_tradnl" w:eastAsia="es-ES_tradnl"/>
                  </w:rPr>
                </w:rPrChange>
              </w:rPr>
            </w:pPr>
            <w:ins w:id="536" w:author="Rebeca de la Paz Gonzales" w:date="2017-06-26T03:49:00Z">
              <w:r w:rsidRPr="001A2BCD">
                <w:rPr>
                  <w:rFonts w:ascii="Calibri" w:hAnsi="Calibri"/>
                  <w:color w:val="000000"/>
                  <w:sz w:val="20"/>
                  <w:szCs w:val="20"/>
                  <w:lang w:val="es-ES_tradnl" w:eastAsia="es-ES_tradnl"/>
                  <w:rPrChange w:id="537" w:author="Rebeca de la Paz Gonzales" w:date="2017-06-26T04:04:00Z">
                    <w:rPr>
                      <w:rFonts w:ascii="Calibri" w:hAnsi="Calibri"/>
                      <w:color w:val="000000"/>
                      <w:lang w:val="es-ES_tradnl" w:eastAsia="es-ES_tradnl"/>
                    </w:rPr>
                  </w:rPrChange>
                </w:rPr>
                <w:t>Sintagma verbal impersonal</w:t>
              </w:r>
            </w:ins>
          </w:p>
        </w:tc>
        <w:tc>
          <w:tcPr>
            <w:tcW w:w="2794" w:type="dxa"/>
            <w:noWrap/>
            <w:hideMark/>
          </w:tcPr>
          <w:p w14:paraId="249D8B25"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38" w:author="Rebeca de la Paz Gonzales" w:date="2017-06-26T03:49:00Z"/>
                <w:rFonts w:ascii="Calibri" w:hAnsi="Calibri"/>
                <w:color w:val="000000"/>
                <w:sz w:val="20"/>
                <w:szCs w:val="20"/>
                <w:lang w:val="es-ES_tradnl" w:eastAsia="es-ES_tradnl"/>
                <w:rPrChange w:id="539" w:author="Rebeca de la Paz Gonzales" w:date="2017-06-26T04:04:00Z">
                  <w:rPr>
                    <w:ins w:id="540" w:author="Rebeca de la Paz Gonzales" w:date="2017-06-26T03:49:00Z"/>
                    <w:rFonts w:ascii="Calibri" w:hAnsi="Calibri"/>
                    <w:color w:val="000000"/>
                    <w:lang w:val="es-ES_tradnl" w:eastAsia="es-ES_tradnl"/>
                  </w:rPr>
                </w:rPrChange>
              </w:rPr>
            </w:pPr>
            <w:ins w:id="541" w:author="Rebeca de la Paz Gonzales" w:date="2017-06-26T03:49:00Z">
              <w:r w:rsidRPr="001A2BCD">
                <w:rPr>
                  <w:rFonts w:ascii="Calibri" w:hAnsi="Calibri"/>
                  <w:color w:val="000000"/>
                  <w:sz w:val="20"/>
                  <w:szCs w:val="20"/>
                  <w:lang w:val="es-ES_tradnl" w:eastAsia="es-ES_tradnl"/>
                  <w:rPrChange w:id="542" w:author="Rebeca de la Paz Gonzales" w:date="2017-06-26T04:04:00Z">
                    <w:rPr>
                      <w:rFonts w:ascii="Calibri" w:hAnsi="Calibri"/>
                      <w:color w:val="000000"/>
                      <w:lang w:val="es-ES_tradnl" w:eastAsia="es-ES_tradnl"/>
                    </w:rPr>
                  </w:rPrChange>
                </w:rPr>
                <w:t>Infinitivo coordinado</w:t>
              </w:r>
            </w:ins>
          </w:p>
        </w:tc>
      </w:tr>
      <w:tr w:rsidR="00596D27" w:rsidRPr="001A2BCD" w14:paraId="4B173B27" w14:textId="77777777" w:rsidTr="00596D27">
        <w:trPr>
          <w:cnfStyle w:val="000000100000" w:firstRow="0" w:lastRow="0" w:firstColumn="0" w:lastColumn="0" w:oddVBand="0" w:evenVBand="0" w:oddHBand="1" w:evenHBand="0" w:firstRowFirstColumn="0" w:firstRowLastColumn="0" w:lastRowFirstColumn="0" w:lastRowLastColumn="0"/>
          <w:trHeight w:val="190"/>
          <w:ins w:id="54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6CD99512" w14:textId="77777777" w:rsidR="00596D27" w:rsidRPr="00C22EBF" w:rsidRDefault="00596D27" w:rsidP="00596D27">
            <w:pPr>
              <w:jc w:val="left"/>
              <w:rPr>
                <w:ins w:id="544" w:author="Rebeca de la Paz Gonzales" w:date="2017-06-26T03:49:00Z"/>
                <w:rFonts w:ascii="Monaco" w:hAnsi="Monaco"/>
                <w:color w:val="000000"/>
                <w:sz w:val="18"/>
                <w:szCs w:val="20"/>
                <w:lang w:val="es-ES_tradnl" w:eastAsia="es-ES_tradnl"/>
                <w:rPrChange w:id="545" w:author="Rebeca de la Paz Gonzales" w:date="2017-06-26T04:04:00Z">
                  <w:rPr>
                    <w:ins w:id="546" w:author="Rebeca de la Paz Gonzales" w:date="2017-06-26T03:49:00Z"/>
                    <w:rFonts w:ascii="Monaco" w:hAnsi="Monaco"/>
                    <w:color w:val="000000"/>
                    <w:sz w:val="22"/>
                    <w:szCs w:val="22"/>
                    <w:lang w:val="es-ES_tradnl" w:eastAsia="es-ES_tradnl"/>
                  </w:rPr>
                </w:rPrChange>
              </w:rPr>
            </w:pPr>
            <w:ins w:id="547" w:author="Rebeca de la Paz Gonzales" w:date="2017-06-26T03:49:00Z">
              <w:r w:rsidRPr="00C22EBF">
                <w:rPr>
                  <w:rFonts w:ascii="Monaco" w:hAnsi="Monaco"/>
                  <w:color w:val="000000"/>
                  <w:sz w:val="18"/>
                  <w:szCs w:val="20"/>
                  <w:lang w:val="es-ES_tradnl" w:eastAsia="es-ES_tradnl"/>
                  <w:rPrChange w:id="548" w:author="Rebeca de la Paz Gonzales" w:date="2017-06-26T04:04:00Z">
                    <w:rPr>
                      <w:rFonts w:ascii="Monaco" w:hAnsi="Monaco"/>
                      <w:color w:val="000000"/>
                      <w:sz w:val="22"/>
                      <w:szCs w:val="22"/>
                      <w:lang w:val="es-ES_tradnl" w:eastAsia="es-ES_tradnl"/>
                    </w:rPr>
                  </w:rPrChange>
                </w:rPr>
                <w:t>(VPUNTENSED_INFINITE_PASSIVE) </w:t>
              </w:r>
            </w:ins>
          </w:p>
        </w:tc>
        <w:tc>
          <w:tcPr>
            <w:tcW w:w="2594" w:type="dxa"/>
            <w:noWrap/>
            <w:hideMark/>
          </w:tcPr>
          <w:p w14:paraId="7238D0E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49" w:author="Rebeca de la Paz Gonzales" w:date="2017-06-26T03:49:00Z"/>
                <w:rFonts w:ascii="Calibri" w:hAnsi="Calibri"/>
                <w:color w:val="000000"/>
                <w:sz w:val="20"/>
                <w:szCs w:val="20"/>
                <w:lang w:val="es-ES_tradnl" w:eastAsia="es-ES_tradnl"/>
                <w:rPrChange w:id="550" w:author="Rebeca de la Paz Gonzales" w:date="2017-06-26T04:04:00Z">
                  <w:rPr>
                    <w:ins w:id="551" w:author="Rebeca de la Paz Gonzales" w:date="2017-06-26T03:49:00Z"/>
                    <w:rFonts w:ascii="Calibri" w:hAnsi="Calibri"/>
                    <w:color w:val="000000"/>
                    <w:lang w:val="es-ES_tradnl" w:eastAsia="es-ES_tradnl"/>
                  </w:rPr>
                </w:rPrChange>
              </w:rPr>
            </w:pPr>
            <w:ins w:id="552" w:author="Rebeca de la Paz Gonzales" w:date="2017-06-26T03:49:00Z">
              <w:r w:rsidRPr="001A2BCD">
                <w:rPr>
                  <w:rFonts w:ascii="Calibri" w:hAnsi="Calibri"/>
                  <w:color w:val="000000"/>
                  <w:sz w:val="20"/>
                  <w:szCs w:val="20"/>
                  <w:lang w:val="es-ES_tradnl" w:eastAsia="es-ES_tradnl"/>
                  <w:rPrChange w:id="553" w:author="Rebeca de la Paz Gonzales" w:date="2017-06-26T04:04:00Z">
                    <w:rPr>
                      <w:rFonts w:ascii="Calibri" w:hAnsi="Calibri"/>
                      <w:color w:val="000000"/>
                      <w:lang w:val="es-ES_tradnl" w:eastAsia="es-ES_tradnl"/>
                    </w:rPr>
                  </w:rPrChange>
                </w:rPr>
                <w:t>Sintagma verbal impersonal</w:t>
              </w:r>
            </w:ins>
          </w:p>
        </w:tc>
        <w:tc>
          <w:tcPr>
            <w:tcW w:w="2794" w:type="dxa"/>
            <w:noWrap/>
            <w:hideMark/>
          </w:tcPr>
          <w:p w14:paraId="08B2B6B0"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54" w:author="Rebeca de la Paz Gonzales" w:date="2017-06-26T03:49:00Z"/>
                <w:rFonts w:ascii="Calibri" w:hAnsi="Calibri"/>
                <w:color w:val="000000"/>
                <w:sz w:val="20"/>
                <w:szCs w:val="20"/>
                <w:lang w:val="es-ES_tradnl" w:eastAsia="es-ES_tradnl"/>
                <w:rPrChange w:id="555" w:author="Rebeca de la Paz Gonzales" w:date="2017-06-26T04:04:00Z">
                  <w:rPr>
                    <w:ins w:id="556" w:author="Rebeca de la Paz Gonzales" w:date="2017-06-26T03:49:00Z"/>
                    <w:rFonts w:ascii="Calibri" w:hAnsi="Calibri"/>
                    <w:color w:val="000000"/>
                    <w:lang w:val="es-ES_tradnl" w:eastAsia="es-ES_tradnl"/>
                  </w:rPr>
                </w:rPrChange>
              </w:rPr>
            </w:pPr>
            <w:ins w:id="557" w:author="Rebeca de la Paz Gonzales" w:date="2017-06-26T03:49:00Z">
              <w:r w:rsidRPr="001A2BCD">
                <w:rPr>
                  <w:rFonts w:ascii="Calibri" w:hAnsi="Calibri"/>
                  <w:color w:val="000000"/>
                  <w:sz w:val="20"/>
                  <w:szCs w:val="20"/>
                  <w:lang w:val="es-ES_tradnl" w:eastAsia="es-ES_tradnl"/>
                  <w:rPrChange w:id="558" w:author="Rebeca de la Paz Gonzales" w:date="2017-06-26T04:04:00Z">
                    <w:rPr>
                      <w:rFonts w:ascii="Calibri" w:hAnsi="Calibri"/>
                      <w:color w:val="000000"/>
                      <w:lang w:val="es-ES_tradnl" w:eastAsia="es-ES_tradnl"/>
                    </w:rPr>
                  </w:rPrChange>
                </w:rPr>
                <w:t>Infinitivo pasivo</w:t>
              </w:r>
            </w:ins>
          </w:p>
        </w:tc>
      </w:tr>
      <w:tr w:rsidR="00596D27" w:rsidRPr="001A2BCD" w14:paraId="7312AA34" w14:textId="77777777" w:rsidTr="00596D27">
        <w:trPr>
          <w:trHeight w:val="190"/>
          <w:ins w:id="559"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5545305E" w14:textId="77777777" w:rsidR="00596D27" w:rsidRPr="00C22EBF" w:rsidRDefault="00596D27" w:rsidP="00596D27">
            <w:pPr>
              <w:jc w:val="left"/>
              <w:rPr>
                <w:ins w:id="560" w:author="Rebeca de la Paz Gonzales" w:date="2017-06-26T03:49:00Z"/>
                <w:rFonts w:ascii="Monaco" w:hAnsi="Monaco"/>
                <w:color w:val="000000"/>
                <w:sz w:val="18"/>
                <w:szCs w:val="20"/>
                <w:lang w:val="es-ES_tradnl" w:eastAsia="es-ES_tradnl"/>
                <w:rPrChange w:id="561" w:author="Rebeca de la Paz Gonzales" w:date="2017-06-26T04:04:00Z">
                  <w:rPr>
                    <w:ins w:id="562" w:author="Rebeca de la Paz Gonzales" w:date="2017-06-26T03:49:00Z"/>
                    <w:rFonts w:ascii="Monaco" w:hAnsi="Monaco"/>
                    <w:color w:val="000000"/>
                    <w:sz w:val="22"/>
                    <w:szCs w:val="22"/>
                    <w:lang w:val="es-ES_tradnl" w:eastAsia="es-ES_tradnl"/>
                  </w:rPr>
                </w:rPrChange>
              </w:rPr>
            </w:pPr>
            <w:ins w:id="563" w:author="Rebeca de la Paz Gonzales" w:date="2017-06-26T03:49:00Z">
              <w:r w:rsidRPr="00C22EBF">
                <w:rPr>
                  <w:rFonts w:ascii="Monaco" w:hAnsi="Monaco"/>
                  <w:color w:val="000000"/>
                  <w:sz w:val="18"/>
                  <w:szCs w:val="20"/>
                  <w:lang w:val="es-ES_tradnl" w:eastAsia="es-ES_tradnl"/>
                  <w:rPrChange w:id="564" w:author="Rebeca de la Paz Gonzales" w:date="2017-06-26T04:04:00Z">
                    <w:rPr>
                      <w:rFonts w:ascii="Monaco" w:hAnsi="Monaco"/>
                      <w:color w:val="000000"/>
                      <w:sz w:val="22"/>
                      <w:szCs w:val="22"/>
                      <w:lang w:val="es-ES_tradnl" w:eastAsia="es-ES_tradnl"/>
                    </w:rPr>
                  </w:rPrChange>
                </w:rPr>
                <w:t>(VPUNTENSED_INFINITE) </w:t>
              </w:r>
            </w:ins>
          </w:p>
        </w:tc>
        <w:tc>
          <w:tcPr>
            <w:tcW w:w="2594" w:type="dxa"/>
            <w:noWrap/>
            <w:hideMark/>
          </w:tcPr>
          <w:p w14:paraId="5A5D60E3"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65" w:author="Rebeca de la Paz Gonzales" w:date="2017-06-26T03:49:00Z"/>
                <w:rFonts w:ascii="Calibri" w:hAnsi="Calibri"/>
                <w:color w:val="000000"/>
                <w:sz w:val="20"/>
                <w:szCs w:val="20"/>
                <w:lang w:val="es-ES_tradnl" w:eastAsia="es-ES_tradnl"/>
                <w:rPrChange w:id="566" w:author="Rebeca de la Paz Gonzales" w:date="2017-06-26T04:04:00Z">
                  <w:rPr>
                    <w:ins w:id="567" w:author="Rebeca de la Paz Gonzales" w:date="2017-06-26T03:49:00Z"/>
                    <w:rFonts w:ascii="Calibri" w:hAnsi="Calibri"/>
                    <w:color w:val="000000"/>
                    <w:lang w:val="es-ES_tradnl" w:eastAsia="es-ES_tradnl"/>
                  </w:rPr>
                </w:rPrChange>
              </w:rPr>
            </w:pPr>
            <w:ins w:id="568" w:author="Rebeca de la Paz Gonzales" w:date="2017-06-26T03:49:00Z">
              <w:r w:rsidRPr="001A2BCD">
                <w:rPr>
                  <w:rFonts w:ascii="Calibri" w:hAnsi="Calibri"/>
                  <w:color w:val="000000"/>
                  <w:sz w:val="20"/>
                  <w:szCs w:val="20"/>
                  <w:lang w:val="es-ES_tradnl" w:eastAsia="es-ES_tradnl"/>
                  <w:rPrChange w:id="569" w:author="Rebeca de la Paz Gonzales" w:date="2017-06-26T04:04:00Z">
                    <w:rPr>
                      <w:rFonts w:ascii="Calibri" w:hAnsi="Calibri"/>
                      <w:color w:val="000000"/>
                      <w:lang w:val="es-ES_tradnl" w:eastAsia="es-ES_tradnl"/>
                    </w:rPr>
                  </w:rPrChange>
                </w:rPr>
                <w:t>Sintagma verbal impersonal</w:t>
              </w:r>
            </w:ins>
          </w:p>
        </w:tc>
        <w:tc>
          <w:tcPr>
            <w:tcW w:w="2794" w:type="dxa"/>
            <w:noWrap/>
            <w:hideMark/>
          </w:tcPr>
          <w:p w14:paraId="4B5ABD08"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70" w:author="Rebeca de la Paz Gonzales" w:date="2017-06-26T03:49:00Z"/>
                <w:rFonts w:ascii="Calibri" w:hAnsi="Calibri"/>
                <w:color w:val="000000"/>
                <w:sz w:val="20"/>
                <w:szCs w:val="20"/>
                <w:lang w:val="es-ES_tradnl" w:eastAsia="es-ES_tradnl"/>
                <w:rPrChange w:id="571" w:author="Rebeca de la Paz Gonzales" w:date="2017-06-26T04:04:00Z">
                  <w:rPr>
                    <w:ins w:id="572" w:author="Rebeca de la Paz Gonzales" w:date="2017-06-26T03:49:00Z"/>
                    <w:rFonts w:ascii="Calibri" w:hAnsi="Calibri"/>
                    <w:color w:val="000000"/>
                    <w:lang w:val="es-ES_tradnl" w:eastAsia="es-ES_tradnl"/>
                  </w:rPr>
                </w:rPrChange>
              </w:rPr>
            </w:pPr>
            <w:ins w:id="573" w:author="Rebeca de la Paz Gonzales" w:date="2017-06-26T03:49:00Z">
              <w:r w:rsidRPr="001A2BCD">
                <w:rPr>
                  <w:rFonts w:ascii="Calibri" w:hAnsi="Calibri"/>
                  <w:color w:val="000000"/>
                  <w:sz w:val="20"/>
                  <w:szCs w:val="20"/>
                  <w:lang w:val="es-ES_tradnl" w:eastAsia="es-ES_tradnl"/>
                  <w:rPrChange w:id="574" w:author="Rebeca de la Paz Gonzales" w:date="2017-06-26T04:04:00Z">
                    <w:rPr>
                      <w:rFonts w:ascii="Calibri" w:hAnsi="Calibri"/>
                      <w:color w:val="000000"/>
                      <w:lang w:val="es-ES_tradnl" w:eastAsia="es-ES_tradnl"/>
                    </w:rPr>
                  </w:rPrChange>
                </w:rPr>
                <w:t>Infinitivo</w:t>
              </w:r>
            </w:ins>
          </w:p>
        </w:tc>
      </w:tr>
      <w:tr w:rsidR="00596D27" w:rsidRPr="001A2BCD" w14:paraId="1C58F9F5" w14:textId="77777777" w:rsidTr="00596D27">
        <w:trPr>
          <w:cnfStyle w:val="000000100000" w:firstRow="0" w:lastRow="0" w:firstColumn="0" w:lastColumn="0" w:oddVBand="0" w:evenVBand="0" w:oddHBand="1" w:evenHBand="0" w:firstRowFirstColumn="0" w:firstRowLastColumn="0" w:lastRowFirstColumn="0" w:lastRowLastColumn="0"/>
          <w:trHeight w:val="190"/>
          <w:ins w:id="575"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2E1885FA" w14:textId="77777777" w:rsidR="00596D27" w:rsidRPr="00C22EBF" w:rsidRDefault="00596D27" w:rsidP="00596D27">
            <w:pPr>
              <w:jc w:val="left"/>
              <w:rPr>
                <w:ins w:id="576" w:author="Rebeca de la Paz Gonzales" w:date="2017-06-26T03:49:00Z"/>
                <w:rFonts w:ascii="Monaco" w:hAnsi="Monaco"/>
                <w:color w:val="000000"/>
                <w:sz w:val="18"/>
                <w:szCs w:val="20"/>
                <w:lang w:val="es-ES_tradnl" w:eastAsia="es-ES_tradnl"/>
                <w:rPrChange w:id="577" w:author="Rebeca de la Paz Gonzales" w:date="2017-06-26T04:04:00Z">
                  <w:rPr>
                    <w:ins w:id="578" w:author="Rebeca de la Paz Gonzales" w:date="2017-06-26T03:49:00Z"/>
                    <w:rFonts w:ascii="Monaco" w:hAnsi="Monaco"/>
                    <w:color w:val="000000"/>
                    <w:sz w:val="22"/>
                    <w:szCs w:val="22"/>
                    <w:lang w:val="es-ES_tradnl" w:eastAsia="es-ES_tradnl"/>
                  </w:rPr>
                </w:rPrChange>
              </w:rPr>
            </w:pPr>
            <w:ins w:id="579" w:author="Rebeca de la Paz Gonzales" w:date="2017-06-26T03:49:00Z">
              <w:r w:rsidRPr="00C22EBF">
                <w:rPr>
                  <w:rFonts w:ascii="Monaco" w:hAnsi="Monaco"/>
                  <w:color w:val="000000"/>
                  <w:sz w:val="18"/>
                  <w:szCs w:val="20"/>
                  <w:lang w:val="es-ES_tradnl" w:eastAsia="es-ES_tradnl"/>
                  <w:rPrChange w:id="580" w:author="Rebeca de la Paz Gonzales" w:date="2017-06-26T04:04:00Z">
                    <w:rPr>
                      <w:rFonts w:ascii="Monaco" w:hAnsi="Monaco"/>
                      <w:color w:val="000000"/>
                      <w:sz w:val="22"/>
                      <w:szCs w:val="22"/>
                      <w:lang w:val="es-ES_tradnl" w:eastAsia="es-ES_tradnl"/>
                    </w:rPr>
                  </w:rPrChange>
                </w:rPr>
                <w:t>(ADVP_COMPARATIVE) </w:t>
              </w:r>
            </w:ins>
          </w:p>
        </w:tc>
        <w:tc>
          <w:tcPr>
            <w:tcW w:w="2594" w:type="dxa"/>
            <w:noWrap/>
            <w:hideMark/>
          </w:tcPr>
          <w:p w14:paraId="7DD88FAC"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81" w:author="Rebeca de la Paz Gonzales" w:date="2017-06-26T03:49:00Z"/>
                <w:rFonts w:ascii="Calibri" w:hAnsi="Calibri"/>
                <w:color w:val="000000"/>
                <w:sz w:val="20"/>
                <w:szCs w:val="20"/>
                <w:lang w:val="es-ES_tradnl" w:eastAsia="es-ES_tradnl"/>
                <w:rPrChange w:id="582" w:author="Rebeca de la Paz Gonzales" w:date="2017-06-26T04:04:00Z">
                  <w:rPr>
                    <w:ins w:id="583" w:author="Rebeca de la Paz Gonzales" w:date="2017-06-26T03:49:00Z"/>
                    <w:rFonts w:ascii="Calibri" w:hAnsi="Calibri"/>
                    <w:color w:val="000000"/>
                    <w:lang w:val="es-ES_tradnl" w:eastAsia="es-ES_tradnl"/>
                  </w:rPr>
                </w:rPrChange>
              </w:rPr>
            </w:pPr>
            <w:ins w:id="584" w:author="Rebeca de la Paz Gonzales" w:date="2017-06-26T03:49:00Z">
              <w:r w:rsidRPr="001A2BCD">
                <w:rPr>
                  <w:rFonts w:ascii="Calibri" w:hAnsi="Calibri"/>
                  <w:color w:val="000000"/>
                  <w:sz w:val="20"/>
                  <w:szCs w:val="20"/>
                  <w:lang w:val="es-ES_tradnl" w:eastAsia="es-ES_tradnl"/>
                  <w:rPrChange w:id="585" w:author="Rebeca de la Paz Gonzales" w:date="2017-06-26T04:04:00Z">
                    <w:rPr>
                      <w:rFonts w:ascii="Calibri" w:hAnsi="Calibri"/>
                      <w:color w:val="000000"/>
                      <w:lang w:val="es-ES_tradnl" w:eastAsia="es-ES_tradnl"/>
                    </w:rPr>
                  </w:rPrChange>
                </w:rPr>
                <w:t>Sintagma adverbial</w:t>
              </w:r>
            </w:ins>
          </w:p>
        </w:tc>
        <w:tc>
          <w:tcPr>
            <w:tcW w:w="2794" w:type="dxa"/>
            <w:noWrap/>
            <w:hideMark/>
          </w:tcPr>
          <w:p w14:paraId="780CC11A"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86" w:author="Rebeca de la Paz Gonzales" w:date="2017-06-26T03:49:00Z"/>
                <w:rFonts w:ascii="Calibri" w:hAnsi="Calibri"/>
                <w:color w:val="000000"/>
                <w:sz w:val="20"/>
                <w:szCs w:val="20"/>
                <w:lang w:val="es-ES_tradnl" w:eastAsia="es-ES_tradnl"/>
                <w:rPrChange w:id="587" w:author="Rebeca de la Paz Gonzales" w:date="2017-06-26T04:04:00Z">
                  <w:rPr>
                    <w:ins w:id="588" w:author="Rebeca de la Paz Gonzales" w:date="2017-06-26T03:49:00Z"/>
                    <w:rFonts w:ascii="Calibri" w:hAnsi="Calibri"/>
                    <w:color w:val="000000"/>
                    <w:lang w:val="es-ES_tradnl" w:eastAsia="es-ES_tradnl"/>
                  </w:rPr>
                </w:rPrChange>
              </w:rPr>
            </w:pPr>
            <w:ins w:id="589" w:author="Rebeca de la Paz Gonzales" w:date="2017-06-26T03:49:00Z">
              <w:r w:rsidRPr="001A2BCD">
                <w:rPr>
                  <w:rFonts w:ascii="Calibri" w:hAnsi="Calibri"/>
                  <w:color w:val="000000"/>
                  <w:sz w:val="20"/>
                  <w:szCs w:val="20"/>
                  <w:lang w:val="es-ES_tradnl" w:eastAsia="es-ES_tradnl"/>
                  <w:rPrChange w:id="590" w:author="Rebeca de la Paz Gonzales" w:date="2017-06-26T04:04:00Z">
                    <w:rPr>
                      <w:rFonts w:ascii="Calibri" w:hAnsi="Calibri"/>
                      <w:color w:val="000000"/>
                      <w:lang w:val="es-ES_tradnl" w:eastAsia="es-ES_tradnl"/>
                    </w:rPr>
                  </w:rPrChange>
                </w:rPr>
                <w:t>Adverbio comparativo</w:t>
              </w:r>
            </w:ins>
          </w:p>
        </w:tc>
      </w:tr>
      <w:tr w:rsidR="00596D27" w:rsidRPr="001A2BCD" w14:paraId="4F3AFB9F" w14:textId="77777777" w:rsidTr="00596D27">
        <w:trPr>
          <w:trHeight w:val="190"/>
          <w:ins w:id="591"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1C79FB0E" w14:textId="77777777" w:rsidR="00596D27" w:rsidRPr="00C22EBF" w:rsidRDefault="00596D27" w:rsidP="00596D27">
            <w:pPr>
              <w:jc w:val="left"/>
              <w:rPr>
                <w:ins w:id="592" w:author="Rebeca de la Paz Gonzales" w:date="2017-06-26T03:49:00Z"/>
                <w:rFonts w:ascii="Monaco" w:hAnsi="Monaco"/>
                <w:color w:val="000000"/>
                <w:sz w:val="18"/>
                <w:szCs w:val="20"/>
                <w:lang w:val="es-ES_tradnl" w:eastAsia="es-ES_tradnl"/>
                <w:rPrChange w:id="593" w:author="Rebeca de la Paz Gonzales" w:date="2017-06-26T04:04:00Z">
                  <w:rPr>
                    <w:ins w:id="594" w:author="Rebeca de la Paz Gonzales" w:date="2017-06-26T03:49:00Z"/>
                    <w:rFonts w:ascii="Monaco" w:hAnsi="Monaco"/>
                    <w:color w:val="000000"/>
                    <w:sz w:val="22"/>
                    <w:szCs w:val="22"/>
                    <w:lang w:val="es-ES_tradnl" w:eastAsia="es-ES_tradnl"/>
                  </w:rPr>
                </w:rPrChange>
              </w:rPr>
            </w:pPr>
            <w:ins w:id="595" w:author="Rebeca de la Paz Gonzales" w:date="2017-06-26T03:49:00Z">
              <w:r w:rsidRPr="00C22EBF">
                <w:rPr>
                  <w:rFonts w:ascii="Monaco" w:hAnsi="Monaco"/>
                  <w:color w:val="000000"/>
                  <w:sz w:val="18"/>
                  <w:szCs w:val="20"/>
                  <w:lang w:val="es-ES_tradnl" w:eastAsia="es-ES_tradnl"/>
                  <w:rPrChange w:id="596" w:author="Rebeca de la Paz Gonzales" w:date="2017-06-26T04:04:00Z">
                    <w:rPr>
                      <w:rFonts w:ascii="Monaco" w:hAnsi="Monaco"/>
                      <w:color w:val="000000"/>
                      <w:sz w:val="22"/>
                      <w:szCs w:val="22"/>
                      <w:lang w:val="es-ES_tradnl" w:eastAsia="es-ES_tradnl"/>
                    </w:rPr>
                  </w:rPrChange>
                </w:rPr>
                <w:t>(ADVP_INTERROGATIVE) </w:t>
              </w:r>
            </w:ins>
          </w:p>
        </w:tc>
        <w:tc>
          <w:tcPr>
            <w:tcW w:w="2594" w:type="dxa"/>
            <w:noWrap/>
            <w:hideMark/>
          </w:tcPr>
          <w:p w14:paraId="0EA113C4"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97" w:author="Rebeca de la Paz Gonzales" w:date="2017-06-26T03:49:00Z"/>
                <w:rFonts w:ascii="Calibri" w:hAnsi="Calibri"/>
                <w:color w:val="000000"/>
                <w:sz w:val="20"/>
                <w:szCs w:val="20"/>
                <w:lang w:val="es-ES_tradnl" w:eastAsia="es-ES_tradnl"/>
                <w:rPrChange w:id="598" w:author="Rebeca de la Paz Gonzales" w:date="2017-06-26T04:04:00Z">
                  <w:rPr>
                    <w:ins w:id="599" w:author="Rebeca de la Paz Gonzales" w:date="2017-06-26T03:49:00Z"/>
                    <w:rFonts w:ascii="Calibri" w:hAnsi="Calibri"/>
                    <w:color w:val="000000"/>
                    <w:lang w:val="es-ES_tradnl" w:eastAsia="es-ES_tradnl"/>
                  </w:rPr>
                </w:rPrChange>
              </w:rPr>
            </w:pPr>
            <w:ins w:id="600" w:author="Rebeca de la Paz Gonzales" w:date="2017-06-26T03:49:00Z">
              <w:r w:rsidRPr="001A2BCD">
                <w:rPr>
                  <w:rFonts w:ascii="Calibri" w:hAnsi="Calibri"/>
                  <w:color w:val="000000"/>
                  <w:sz w:val="20"/>
                  <w:szCs w:val="20"/>
                  <w:lang w:val="es-ES_tradnl" w:eastAsia="es-ES_tradnl"/>
                  <w:rPrChange w:id="601" w:author="Rebeca de la Paz Gonzales" w:date="2017-06-26T04:04:00Z">
                    <w:rPr>
                      <w:rFonts w:ascii="Calibri" w:hAnsi="Calibri"/>
                      <w:color w:val="000000"/>
                      <w:lang w:val="es-ES_tradnl" w:eastAsia="es-ES_tradnl"/>
                    </w:rPr>
                  </w:rPrChange>
                </w:rPr>
                <w:t>Sintagma adverbial</w:t>
              </w:r>
            </w:ins>
          </w:p>
        </w:tc>
        <w:tc>
          <w:tcPr>
            <w:tcW w:w="2794" w:type="dxa"/>
            <w:noWrap/>
            <w:hideMark/>
          </w:tcPr>
          <w:p w14:paraId="54800B36"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602" w:author="Rebeca de la Paz Gonzales" w:date="2017-06-26T03:49:00Z"/>
                <w:rFonts w:ascii="Calibri" w:hAnsi="Calibri"/>
                <w:color w:val="000000"/>
                <w:sz w:val="20"/>
                <w:szCs w:val="20"/>
                <w:lang w:val="es-ES_tradnl" w:eastAsia="es-ES_tradnl"/>
                <w:rPrChange w:id="603" w:author="Rebeca de la Paz Gonzales" w:date="2017-06-26T04:04:00Z">
                  <w:rPr>
                    <w:ins w:id="604" w:author="Rebeca de la Paz Gonzales" w:date="2017-06-26T03:49:00Z"/>
                    <w:rFonts w:ascii="Calibri" w:hAnsi="Calibri"/>
                    <w:color w:val="000000"/>
                    <w:lang w:val="es-ES_tradnl" w:eastAsia="es-ES_tradnl"/>
                  </w:rPr>
                </w:rPrChange>
              </w:rPr>
            </w:pPr>
            <w:ins w:id="605" w:author="Rebeca de la Paz Gonzales" w:date="2017-06-26T03:49:00Z">
              <w:r w:rsidRPr="001A2BCD">
                <w:rPr>
                  <w:rFonts w:ascii="Calibri" w:hAnsi="Calibri"/>
                  <w:color w:val="000000"/>
                  <w:sz w:val="20"/>
                  <w:szCs w:val="20"/>
                  <w:lang w:val="es-ES_tradnl" w:eastAsia="es-ES_tradnl"/>
                  <w:rPrChange w:id="606" w:author="Rebeca de la Paz Gonzales" w:date="2017-06-26T04:04:00Z">
                    <w:rPr>
                      <w:rFonts w:ascii="Calibri" w:hAnsi="Calibri"/>
                      <w:color w:val="000000"/>
                      <w:lang w:val="es-ES_tradnl" w:eastAsia="es-ES_tradnl"/>
                    </w:rPr>
                  </w:rPrChange>
                </w:rPr>
                <w:t>Adverbio interrogativo</w:t>
              </w:r>
            </w:ins>
          </w:p>
        </w:tc>
      </w:tr>
      <w:tr w:rsidR="00596D27" w:rsidRPr="001A2BCD" w14:paraId="22EF0B46" w14:textId="77777777" w:rsidTr="00596D27">
        <w:trPr>
          <w:cnfStyle w:val="000000100000" w:firstRow="0" w:lastRow="0" w:firstColumn="0" w:lastColumn="0" w:oddVBand="0" w:evenVBand="0" w:oddHBand="1" w:evenHBand="0" w:firstRowFirstColumn="0" w:firstRowLastColumn="0" w:lastRowFirstColumn="0" w:lastRowLastColumn="0"/>
          <w:trHeight w:val="190"/>
          <w:ins w:id="607"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24D3D6E8" w14:textId="77777777" w:rsidR="00596D27" w:rsidRPr="00C22EBF" w:rsidRDefault="00596D27" w:rsidP="00596D27">
            <w:pPr>
              <w:jc w:val="left"/>
              <w:rPr>
                <w:ins w:id="608" w:author="Rebeca de la Paz Gonzales" w:date="2017-06-26T03:49:00Z"/>
                <w:rFonts w:ascii="Monaco" w:hAnsi="Monaco"/>
                <w:color w:val="000000"/>
                <w:sz w:val="18"/>
                <w:szCs w:val="20"/>
                <w:lang w:val="es-ES_tradnl" w:eastAsia="es-ES_tradnl"/>
                <w:rPrChange w:id="609" w:author="Rebeca de la Paz Gonzales" w:date="2017-06-26T04:04:00Z">
                  <w:rPr>
                    <w:ins w:id="610" w:author="Rebeca de la Paz Gonzales" w:date="2017-06-26T03:49:00Z"/>
                    <w:rFonts w:ascii="Monaco" w:hAnsi="Monaco"/>
                    <w:color w:val="000000"/>
                    <w:sz w:val="22"/>
                    <w:szCs w:val="22"/>
                    <w:lang w:val="es-ES_tradnl" w:eastAsia="es-ES_tradnl"/>
                  </w:rPr>
                </w:rPrChange>
              </w:rPr>
            </w:pPr>
            <w:ins w:id="611" w:author="Rebeca de la Paz Gonzales" w:date="2017-06-26T03:49:00Z">
              <w:r w:rsidRPr="00C22EBF">
                <w:rPr>
                  <w:rFonts w:ascii="Monaco" w:hAnsi="Monaco"/>
                  <w:color w:val="000000"/>
                  <w:sz w:val="18"/>
                  <w:szCs w:val="20"/>
                  <w:lang w:val="es-ES_tradnl" w:eastAsia="es-ES_tradnl"/>
                  <w:rPrChange w:id="612" w:author="Rebeca de la Paz Gonzales" w:date="2017-06-26T04:04:00Z">
                    <w:rPr>
                      <w:rFonts w:ascii="Monaco" w:hAnsi="Monaco"/>
                      <w:color w:val="000000"/>
                      <w:sz w:val="22"/>
                      <w:szCs w:val="22"/>
                      <w:lang w:val="es-ES_tradnl" w:eastAsia="es-ES_tradnl"/>
                    </w:rPr>
                  </w:rPrChange>
                </w:rPr>
                <w:t>(ADVP_LOCATIVE) </w:t>
              </w:r>
            </w:ins>
          </w:p>
        </w:tc>
        <w:tc>
          <w:tcPr>
            <w:tcW w:w="2594" w:type="dxa"/>
            <w:noWrap/>
            <w:hideMark/>
          </w:tcPr>
          <w:p w14:paraId="6DE85B72"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613" w:author="Rebeca de la Paz Gonzales" w:date="2017-06-26T03:49:00Z"/>
                <w:rFonts w:ascii="Calibri" w:hAnsi="Calibri"/>
                <w:color w:val="000000"/>
                <w:sz w:val="20"/>
                <w:szCs w:val="20"/>
                <w:lang w:val="es-ES_tradnl" w:eastAsia="es-ES_tradnl"/>
                <w:rPrChange w:id="614" w:author="Rebeca de la Paz Gonzales" w:date="2017-06-26T04:04:00Z">
                  <w:rPr>
                    <w:ins w:id="615" w:author="Rebeca de la Paz Gonzales" w:date="2017-06-26T03:49:00Z"/>
                    <w:rFonts w:ascii="Calibri" w:hAnsi="Calibri"/>
                    <w:color w:val="000000"/>
                    <w:lang w:val="es-ES_tradnl" w:eastAsia="es-ES_tradnl"/>
                  </w:rPr>
                </w:rPrChange>
              </w:rPr>
            </w:pPr>
            <w:ins w:id="616" w:author="Rebeca de la Paz Gonzales" w:date="2017-06-26T03:49:00Z">
              <w:r w:rsidRPr="001A2BCD">
                <w:rPr>
                  <w:rFonts w:ascii="Calibri" w:hAnsi="Calibri"/>
                  <w:color w:val="000000"/>
                  <w:sz w:val="20"/>
                  <w:szCs w:val="20"/>
                  <w:lang w:val="es-ES_tradnl" w:eastAsia="es-ES_tradnl"/>
                  <w:rPrChange w:id="617" w:author="Rebeca de la Paz Gonzales" w:date="2017-06-26T04:04:00Z">
                    <w:rPr>
                      <w:rFonts w:ascii="Calibri" w:hAnsi="Calibri"/>
                      <w:color w:val="000000"/>
                      <w:lang w:val="es-ES_tradnl" w:eastAsia="es-ES_tradnl"/>
                    </w:rPr>
                  </w:rPrChange>
                </w:rPr>
                <w:t>Sintagma adverbial</w:t>
              </w:r>
            </w:ins>
          </w:p>
        </w:tc>
        <w:tc>
          <w:tcPr>
            <w:tcW w:w="2794" w:type="dxa"/>
            <w:noWrap/>
            <w:hideMark/>
          </w:tcPr>
          <w:p w14:paraId="0609041A"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618" w:author="Rebeca de la Paz Gonzales" w:date="2017-06-26T03:49:00Z"/>
                <w:rFonts w:ascii="Calibri" w:hAnsi="Calibri"/>
                <w:color w:val="000000"/>
                <w:sz w:val="20"/>
                <w:szCs w:val="20"/>
                <w:lang w:val="es-ES_tradnl" w:eastAsia="es-ES_tradnl"/>
                <w:rPrChange w:id="619" w:author="Rebeca de la Paz Gonzales" w:date="2017-06-26T04:04:00Z">
                  <w:rPr>
                    <w:ins w:id="620" w:author="Rebeca de la Paz Gonzales" w:date="2017-06-26T03:49:00Z"/>
                    <w:rFonts w:ascii="Calibri" w:hAnsi="Calibri"/>
                    <w:color w:val="000000"/>
                    <w:lang w:val="es-ES_tradnl" w:eastAsia="es-ES_tradnl"/>
                  </w:rPr>
                </w:rPrChange>
              </w:rPr>
            </w:pPr>
            <w:ins w:id="621" w:author="Rebeca de la Paz Gonzales" w:date="2017-06-26T03:49:00Z">
              <w:r w:rsidRPr="001A2BCD">
                <w:rPr>
                  <w:rFonts w:ascii="Calibri" w:hAnsi="Calibri"/>
                  <w:color w:val="000000"/>
                  <w:sz w:val="20"/>
                  <w:szCs w:val="20"/>
                  <w:lang w:val="es-ES_tradnl" w:eastAsia="es-ES_tradnl"/>
                  <w:rPrChange w:id="622" w:author="Rebeca de la Paz Gonzales" w:date="2017-06-26T04:04:00Z">
                    <w:rPr>
                      <w:rFonts w:ascii="Calibri" w:hAnsi="Calibri"/>
                      <w:color w:val="000000"/>
                      <w:lang w:val="es-ES_tradnl" w:eastAsia="es-ES_tradnl"/>
                    </w:rPr>
                  </w:rPrChange>
                </w:rPr>
                <w:t>Adverbio de lugar</w:t>
              </w:r>
            </w:ins>
          </w:p>
        </w:tc>
      </w:tr>
      <w:tr w:rsidR="00596D27" w:rsidRPr="001A2BCD" w14:paraId="755E4D40" w14:textId="77777777" w:rsidTr="00596D27">
        <w:trPr>
          <w:trHeight w:val="190"/>
          <w:ins w:id="62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47904E40" w14:textId="77777777" w:rsidR="00596D27" w:rsidRPr="00C22EBF" w:rsidRDefault="00596D27" w:rsidP="00596D27">
            <w:pPr>
              <w:jc w:val="left"/>
              <w:rPr>
                <w:ins w:id="624" w:author="Rebeca de la Paz Gonzales" w:date="2017-06-26T03:49:00Z"/>
                <w:rFonts w:ascii="Monaco" w:hAnsi="Monaco"/>
                <w:color w:val="000000"/>
                <w:sz w:val="18"/>
                <w:szCs w:val="20"/>
                <w:lang w:val="es-ES_tradnl" w:eastAsia="es-ES_tradnl"/>
                <w:rPrChange w:id="625" w:author="Rebeca de la Paz Gonzales" w:date="2017-06-26T04:04:00Z">
                  <w:rPr>
                    <w:ins w:id="626" w:author="Rebeca de la Paz Gonzales" w:date="2017-06-26T03:49:00Z"/>
                    <w:rFonts w:ascii="Monaco" w:hAnsi="Monaco"/>
                    <w:color w:val="000000"/>
                    <w:sz w:val="22"/>
                    <w:szCs w:val="22"/>
                    <w:lang w:val="es-ES_tradnl" w:eastAsia="es-ES_tradnl"/>
                  </w:rPr>
                </w:rPrChange>
              </w:rPr>
            </w:pPr>
            <w:ins w:id="627" w:author="Rebeca de la Paz Gonzales" w:date="2017-06-26T03:49:00Z">
              <w:r w:rsidRPr="00C22EBF">
                <w:rPr>
                  <w:rFonts w:ascii="Monaco" w:hAnsi="Monaco"/>
                  <w:color w:val="000000"/>
                  <w:sz w:val="18"/>
                  <w:szCs w:val="20"/>
                  <w:lang w:val="es-ES_tradnl" w:eastAsia="es-ES_tradnl"/>
                  <w:rPrChange w:id="628" w:author="Rebeca de la Paz Gonzales" w:date="2017-06-26T04:04:00Z">
                    <w:rPr>
                      <w:rFonts w:ascii="Monaco" w:hAnsi="Monaco"/>
                      <w:color w:val="000000"/>
                      <w:sz w:val="22"/>
                      <w:szCs w:val="22"/>
                      <w:lang w:val="es-ES_tradnl" w:eastAsia="es-ES_tradnl"/>
                    </w:rPr>
                  </w:rPrChange>
                </w:rPr>
                <w:t>(ADVP_NEG) </w:t>
              </w:r>
            </w:ins>
          </w:p>
        </w:tc>
        <w:tc>
          <w:tcPr>
            <w:tcW w:w="2594" w:type="dxa"/>
            <w:noWrap/>
            <w:hideMark/>
          </w:tcPr>
          <w:p w14:paraId="0616D494"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629" w:author="Rebeca de la Paz Gonzales" w:date="2017-06-26T03:49:00Z"/>
                <w:rFonts w:ascii="Calibri" w:hAnsi="Calibri"/>
                <w:color w:val="000000"/>
                <w:sz w:val="20"/>
                <w:szCs w:val="20"/>
                <w:lang w:val="es-ES_tradnl" w:eastAsia="es-ES_tradnl"/>
                <w:rPrChange w:id="630" w:author="Rebeca de la Paz Gonzales" w:date="2017-06-26T04:04:00Z">
                  <w:rPr>
                    <w:ins w:id="631" w:author="Rebeca de la Paz Gonzales" w:date="2017-06-26T03:49:00Z"/>
                    <w:rFonts w:ascii="Calibri" w:hAnsi="Calibri"/>
                    <w:color w:val="000000"/>
                    <w:lang w:val="es-ES_tradnl" w:eastAsia="es-ES_tradnl"/>
                  </w:rPr>
                </w:rPrChange>
              </w:rPr>
            </w:pPr>
            <w:ins w:id="632" w:author="Rebeca de la Paz Gonzales" w:date="2017-06-26T03:49:00Z">
              <w:r w:rsidRPr="001A2BCD">
                <w:rPr>
                  <w:rFonts w:ascii="Calibri" w:hAnsi="Calibri"/>
                  <w:color w:val="000000"/>
                  <w:sz w:val="20"/>
                  <w:szCs w:val="20"/>
                  <w:lang w:val="es-ES_tradnl" w:eastAsia="es-ES_tradnl"/>
                  <w:rPrChange w:id="633" w:author="Rebeca de la Paz Gonzales" w:date="2017-06-26T04:04:00Z">
                    <w:rPr>
                      <w:rFonts w:ascii="Calibri" w:hAnsi="Calibri"/>
                      <w:color w:val="000000"/>
                      <w:lang w:val="es-ES_tradnl" w:eastAsia="es-ES_tradnl"/>
                    </w:rPr>
                  </w:rPrChange>
                </w:rPr>
                <w:t>Sintagma adverbial</w:t>
              </w:r>
            </w:ins>
          </w:p>
        </w:tc>
        <w:tc>
          <w:tcPr>
            <w:tcW w:w="2794" w:type="dxa"/>
            <w:noWrap/>
            <w:hideMark/>
          </w:tcPr>
          <w:p w14:paraId="34E5F7C0"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634" w:author="Rebeca de la Paz Gonzales" w:date="2017-06-26T03:49:00Z"/>
                <w:rFonts w:ascii="Calibri" w:hAnsi="Calibri"/>
                <w:color w:val="000000"/>
                <w:sz w:val="20"/>
                <w:szCs w:val="20"/>
                <w:lang w:val="es-ES_tradnl" w:eastAsia="es-ES_tradnl"/>
                <w:rPrChange w:id="635" w:author="Rebeca de la Paz Gonzales" w:date="2017-06-26T04:04:00Z">
                  <w:rPr>
                    <w:ins w:id="636" w:author="Rebeca de la Paz Gonzales" w:date="2017-06-26T03:49:00Z"/>
                    <w:rFonts w:ascii="Calibri" w:hAnsi="Calibri"/>
                    <w:color w:val="000000"/>
                    <w:lang w:val="es-ES_tradnl" w:eastAsia="es-ES_tradnl"/>
                  </w:rPr>
                </w:rPrChange>
              </w:rPr>
            </w:pPr>
            <w:ins w:id="637" w:author="Rebeca de la Paz Gonzales" w:date="2017-06-26T03:49:00Z">
              <w:r w:rsidRPr="001A2BCD">
                <w:rPr>
                  <w:rFonts w:ascii="Calibri" w:hAnsi="Calibri"/>
                  <w:color w:val="000000"/>
                  <w:sz w:val="20"/>
                  <w:szCs w:val="20"/>
                  <w:lang w:val="es-ES_tradnl" w:eastAsia="es-ES_tradnl"/>
                  <w:rPrChange w:id="638" w:author="Rebeca de la Paz Gonzales" w:date="2017-06-26T04:04:00Z">
                    <w:rPr>
                      <w:rFonts w:ascii="Calibri" w:hAnsi="Calibri"/>
                      <w:color w:val="000000"/>
                      <w:lang w:val="es-ES_tradnl" w:eastAsia="es-ES_tradnl"/>
                    </w:rPr>
                  </w:rPrChange>
                </w:rPr>
                <w:t>Adverbio de negación</w:t>
              </w:r>
            </w:ins>
          </w:p>
        </w:tc>
      </w:tr>
      <w:tr w:rsidR="00596D27" w:rsidRPr="001A2BCD" w14:paraId="1359454D" w14:textId="77777777" w:rsidTr="00596D27">
        <w:trPr>
          <w:cnfStyle w:val="000000100000" w:firstRow="0" w:lastRow="0" w:firstColumn="0" w:lastColumn="0" w:oddVBand="0" w:evenVBand="0" w:oddHBand="1" w:evenHBand="0" w:firstRowFirstColumn="0" w:firstRowLastColumn="0" w:lastRowFirstColumn="0" w:lastRowLastColumn="0"/>
          <w:trHeight w:val="190"/>
          <w:ins w:id="639"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3DC67B8C" w14:textId="77777777" w:rsidR="00596D27" w:rsidRPr="00C22EBF" w:rsidRDefault="00596D27" w:rsidP="00596D27">
            <w:pPr>
              <w:jc w:val="left"/>
              <w:rPr>
                <w:ins w:id="640" w:author="Rebeca de la Paz Gonzales" w:date="2017-06-26T03:49:00Z"/>
                <w:rFonts w:ascii="Monaco" w:hAnsi="Monaco"/>
                <w:color w:val="000000"/>
                <w:sz w:val="18"/>
                <w:szCs w:val="20"/>
                <w:lang w:val="es-ES_tradnl" w:eastAsia="es-ES_tradnl"/>
                <w:rPrChange w:id="641" w:author="Rebeca de la Paz Gonzales" w:date="2017-06-26T04:04:00Z">
                  <w:rPr>
                    <w:ins w:id="642" w:author="Rebeca de la Paz Gonzales" w:date="2017-06-26T03:49:00Z"/>
                    <w:rFonts w:ascii="Monaco" w:hAnsi="Monaco"/>
                    <w:color w:val="000000"/>
                    <w:sz w:val="22"/>
                    <w:szCs w:val="22"/>
                    <w:lang w:val="es-ES_tradnl" w:eastAsia="es-ES_tradnl"/>
                  </w:rPr>
                </w:rPrChange>
              </w:rPr>
            </w:pPr>
            <w:ins w:id="643" w:author="Rebeca de la Paz Gonzales" w:date="2017-06-26T03:49:00Z">
              <w:r w:rsidRPr="00C22EBF">
                <w:rPr>
                  <w:rFonts w:ascii="Monaco" w:hAnsi="Monaco"/>
                  <w:color w:val="000000"/>
                  <w:sz w:val="18"/>
                  <w:szCs w:val="20"/>
                  <w:lang w:val="es-ES_tradnl" w:eastAsia="es-ES_tradnl"/>
                  <w:rPrChange w:id="644" w:author="Rebeca de la Paz Gonzales" w:date="2017-06-26T04:04:00Z">
                    <w:rPr>
                      <w:rFonts w:ascii="Monaco" w:hAnsi="Monaco"/>
                      <w:color w:val="000000"/>
                      <w:sz w:val="22"/>
                      <w:szCs w:val="22"/>
                      <w:lang w:val="es-ES_tradnl" w:eastAsia="es-ES_tradnl"/>
                    </w:rPr>
                  </w:rPrChange>
                </w:rPr>
                <w:t>(ADVP_TIME) </w:t>
              </w:r>
            </w:ins>
          </w:p>
        </w:tc>
        <w:tc>
          <w:tcPr>
            <w:tcW w:w="2594" w:type="dxa"/>
            <w:noWrap/>
            <w:hideMark/>
          </w:tcPr>
          <w:p w14:paraId="027E87E6"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645" w:author="Rebeca de la Paz Gonzales" w:date="2017-06-26T03:49:00Z"/>
                <w:rFonts w:ascii="Calibri" w:hAnsi="Calibri"/>
                <w:color w:val="000000"/>
                <w:sz w:val="20"/>
                <w:szCs w:val="20"/>
                <w:lang w:val="es-ES_tradnl" w:eastAsia="es-ES_tradnl"/>
                <w:rPrChange w:id="646" w:author="Rebeca de la Paz Gonzales" w:date="2017-06-26T04:04:00Z">
                  <w:rPr>
                    <w:ins w:id="647" w:author="Rebeca de la Paz Gonzales" w:date="2017-06-26T03:49:00Z"/>
                    <w:rFonts w:ascii="Calibri" w:hAnsi="Calibri"/>
                    <w:color w:val="000000"/>
                    <w:lang w:val="es-ES_tradnl" w:eastAsia="es-ES_tradnl"/>
                  </w:rPr>
                </w:rPrChange>
              </w:rPr>
            </w:pPr>
            <w:ins w:id="648" w:author="Rebeca de la Paz Gonzales" w:date="2017-06-26T03:49:00Z">
              <w:r w:rsidRPr="001A2BCD">
                <w:rPr>
                  <w:rFonts w:ascii="Calibri" w:hAnsi="Calibri"/>
                  <w:color w:val="000000"/>
                  <w:sz w:val="20"/>
                  <w:szCs w:val="20"/>
                  <w:lang w:val="es-ES_tradnl" w:eastAsia="es-ES_tradnl"/>
                  <w:rPrChange w:id="649" w:author="Rebeca de la Paz Gonzales" w:date="2017-06-26T04:04:00Z">
                    <w:rPr>
                      <w:rFonts w:ascii="Calibri" w:hAnsi="Calibri"/>
                      <w:color w:val="000000"/>
                      <w:lang w:val="es-ES_tradnl" w:eastAsia="es-ES_tradnl"/>
                    </w:rPr>
                  </w:rPrChange>
                </w:rPr>
                <w:t>Sintagma adverbial</w:t>
              </w:r>
            </w:ins>
          </w:p>
        </w:tc>
        <w:tc>
          <w:tcPr>
            <w:tcW w:w="2794" w:type="dxa"/>
            <w:noWrap/>
            <w:hideMark/>
          </w:tcPr>
          <w:p w14:paraId="4B303475"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650" w:author="Rebeca de la Paz Gonzales" w:date="2017-06-26T03:49:00Z"/>
                <w:rFonts w:ascii="Calibri" w:hAnsi="Calibri"/>
                <w:color w:val="000000"/>
                <w:sz w:val="20"/>
                <w:szCs w:val="20"/>
                <w:lang w:val="es-ES_tradnl" w:eastAsia="es-ES_tradnl"/>
                <w:rPrChange w:id="651" w:author="Rebeca de la Paz Gonzales" w:date="2017-06-26T04:04:00Z">
                  <w:rPr>
                    <w:ins w:id="652" w:author="Rebeca de la Paz Gonzales" w:date="2017-06-26T03:49:00Z"/>
                    <w:rFonts w:ascii="Calibri" w:hAnsi="Calibri"/>
                    <w:color w:val="000000"/>
                    <w:lang w:val="es-ES_tradnl" w:eastAsia="es-ES_tradnl"/>
                  </w:rPr>
                </w:rPrChange>
              </w:rPr>
            </w:pPr>
            <w:ins w:id="653" w:author="Rebeca de la Paz Gonzales" w:date="2017-06-26T03:49:00Z">
              <w:r w:rsidRPr="001A2BCD">
                <w:rPr>
                  <w:rFonts w:ascii="Calibri" w:hAnsi="Calibri"/>
                  <w:color w:val="000000"/>
                  <w:sz w:val="20"/>
                  <w:szCs w:val="20"/>
                  <w:lang w:val="es-ES_tradnl" w:eastAsia="es-ES_tradnl"/>
                  <w:rPrChange w:id="654" w:author="Rebeca de la Paz Gonzales" w:date="2017-06-26T04:04:00Z">
                    <w:rPr>
                      <w:rFonts w:ascii="Calibri" w:hAnsi="Calibri"/>
                      <w:color w:val="000000"/>
                      <w:lang w:val="es-ES_tradnl" w:eastAsia="es-ES_tradnl"/>
                    </w:rPr>
                  </w:rPrChange>
                </w:rPr>
                <w:t>Adverbio de tiempo</w:t>
              </w:r>
            </w:ins>
          </w:p>
        </w:tc>
      </w:tr>
      <w:tr w:rsidR="00596D27" w:rsidRPr="001A2BCD" w14:paraId="263C8BA0" w14:textId="77777777" w:rsidTr="00596D27">
        <w:trPr>
          <w:trHeight w:val="190"/>
          <w:ins w:id="655"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62C44874" w14:textId="77777777" w:rsidR="00596D27" w:rsidRPr="00C22EBF" w:rsidRDefault="00596D27" w:rsidP="00596D27">
            <w:pPr>
              <w:jc w:val="left"/>
              <w:rPr>
                <w:ins w:id="656" w:author="Rebeca de la Paz Gonzales" w:date="2017-06-26T03:49:00Z"/>
                <w:rFonts w:ascii="Monaco" w:hAnsi="Monaco"/>
                <w:color w:val="000000"/>
                <w:sz w:val="18"/>
                <w:szCs w:val="20"/>
                <w:lang w:val="es-ES_tradnl" w:eastAsia="es-ES_tradnl"/>
                <w:rPrChange w:id="657" w:author="Rebeca de la Paz Gonzales" w:date="2017-06-26T04:04:00Z">
                  <w:rPr>
                    <w:ins w:id="658" w:author="Rebeca de la Paz Gonzales" w:date="2017-06-26T03:49:00Z"/>
                    <w:rFonts w:ascii="Monaco" w:hAnsi="Monaco"/>
                    <w:color w:val="000000"/>
                    <w:sz w:val="22"/>
                    <w:szCs w:val="22"/>
                    <w:lang w:val="es-ES_tradnl" w:eastAsia="es-ES_tradnl"/>
                  </w:rPr>
                </w:rPrChange>
              </w:rPr>
            </w:pPr>
            <w:ins w:id="659" w:author="Rebeca de la Paz Gonzales" w:date="2017-06-26T03:49:00Z">
              <w:r w:rsidRPr="00C22EBF">
                <w:rPr>
                  <w:rFonts w:ascii="Monaco" w:hAnsi="Monaco"/>
                  <w:color w:val="000000"/>
                  <w:sz w:val="18"/>
                  <w:szCs w:val="20"/>
                  <w:lang w:val="es-ES_tradnl" w:eastAsia="es-ES_tradnl"/>
                  <w:rPrChange w:id="660" w:author="Rebeca de la Paz Gonzales" w:date="2017-06-26T04:04:00Z">
                    <w:rPr>
                      <w:rFonts w:ascii="Monaco" w:hAnsi="Monaco"/>
                      <w:color w:val="000000"/>
                      <w:sz w:val="22"/>
                      <w:szCs w:val="22"/>
                      <w:lang w:val="es-ES_tradnl" w:eastAsia="es-ES_tradnl"/>
                    </w:rPr>
                  </w:rPrChange>
                </w:rPr>
                <w:t>(CL_COMPARATIVE) </w:t>
              </w:r>
            </w:ins>
          </w:p>
        </w:tc>
        <w:tc>
          <w:tcPr>
            <w:tcW w:w="2594" w:type="dxa"/>
            <w:noWrap/>
            <w:hideMark/>
          </w:tcPr>
          <w:p w14:paraId="1F1C6DCC"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661" w:author="Rebeca de la Paz Gonzales" w:date="2017-06-26T03:49:00Z"/>
                <w:rFonts w:ascii="Calibri" w:hAnsi="Calibri"/>
                <w:color w:val="000000"/>
                <w:sz w:val="20"/>
                <w:szCs w:val="20"/>
                <w:lang w:val="es-ES_tradnl" w:eastAsia="es-ES_tradnl"/>
                <w:rPrChange w:id="662" w:author="Rebeca de la Paz Gonzales" w:date="2017-06-26T04:04:00Z">
                  <w:rPr>
                    <w:ins w:id="663" w:author="Rebeca de la Paz Gonzales" w:date="2017-06-26T03:49:00Z"/>
                    <w:rFonts w:ascii="Calibri" w:hAnsi="Calibri"/>
                    <w:color w:val="000000"/>
                    <w:lang w:val="es-ES_tradnl" w:eastAsia="es-ES_tradnl"/>
                  </w:rPr>
                </w:rPrChange>
              </w:rPr>
            </w:pPr>
            <w:ins w:id="664" w:author="Rebeca de la Paz Gonzales" w:date="2017-06-26T03:49:00Z">
              <w:r w:rsidRPr="001A2BCD">
                <w:rPr>
                  <w:rFonts w:ascii="Calibri" w:hAnsi="Calibri"/>
                  <w:color w:val="000000"/>
                  <w:sz w:val="20"/>
                  <w:szCs w:val="20"/>
                  <w:lang w:val="es-ES_tradnl" w:eastAsia="es-ES_tradnl"/>
                  <w:rPrChange w:id="665" w:author="Rebeca de la Paz Gonzales" w:date="2017-06-26T04:04:00Z">
                    <w:rPr>
                      <w:rFonts w:ascii="Calibri" w:hAnsi="Calibri"/>
                      <w:color w:val="000000"/>
                      <w:lang w:val="es-ES_tradnl" w:eastAsia="es-ES_tradnl"/>
                    </w:rPr>
                  </w:rPrChange>
                </w:rPr>
                <w:t>Oración subordinada</w:t>
              </w:r>
            </w:ins>
          </w:p>
        </w:tc>
        <w:tc>
          <w:tcPr>
            <w:tcW w:w="2794" w:type="dxa"/>
            <w:noWrap/>
            <w:hideMark/>
          </w:tcPr>
          <w:p w14:paraId="20ACF4EA"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666" w:author="Rebeca de la Paz Gonzales" w:date="2017-06-26T03:49:00Z"/>
                <w:rFonts w:ascii="Calibri" w:hAnsi="Calibri"/>
                <w:color w:val="000000"/>
                <w:sz w:val="20"/>
                <w:szCs w:val="20"/>
                <w:lang w:val="es-ES_tradnl" w:eastAsia="es-ES_tradnl"/>
                <w:rPrChange w:id="667" w:author="Rebeca de la Paz Gonzales" w:date="2017-06-26T04:04:00Z">
                  <w:rPr>
                    <w:ins w:id="668" w:author="Rebeca de la Paz Gonzales" w:date="2017-06-26T03:49:00Z"/>
                    <w:rFonts w:ascii="Calibri" w:hAnsi="Calibri"/>
                    <w:color w:val="000000"/>
                    <w:lang w:val="es-ES_tradnl" w:eastAsia="es-ES_tradnl"/>
                  </w:rPr>
                </w:rPrChange>
              </w:rPr>
            </w:pPr>
            <w:ins w:id="669" w:author="Rebeca de la Paz Gonzales" w:date="2017-06-26T03:49:00Z">
              <w:r w:rsidRPr="001A2BCD">
                <w:rPr>
                  <w:rFonts w:ascii="Calibri" w:hAnsi="Calibri"/>
                  <w:color w:val="000000"/>
                  <w:sz w:val="20"/>
                  <w:szCs w:val="20"/>
                  <w:lang w:val="es-ES_tradnl" w:eastAsia="es-ES_tradnl"/>
                  <w:rPrChange w:id="670" w:author="Rebeca de la Paz Gonzales" w:date="2017-06-26T04:04:00Z">
                    <w:rPr>
                      <w:rFonts w:ascii="Calibri" w:hAnsi="Calibri"/>
                      <w:color w:val="000000"/>
                      <w:lang w:val="es-ES_tradnl" w:eastAsia="es-ES_tradnl"/>
                    </w:rPr>
                  </w:rPrChange>
                </w:rPr>
                <w:t>Oraciones comparativas</w:t>
              </w:r>
            </w:ins>
          </w:p>
        </w:tc>
      </w:tr>
      <w:tr w:rsidR="00596D27" w:rsidRPr="001A2BCD" w14:paraId="37DFCFBC" w14:textId="77777777" w:rsidTr="00596D27">
        <w:trPr>
          <w:cnfStyle w:val="000000100000" w:firstRow="0" w:lastRow="0" w:firstColumn="0" w:lastColumn="0" w:oddVBand="0" w:evenVBand="0" w:oddHBand="1" w:evenHBand="0" w:firstRowFirstColumn="0" w:firstRowLastColumn="0" w:lastRowFirstColumn="0" w:lastRowLastColumn="0"/>
          <w:trHeight w:val="190"/>
          <w:ins w:id="671"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7BC55210" w14:textId="77777777" w:rsidR="00596D27" w:rsidRPr="00C22EBF" w:rsidRDefault="00596D27" w:rsidP="00596D27">
            <w:pPr>
              <w:jc w:val="left"/>
              <w:rPr>
                <w:ins w:id="672" w:author="Rebeca de la Paz Gonzales" w:date="2017-06-26T03:49:00Z"/>
                <w:rFonts w:ascii="Monaco" w:hAnsi="Monaco"/>
                <w:color w:val="000000"/>
                <w:sz w:val="18"/>
                <w:szCs w:val="20"/>
                <w:lang w:val="es-ES_tradnl" w:eastAsia="es-ES_tradnl"/>
                <w:rPrChange w:id="673" w:author="Rebeca de la Paz Gonzales" w:date="2017-06-26T04:04:00Z">
                  <w:rPr>
                    <w:ins w:id="674" w:author="Rebeca de la Paz Gonzales" w:date="2017-06-26T03:49:00Z"/>
                    <w:rFonts w:ascii="Monaco" w:hAnsi="Monaco"/>
                    <w:color w:val="000000"/>
                    <w:sz w:val="22"/>
                    <w:szCs w:val="22"/>
                    <w:lang w:val="es-ES_tradnl" w:eastAsia="es-ES_tradnl"/>
                  </w:rPr>
                </w:rPrChange>
              </w:rPr>
            </w:pPr>
            <w:ins w:id="675" w:author="Rebeca de la Paz Gonzales" w:date="2017-06-26T03:49:00Z">
              <w:r w:rsidRPr="00C22EBF">
                <w:rPr>
                  <w:rFonts w:ascii="Monaco" w:hAnsi="Monaco"/>
                  <w:color w:val="000000"/>
                  <w:sz w:val="18"/>
                  <w:szCs w:val="20"/>
                  <w:lang w:val="es-ES_tradnl" w:eastAsia="es-ES_tradnl"/>
                  <w:rPrChange w:id="676" w:author="Rebeca de la Paz Gonzales" w:date="2017-06-26T04:04:00Z">
                    <w:rPr>
                      <w:rFonts w:ascii="Monaco" w:hAnsi="Monaco"/>
                      <w:color w:val="000000"/>
                      <w:sz w:val="22"/>
                      <w:szCs w:val="22"/>
                      <w:lang w:val="es-ES_tradnl" w:eastAsia="es-ES_tradnl"/>
                    </w:rPr>
                  </w:rPrChange>
                </w:rPr>
                <w:t>(CL_COMPLETIVE) </w:t>
              </w:r>
            </w:ins>
          </w:p>
        </w:tc>
        <w:tc>
          <w:tcPr>
            <w:tcW w:w="2594" w:type="dxa"/>
            <w:noWrap/>
            <w:hideMark/>
          </w:tcPr>
          <w:p w14:paraId="5BEA20F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677" w:author="Rebeca de la Paz Gonzales" w:date="2017-06-26T03:49:00Z"/>
                <w:rFonts w:ascii="Calibri" w:hAnsi="Calibri"/>
                <w:color w:val="000000"/>
                <w:sz w:val="20"/>
                <w:szCs w:val="20"/>
                <w:lang w:val="es-ES_tradnl" w:eastAsia="es-ES_tradnl"/>
                <w:rPrChange w:id="678" w:author="Rebeca de la Paz Gonzales" w:date="2017-06-26T04:04:00Z">
                  <w:rPr>
                    <w:ins w:id="679" w:author="Rebeca de la Paz Gonzales" w:date="2017-06-26T03:49:00Z"/>
                    <w:rFonts w:ascii="Calibri" w:hAnsi="Calibri"/>
                    <w:color w:val="000000"/>
                    <w:lang w:val="es-ES_tradnl" w:eastAsia="es-ES_tradnl"/>
                  </w:rPr>
                </w:rPrChange>
              </w:rPr>
            </w:pPr>
            <w:ins w:id="680" w:author="Rebeca de la Paz Gonzales" w:date="2017-06-26T03:49:00Z">
              <w:r w:rsidRPr="001A2BCD">
                <w:rPr>
                  <w:rFonts w:ascii="Calibri" w:hAnsi="Calibri"/>
                  <w:color w:val="000000"/>
                  <w:sz w:val="20"/>
                  <w:szCs w:val="20"/>
                  <w:lang w:val="es-ES_tradnl" w:eastAsia="es-ES_tradnl"/>
                  <w:rPrChange w:id="681" w:author="Rebeca de la Paz Gonzales" w:date="2017-06-26T04:04:00Z">
                    <w:rPr>
                      <w:rFonts w:ascii="Calibri" w:hAnsi="Calibri"/>
                      <w:color w:val="000000"/>
                      <w:lang w:val="es-ES_tradnl" w:eastAsia="es-ES_tradnl"/>
                    </w:rPr>
                  </w:rPrChange>
                </w:rPr>
                <w:t>Oración subordinada</w:t>
              </w:r>
            </w:ins>
          </w:p>
        </w:tc>
        <w:tc>
          <w:tcPr>
            <w:tcW w:w="2794" w:type="dxa"/>
            <w:noWrap/>
            <w:hideMark/>
          </w:tcPr>
          <w:p w14:paraId="3FFF1545"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682" w:author="Rebeca de la Paz Gonzales" w:date="2017-06-26T03:49:00Z"/>
                <w:rFonts w:ascii="Calibri" w:hAnsi="Calibri"/>
                <w:color w:val="000000"/>
                <w:sz w:val="20"/>
                <w:szCs w:val="20"/>
                <w:lang w:val="es-ES_tradnl" w:eastAsia="es-ES_tradnl"/>
                <w:rPrChange w:id="683" w:author="Rebeca de la Paz Gonzales" w:date="2017-06-26T04:04:00Z">
                  <w:rPr>
                    <w:ins w:id="684" w:author="Rebeca de la Paz Gonzales" w:date="2017-06-26T03:49:00Z"/>
                    <w:rFonts w:ascii="Calibri" w:hAnsi="Calibri"/>
                    <w:color w:val="000000"/>
                    <w:lang w:val="es-ES_tradnl" w:eastAsia="es-ES_tradnl"/>
                  </w:rPr>
                </w:rPrChange>
              </w:rPr>
            </w:pPr>
            <w:ins w:id="685" w:author="Rebeca de la Paz Gonzales" w:date="2017-06-26T03:49:00Z">
              <w:r w:rsidRPr="001A2BCD">
                <w:rPr>
                  <w:rFonts w:ascii="Calibri" w:hAnsi="Calibri"/>
                  <w:color w:val="000000"/>
                  <w:sz w:val="20"/>
                  <w:szCs w:val="20"/>
                  <w:lang w:val="es-ES_tradnl" w:eastAsia="es-ES_tradnl"/>
                  <w:rPrChange w:id="686" w:author="Rebeca de la Paz Gonzales" w:date="2017-06-26T04:04:00Z">
                    <w:rPr>
                      <w:rFonts w:ascii="Calibri" w:hAnsi="Calibri"/>
                      <w:color w:val="000000"/>
                      <w:lang w:val="es-ES_tradnl" w:eastAsia="es-ES_tradnl"/>
                    </w:rPr>
                  </w:rPrChange>
                </w:rPr>
                <w:t>Oraciones completivas</w:t>
              </w:r>
            </w:ins>
          </w:p>
        </w:tc>
      </w:tr>
      <w:tr w:rsidR="00596D27" w:rsidRPr="001A2BCD" w14:paraId="7C4A9F66" w14:textId="77777777" w:rsidTr="00596D27">
        <w:trPr>
          <w:trHeight w:val="190"/>
          <w:ins w:id="687"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203126B5" w14:textId="77777777" w:rsidR="00596D27" w:rsidRPr="00C22EBF" w:rsidRDefault="00596D27" w:rsidP="00596D27">
            <w:pPr>
              <w:ind w:left="142"/>
              <w:jc w:val="left"/>
              <w:rPr>
                <w:ins w:id="688" w:author="Rebeca de la Paz Gonzales" w:date="2017-06-26T03:49:00Z"/>
                <w:rFonts w:ascii="Monaco" w:hAnsi="Monaco"/>
                <w:color w:val="000000"/>
                <w:sz w:val="18"/>
                <w:szCs w:val="20"/>
                <w:lang w:val="es-ES_tradnl" w:eastAsia="es-ES_tradnl"/>
                <w:rPrChange w:id="689" w:author="Rebeca de la Paz Gonzales" w:date="2017-06-26T04:04:00Z">
                  <w:rPr>
                    <w:ins w:id="690" w:author="Rebeca de la Paz Gonzales" w:date="2017-06-26T03:49:00Z"/>
                    <w:rFonts w:ascii="Monaco" w:hAnsi="Monaco"/>
                    <w:color w:val="000000"/>
                    <w:sz w:val="22"/>
                    <w:szCs w:val="22"/>
                    <w:lang w:val="es-ES_tradnl" w:eastAsia="es-ES_tradnl"/>
                  </w:rPr>
                </w:rPrChange>
              </w:rPr>
              <w:pPrChange w:id="691" w:author="Rebeca de la Paz Gonzales" w:date="2017-06-26T03:57:00Z">
                <w:pPr>
                  <w:framePr w:hSpace="141" w:wrap="around" w:vAnchor="text" w:hAnchor="page" w:x="1621" w:y="-1"/>
                  <w:jc w:val="left"/>
                </w:pPr>
              </w:pPrChange>
            </w:pPr>
            <w:ins w:id="692" w:author="Rebeca de la Paz Gonzales" w:date="2017-06-26T03:49:00Z">
              <w:r w:rsidRPr="00C22EBF">
                <w:rPr>
                  <w:rFonts w:ascii="Monaco" w:hAnsi="Monaco"/>
                  <w:color w:val="000000"/>
                  <w:sz w:val="18"/>
                  <w:szCs w:val="20"/>
                  <w:lang w:val="es-ES_tradnl" w:eastAsia="es-ES_tradnl"/>
                  <w:rPrChange w:id="693" w:author="Rebeca de la Paz Gonzales" w:date="2017-06-26T04:04:00Z">
                    <w:rPr>
                      <w:rFonts w:ascii="Monaco" w:hAnsi="Monaco"/>
                      <w:color w:val="000000"/>
                      <w:sz w:val="22"/>
                      <w:szCs w:val="22"/>
                      <w:lang w:val="es-ES_tradnl" w:eastAsia="es-ES_tradnl"/>
                    </w:rPr>
                  </w:rPrChange>
                </w:rPr>
                <w:t>(CL_CONDITION) </w:t>
              </w:r>
            </w:ins>
          </w:p>
        </w:tc>
        <w:tc>
          <w:tcPr>
            <w:tcW w:w="2594" w:type="dxa"/>
            <w:noWrap/>
            <w:hideMark/>
          </w:tcPr>
          <w:p w14:paraId="18A6A534"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694" w:author="Rebeca de la Paz Gonzales" w:date="2017-06-26T03:49:00Z"/>
                <w:rFonts w:ascii="Calibri" w:hAnsi="Calibri"/>
                <w:color w:val="000000"/>
                <w:sz w:val="20"/>
                <w:szCs w:val="20"/>
                <w:lang w:val="es-ES_tradnl" w:eastAsia="es-ES_tradnl"/>
                <w:rPrChange w:id="695" w:author="Rebeca de la Paz Gonzales" w:date="2017-06-26T04:04:00Z">
                  <w:rPr>
                    <w:ins w:id="696" w:author="Rebeca de la Paz Gonzales" w:date="2017-06-26T03:49:00Z"/>
                    <w:rFonts w:ascii="Calibri" w:hAnsi="Calibri"/>
                    <w:color w:val="000000"/>
                    <w:lang w:val="es-ES_tradnl" w:eastAsia="es-ES_tradnl"/>
                  </w:rPr>
                </w:rPrChange>
              </w:rPr>
            </w:pPr>
            <w:ins w:id="697" w:author="Rebeca de la Paz Gonzales" w:date="2017-06-26T03:49:00Z">
              <w:r w:rsidRPr="001A2BCD">
                <w:rPr>
                  <w:rFonts w:ascii="Calibri" w:hAnsi="Calibri"/>
                  <w:color w:val="000000"/>
                  <w:sz w:val="20"/>
                  <w:szCs w:val="20"/>
                  <w:lang w:val="es-ES_tradnl" w:eastAsia="es-ES_tradnl"/>
                  <w:rPrChange w:id="698" w:author="Rebeca de la Paz Gonzales" w:date="2017-06-26T04:04:00Z">
                    <w:rPr>
                      <w:rFonts w:ascii="Calibri" w:hAnsi="Calibri"/>
                      <w:color w:val="000000"/>
                      <w:lang w:val="es-ES_tradnl" w:eastAsia="es-ES_tradnl"/>
                    </w:rPr>
                  </w:rPrChange>
                </w:rPr>
                <w:t>Oración subordinada</w:t>
              </w:r>
            </w:ins>
          </w:p>
        </w:tc>
        <w:tc>
          <w:tcPr>
            <w:tcW w:w="2794" w:type="dxa"/>
            <w:noWrap/>
            <w:hideMark/>
          </w:tcPr>
          <w:p w14:paraId="4C1C7F40"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699" w:author="Rebeca de la Paz Gonzales" w:date="2017-06-26T03:49:00Z"/>
                <w:rFonts w:ascii="Calibri" w:hAnsi="Calibri"/>
                <w:color w:val="000000"/>
                <w:sz w:val="20"/>
                <w:szCs w:val="20"/>
                <w:lang w:val="es-ES_tradnl" w:eastAsia="es-ES_tradnl"/>
                <w:rPrChange w:id="700" w:author="Rebeca de la Paz Gonzales" w:date="2017-06-26T04:04:00Z">
                  <w:rPr>
                    <w:ins w:id="701" w:author="Rebeca de la Paz Gonzales" w:date="2017-06-26T03:49:00Z"/>
                    <w:rFonts w:ascii="Calibri" w:hAnsi="Calibri"/>
                    <w:color w:val="000000"/>
                    <w:lang w:val="es-ES_tradnl" w:eastAsia="es-ES_tradnl"/>
                  </w:rPr>
                </w:rPrChange>
              </w:rPr>
            </w:pPr>
            <w:ins w:id="702" w:author="Rebeca de la Paz Gonzales" w:date="2017-06-26T03:49:00Z">
              <w:r w:rsidRPr="001A2BCD">
                <w:rPr>
                  <w:rFonts w:ascii="Calibri" w:hAnsi="Calibri"/>
                  <w:color w:val="000000"/>
                  <w:sz w:val="20"/>
                  <w:szCs w:val="20"/>
                  <w:lang w:val="es-ES_tradnl" w:eastAsia="es-ES_tradnl"/>
                  <w:rPrChange w:id="703" w:author="Rebeca de la Paz Gonzales" w:date="2017-06-26T04:04:00Z">
                    <w:rPr>
                      <w:rFonts w:ascii="Calibri" w:hAnsi="Calibri"/>
                      <w:color w:val="000000"/>
                      <w:lang w:val="es-ES_tradnl" w:eastAsia="es-ES_tradnl"/>
                    </w:rPr>
                  </w:rPrChange>
                </w:rPr>
                <w:t xml:space="preserve">Oraciones </w:t>
              </w:r>
            </w:ins>
            <w:ins w:id="704" w:author="Rebeca de la Paz Gonzales" w:date="2017-06-26T04:06:00Z">
              <w:r>
                <w:rPr>
                  <w:rFonts w:ascii="Calibri" w:hAnsi="Calibri"/>
                  <w:color w:val="000000"/>
                  <w:sz w:val="20"/>
                  <w:szCs w:val="20"/>
                  <w:lang w:val="es-ES_tradnl" w:eastAsia="es-ES_tradnl"/>
                </w:rPr>
                <w:t xml:space="preserve">    </w:t>
              </w:r>
            </w:ins>
            <w:ins w:id="705" w:author="Rebeca de la Paz Gonzales" w:date="2017-06-26T03:49:00Z">
              <w:r w:rsidRPr="001A2BCD">
                <w:rPr>
                  <w:rFonts w:ascii="Calibri" w:hAnsi="Calibri"/>
                  <w:color w:val="000000"/>
                  <w:sz w:val="20"/>
                  <w:szCs w:val="20"/>
                  <w:lang w:val="es-ES_tradnl" w:eastAsia="es-ES_tradnl"/>
                  <w:rPrChange w:id="706" w:author="Rebeca de la Paz Gonzales" w:date="2017-06-26T04:04:00Z">
                    <w:rPr>
                      <w:rFonts w:ascii="Calibri" w:hAnsi="Calibri"/>
                      <w:color w:val="000000"/>
                      <w:lang w:val="es-ES_tradnl" w:eastAsia="es-ES_tradnl"/>
                    </w:rPr>
                  </w:rPrChange>
                </w:rPr>
                <w:t>condicionales</w:t>
              </w:r>
            </w:ins>
          </w:p>
        </w:tc>
      </w:tr>
      <w:tr w:rsidR="00596D27" w:rsidRPr="001A2BCD" w14:paraId="2851E916" w14:textId="77777777" w:rsidTr="00596D27">
        <w:trPr>
          <w:cnfStyle w:val="000000100000" w:firstRow="0" w:lastRow="0" w:firstColumn="0" w:lastColumn="0" w:oddVBand="0" w:evenVBand="0" w:oddHBand="1" w:evenHBand="0" w:firstRowFirstColumn="0" w:firstRowLastColumn="0" w:lastRowFirstColumn="0" w:lastRowLastColumn="0"/>
          <w:trHeight w:val="41"/>
          <w:ins w:id="707"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256" w:type="dxa"/>
            <w:noWrap/>
            <w:hideMark/>
          </w:tcPr>
          <w:p w14:paraId="55D21480" w14:textId="77777777" w:rsidR="00596D27" w:rsidRPr="00C22EBF" w:rsidRDefault="00596D27" w:rsidP="00596D27">
            <w:pPr>
              <w:jc w:val="left"/>
              <w:rPr>
                <w:ins w:id="708" w:author="Rebeca de la Paz Gonzales" w:date="2017-06-26T03:49:00Z"/>
                <w:rFonts w:ascii="Monaco" w:hAnsi="Monaco"/>
                <w:color w:val="000000"/>
                <w:sz w:val="18"/>
                <w:szCs w:val="20"/>
                <w:lang w:val="es-ES_tradnl" w:eastAsia="es-ES_tradnl"/>
                <w:rPrChange w:id="709" w:author="Rebeca de la Paz Gonzales" w:date="2017-06-26T04:04:00Z">
                  <w:rPr>
                    <w:ins w:id="710" w:author="Rebeca de la Paz Gonzales" w:date="2017-06-26T03:49:00Z"/>
                    <w:rFonts w:ascii="Monaco" w:hAnsi="Monaco"/>
                    <w:color w:val="000000"/>
                    <w:sz w:val="22"/>
                    <w:szCs w:val="22"/>
                    <w:lang w:val="es-ES_tradnl" w:eastAsia="es-ES_tradnl"/>
                  </w:rPr>
                </w:rPrChange>
              </w:rPr>
              <w:pPrChange w:id="711" w:author="Rebeca de la Paz Gonzales" w:date="2017-06-26T03:57:00Z">
                <w:pPr>
                  <w:framePr w:hSpace="141" w:wrap="around" w:vAnchor="text" w:hAnchor="page" w:x="1621" w:y="-1"/>
                  <w:jc w:val="left"/>
                </w:pPr>
              </w:pPrChange>
            </w:pPr>
            <w:ins w:id="712" w:author="Rebeca de la Paz Gonzales" w:date="2017-06-26T03:49:00Z">
              <w:r w:rsidRPr="00C22EBF">
                <w:rPr>
                  <w:rFonts w:ascii="Monaco" w:hAnsi="Monaco"/>
                  <w:color w:val="000000"/>
                  <w:sz w:val="18"/>
                  <w:szCs w:val="20"/>
                  <w:lang w:val="es-ES_tradnl" w:eastAsia="es-ES_tradnl"/>
                  <w:rPrChange w:id="713" w:author="Rebeca de la Paz Gonzales" w:date="2017-06-26T04:04:00Z">
                    <w:rPr>
                      <w:rFonts w:ascii="Monaco" w:hAnsi="Monaco"/>
                      <w:color w:val="000000"/>
                      <w:sz w:val="22"/>
                      <w:szCs w:val="22"/>
                      <w:lang w:val="es-ES_tradnl" w:eastAsia="es-ES_tradnl"/>
                    </w:rPr>
                  </w:rPrChange>
                </w:rPr>
                <w:t>(CL_COORDINATED) </w:t>
              </w:r>
            </w:ins>
          </w:p>
        </w:tc>
        <w:tc>
          <w:tcPr>
            <w:tcW w:w="2594" w:type="dxa"/>
            <w:noWrap/>
            <w:hideMark/>
          </w:tcPr>
          <w:p w14:paraId="7769437F"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714" w:author="Rebeca de la Paz Gonzales" w:date="2017-06-26T03:49:00Z"/>
                <w:rFonts w:ascii="Calibri" w:hAnsi="Calibri"/>
                <w:color w:val="000000"/>
                <w:sz w:val="20"/>
                <w:szCs w:val="20"/>
                <w:lang w:val="es-ES_tradnl" w:eastAsia="es-ES_tradnl"/>
                <w:rPrChange w:id="715" w:author="Rebeca de la Paz Gonzales" w:date="2017-06-26T04:04:00Z">
                  <w:rPr>
                    <w:ins w:id="716" w:author="Rebeca de la Paz Gonzales" w:date="2017-06-26T03:49:00Z"/>
                    <w:rFonts w:ascii="Calibri" w:hAnsi="Calibri"/>
                    <w:color w:val="000000"/>
                    <w:lang w:val="es-ES_tradnl" w:eastAsia="es-ES_tradnl"/>
                  </w:rPr>
                </w:rPrChange>
              </w:rPr>
            </w:pPr>
            <w:ins w:id="717" w:author="Rebeca de la Paz Gonzales" w:date="2017-06-26T03:49:00Z">
              <w:r w:rsidRPr="001A2BCD">
                <w:rPr>
                  <w:rFonts w:ascii="Calibri" w:hAnsi="Calibri"/>
                  <w:color w:val="000000"/>
                  <w:sz w:val="20"/>
                  <w:szCs w:val="20"/>
                  <w:lang w:val="es-ES_tradnl" w:eastAsia="es-ES_tradnl"/>
                  <w:rPrChange w:id="718" w:author="Rebeca de la Paz Gonzales" w:date="2017-06-26T04:04:00Z">
                    <w:rPr>
                      <w:rFonts w:ascii="Calibri" w:hAnsi="Calibri"/>
                      <w:color w:val="000000"/>
                      <w:lang w:val="es-ES_tradnl" w:eastAsia="es-ES_tradnl"/>
                    </w:rPr>
                  </w:rPrChange>
                </w:rPr>
                <w:t>Oración subordinada</w:t>
              </w:r>
            </w:ins>
          </w:p>
        </w:tc>
        <w:tc>
          <w:tcPr>
            <w:tcW w:w="2794" w:type="dxa"/>
            <w:noWrap/>
            <w:hideMark/>
          </w:tcPr>
          <w:p w14:paraId="1C4F468A" w14:textId="77777777" w:rsidR="00596D27" w:rsidRPr="001A2BCD" w:rsidRDefault="00596D27" w:rsidP="00596D27">
            <w:pPr>
              <w:keepNext/>
              <w:jc w:val="left"/>
              <w:cnfStyle w:val="000000100000" w:firstRow="0" w:lastRow="0" w:firstColumn="0" w:lastColumn="0" w:oddVBand="0" w:evenVBand="0" w:oddHBand="1" w:evenHBand="0" w:firstRowFirstColumn="0" w:firstRowLastColumn="0" w:lastRowFirstColumn="0" w:lastRowLastColumn="0"/>
              <w:rPr>
                <w:ins w:id="719" w:author="Rebeca de la Paz Gonzales" w:date="2017-06-26T03:49:00Z"/>
                <w:rFonts w:ascii="Calibri" w:hAnsi="Calibri"/>
                <w:color w:val="000000"/>
                <w:sz w:val="20"/>
                <w:szCs w:val="20"/>
                <w:lang w:val="es-ES_tradnl" w:eastAsia="es-ES_tradnl"/>
                <w:rPrChange w:id="720" w:author="Rebeca de la Paz Gonzales" w:date="2017-06-26T04:04:00Z">
                  <w:rPr>
                    <w:ins w:id="721" w:author="Rebeca de la Paz Gonzales" w:date="2017-06-26T03:49:00Z"/>
                    <w:rFonts w:ascii="Calibri" w:hAnsi="Calibri"/>
                    <w:color w:val="000000"/>
                    <w:lang w:val="es-ES_tradnl" w:eastAsia="es-ES_tradnl"/>
                  </w:rPr>
                </w:rPrChange>
              </w:rPr>
            </w:pPr>
            <w:ins w:id="722" w:author="Rebeca de la Paz Gonzales" w:date="2017-06-26T03:49:00Z">
              <w:r w:rsidRPr="001A2BCD">
                <w:rPr>
                  <w:rFonts w:ascii="Calibri" w:hAnsi="Calibri"/>
                  <w:color w:val="000000"/>
                  <w:sz w:val="20"/>
                  <w:szCs w:val="20"/>
                  <w:lang w:val="es-ES_tradnl" w:eastAsia="es-ES_tradnl"/>
                  <w:rPrChange w:id="723" w:author="Rebeca de la Paz Gonzales" w:date="2017-06-26T04:04:00Z">
                    <w:rPr>
                      <w:rFonts w:ascii="Calibri" w:hAnsi="Calibri"/>
                      <w:color w:val="000000"/>
                      <w:lang w:val="es-ES_tradnl" w:eastAsia="es-ES_tradnl"/>
                    </w:rPr>
                  </w:rPrChange>
                </w:rPr>
                <w:t>Oraciones coordinadas</w:t>
              </w:r>
            </w:ins>
          </w:p>
        </w:tc>
      </w:tr>
    </w:tbl>
    <w:p w14:paraId="30142AFA" w14:textId="5B683A1D" w:rsidR="00E85EF3" w:rsidRPr="00B236D2" w:rsidRDefault="00E85EF3" w:rsidP="00B236D2">
      <w:pPr>
        <w:jc w:val="center"/>
        <w:rPr>
          <w:ins w:id="724" w:author="Rebeca de la Paz Gonzales" w:date="2017-06-26T03:45:00Z"/>
          <w:b/>
          <w:sz w:val="22"/>
        </w:rPr>
        <w:pPrChange w:id="725" w:author="Rebeca de la Paz Gonzales" w:date="2017-06-26T04:05:00Z">
          <w:pPr>
            <w:ind w:left="284"/>
          </w:pPr>
        </w:pPrChange>
      </w:pPr>
      <w:bookmarkStart w:id="726" w:name="_Toc486221707"/>
      <w:r w:rsidRPr="00E85EF3">
        <w:rPr>
          <w:b/>
          <w:sz w:val="22"/>
        </w:rPr>
        <w:t xml:space="preserve">Tabla </w:t>
      </w:r>
      <w:r w:rsidR="00A468EB">
        <w:rPr>
          <w:b/>
          <w:sz w:val="22"/>
        </w:rPr>
        <w:fldChar w:fldCharType="begin"/>
      </w:r>
      <w:r w:rsidR="00A468EB">
        <w:rPr>
          <w:b/>
          <w:sz w:val="22"/>
        </w:rPr>
        <w:instrText xml:space="preserve"> SEQ Tabla \* ARABIC </w:instrText>
      </w:r>
      <w:r w:rsidR="00A468EB">
        <w:rPr>
          <w:b/>
          <w:sz w:val="22"/>
        </w:rPr>
        <w:fldChar w:fldCharType="separate"/>
      </w:r>
      <w:r w:rsidR="00A468EB">
        <w:rPr>
          <w:b/>
          <w:noProof/>
          <w:sz w:val="22"/>
        </w:rPr>
        <w:t>1</w:t>
      </w:r>
      <w:r w:rsidR="00A468EB">
        <w:rPr>
          <w:b/>
          <w:sz w:val="22"/>
        </w:rPr>
        <w:fldChar w:fldCharType="end"/>
      </w:r>
      <w:r w:rsidRPr="00E85EF3">
        <w:rPr>
          <w:b/>
          <w:sz w:val="22"/>
        </w:rPr>
        <w:t>. Tabla resumen de cláusulas de constituyentes</w:t>
      </w:r>
      <w:bookmarkEnd w:id="726"/>
    </w:p>
    <w:tbl>
      <w:tblPr>
        <w:tblpPr w:leftFromText="141" w:rightFromText="141" w:vertAnchor="text" w:tblpX="799"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422"/>
      </w:tblGrid>
      <w:tr w:rsidR="006937EC" w:rsidDel="006937EC" w14:paraId="008E0EC6" w14:textId="265D9BB5" w:rsidTr="006937EC">
        <w:trPr>
          <w:trHeight w:val="713"/>
          <w:del w:id="727" w:author="Rebeca de la Paz Gonzales" w:date="2017-06-26T03:49:00Z"/>
        </w:trPr>
        <w:tc>
          <w:tcPr>
            <w:tcW w:w="3422" w:type="dxa"/>
          </w:tcPr>
          <w:p w14:paraId="076B3216" w14:textId="6ABF7F09" w:rsidR="006937EC" w:rsidDel="006937EC" w:rsidRDefault="006937EC" w:rsidP="006937EC">
            <w:pPr>
              <w:ind w:left="284"/>
              <w:rPr>
                <w:del w:id="728" w:author="Rebeca de la Paz Gonzales" w:date="2017-06-26T03:49:00Z"/>
                <w:noProof/>
              </w:rPr>
            </w:pPr>
          </w:p>
          <w:p w14:paraId="1327C5ED" w14:textId="4F797EA5" w:rsidR="006937EC" w:rsidDel="006937EC" w:rsidRDefault="006937EC" w:rsidP="006937EC">
            <w:pPr>
              <w:ind w:left="284"/>
              <w:rPr>
                <w:del w:id="729" w:author="Rebeca de la Paz Gonzales" w:date="2017-06-26T03:49:00Z"/>
                <w:noProof/>
              </w:rPr>
            </w:pPr>
          </w:p>
          <w:p w14:paraId="1ABA8507" w14:textId="02FC5BE2" w:rsidR="006937EC" w:rsidDel="006937EC" w:rsidRDefault="006937EC" w:rsidP="006937EC">
            <w:pPr>
              <w:ind w:left="284"/>
              <w:rPr>
                <w:del w:id="730" w:author="Rebeca de la Paz Gonzales" w:date="2017-06-26T03:49:00Z"/>
                <w:noProof/>
              </w:rPr>
            </w:pPr>
          </w:p>
        </w:tc>
      </w:tr>
    </w:tbl>
    <w:p w14:paraId="4AAE03F7" w14:textId="77777777" w:rsidR="003C7A92" w:rsidRDefault="00537FC0" w:rsidP="00AA67C3">
      <w:pPr>
        <w:ind w:left="284"/>
        <w:rPr>
          <w:noProof/>
        </w:rPr>
      </w:pPr>
      <w:commentRangeStart w:id="731"/>
      <w:del w:id="732" w:author="Rebeca de la Paz Gonzales" w:date="2017-06-26T04:07:00Z">
        <w:r w:rsidDel="00E75575">
          <w:rPr>
            <w:noProof/>
          </w:rPr>
          <w:lastRenderedPageBreak/>
          <w:delText>Antes</w:delText>
        </w:r>
        <w:commentRangeEnd w:id="731"/>
        <w:r w:rsidR="00E2785B" w:rsidDel="00E75575">
          <w:rPr>
            <w:rStyle w:val="Refdecomentario"/>
          </w:rPr>
          <w:commentReference w:id="731"/>
        </w:r>
        <w:r w:rsidDel="00E75575">
          <w:rPr>
            <w:noProof/>
          </w:rPr>
          <w:delText xml:space="preserve"> de continuar</w:delText>
        </w:r>
      </w:del>
      <w:ins w:id="733" w:author="Rebeca de la Paz Gonzales" w:date="2017-06-26T04:07:00Z">
        <w:r w:rsidR="00E75575">
          <w:rPr>
            <w:noProof/>
          </w:rPr>
          <w:t>En relación con la tabla explicada y antes de continuae</w:t>
        </w:r>
      </w:ins>
      <w:r>
        <w:rPr>
          <w:noProof/>
        </w:rPr>
        <w:t xml:space="preserve"> sería bueno recordar los diferentes tipos de oraciones que existe</w:t>
      </w:r>
      <w:ins w:id="734" w:author="Rebeca de la Paz Gonzales" w:date="2017-06-26T04:08:00Z">
        <w:r w:rsidR="00E75575">
          <w:rPr>
            <w:noProof/>
          </w:rPr>
          <w:t>n</w:t>
        </w:r>
      </w:ins>
      <w:r>
        <w:rPr>
          <w:noProof/>
        </w:rPr>
        <w:t xml:space="preserve"> y que part</w:t>
      </w:r>
      <w:ins w:id="735" w:author="Rebeca de la Paz Gonzales" w:date="2017-06-26T04:08:00Z">
        <w:r w:rsidR="00510A6D">
          <w:rPr>
            <w:noProof/>
          </w:rPr>
          <w:t>í</w:t>
        </w:r>
      </w:ins>
      <w:del w:id="736" w:author="Rebeca de la Paz Gonzales" w:date="2017-06-26T04:08:00Z">
        <w:r w:rsidDel="00510A6D">
          <w:rPr>
            <w:noProof/>
          </w:rPr>
          <w:delText>i</w:delText>
        </w:r>
      </w:del>
      <w:r>
        <w:rPr>
          <w:noProof/>
        </w:rPr>
        <w:t>culas las identifican dentro del treebank</w:t>
      </w:r>
      <w:ins w:id="737" w:author="Rebeca de la Paz Gonzales" w:date="2017-06-26T02:24:00Z">
        <w:r w:rsidR="00F1192A">
          <w:rPr>
            <w:noProof/>
          </w:rPr>
          <w:t>:</w:t>
        </w:r>
      </w:ins>
    </w:p>
    <w:p w14:paraId="55ED948A" w14:textId="10DAF339" w:rsidR="00537FC0" w:rsidRDefault="00537FC0" w:rsidP="00AA67C3">
      <w:pPr>
        <w:ind w:left="284"/>
        <w:rPr>
          <w:noProof/>
        </w:rPr>
      </w:pPr>
      <w:del w:id="738" w:author="Rebeca de la Paz Gonzales" w:date="2017-06-26T02:24:00Z">
        <w:r w:rsidDel="00F1192A">
          <w:rPr>
            <w:noProof/>
          </w:rPr>
          <w:delText xml:space="preserve">. </w:delText>
        </w:r>
      </w:del>
    </w:p>
    <w:p w14:paraId="57641308" w14:textId="77777777" w:rsidR="00FD7B16" w:rsidRDefault="0047087C" w:rsidP="003C7A92">
      <w:pPr>
        <w:pStyle w:val="Prrafodelista"/>
        <w:numPr>
          <w:ilvl w:val="0"/>
          <w:numId w:val="28"/>
        </w:numPr>
        <w:ind w:left="284" w:firstLine="633"/>
        <w:pPrChange w:id="739" w:author="Rebeca de la Paz Gonzales" w:date="2017-06-26T02:24:00Z">
          <w:pPr>
            <w:numPr>
              <w:numId w:val="17"/>
            </w:numPr>
            <w:ind w:left="284" w:hanging="360"/>
          </w:pPr>
        </w:pPrChange>
      </w:pPr>
      <w:r>
        <w:t>Copul</w:t>
      </w:r>
      <w:r w:rsidR="00472197">
        <w:t>a</w:t>
      </w:r>
      <w:r>
        <w:t>tivas:</w:t>
      </w:r>
      <w:r w:rsidR="00472197">
        <w:t xml:space="preserve"> oraciones que contienen como verbo principal alguno de las formas verbales de ser, estar y parecer.</w:t>
      </w:r>
      <w:r w:rsidR="001D5BE2">
        <w:t xml:space="preserve"> Estas oraciones no tienen ninguna etiquet</w:t>
      </w:r>
      <w:r w:rsidR="007524DC">
        <w:t xml:space="preserve">a específica que las diferencie, por lo que ha sido necesario hacer una búsqueda manual en un fichero que contiene el </w:t>
      </w:r>
      <w:proofErr w:type="spellStart"/>
      <w:r w:rsidR="007524DC">
        <w:t>treebank</w:t>
      </w:r>
      <w:proofErr w:type="spellEnd"/>
      <w:r w:rsidR="007524DC">
        <w:t xml:space="preserve"> original creado por el departamento de lingüística que incluye información adicional como el lema, que en el caso de los verbos indica su tiempo infinitivo, por lo que han buscado las formas verbales de los verbos ser, estar y parecer.</w:t>
      </w:r>
      <w:r w:rsidR="006D29F6">
        <w:t xml:space="preserve"> David </w:t>
      </w:r>
      <w:proofErr w:type="spellStart"/>
      <w:r w:rsidR="006D29F6">
        <w:t>Crystal</w:t>
      </w:r>
      <w:proofErr w:type="spellEnd"/>
      <w:r w:rsidR="006D29F6">
        <w:t xml:space="preserve"> dijo </w:t>
      </w:r>
      <w:del w:id="740" w:author="Rebeca de la Paz Gonzales" w:date="2017-06-25T16:31:00Z">
        <w:r w:rsidR="006D29F6" w:rsidDel="00A31729">
          <w:delText xml:space="preserve">del </w:delText>
        </w:r>
      </w:del>
      <w:ins w:id="741" w:author="Rebeca de la Paz Gonzales" w:date="2017-06-25T16:31:00Z">
        <w:r w:rsidR="00A31729">
          <w:t xml:space="preserve">sobre el </w:t>
        </w:r>
      </w:ins>
      <w:r w:rsidR="006D29F6">
        <w:t xml:space="preserve">lema: </w:t>
      </w:r>
      <w:r w:rsidR="006D29F6" w:rsidRPr="00F1192A">
        <w:rPr>
          <w:i/>
        </w:rPr>
        <w:t>“Esencialmente es una representación abstracta que abarca todas las variaciones léxicas formales que pueden aplicarse”.</w:t>
      </w:r>
      <w:del w:id="742" w:author="Rebeca de la Paz Gonzales" w:date="2017-06-25T16:31:00Z">
        <w:r w:rsidR="006D29F6" w:rsidDel="00FF4C49">
          <w:delText xml:space="preserve"> </w:delText>
        </w:r>
      </w:del>
      <w:r w:rsidR="006D29F6">
        <w:rPr>
          <w:rStyle w:val="Refdenotaalpie"/>
          <w:rFonts w:ascii="Georgia" w:hAnsi="Georgia"/>
          <w:color w:val="282828"/>
          <w:sz w:val="26"/>
          <w:szCs w:val="26"/>
          <w:shd w:val="clear" w:color="auto" w:fill="FFFFFF"/>
        </w:rPr>
        <w:footnoteReference w:id="10"/>
      </w:r>
      <w:r w:rsidR="00DE38CF">
        <w:t xml:space="preserve"> Estas oraciones tiene</w:t>
      </w:r>
      <w:r w:rsidR="00F26EFE">
        <w:t>n</w:t>
      </w:r>
      <w:r w:rsidR="00DE38CF">
        <w:t xml:space="preserve"> una gran particularidad, el verbo </w:t>
      </w:r>
      <w:commentRangeStart w:id="743"/>
      <w:r w:rsidR="00DE38CF">
        <w:t xml:space="preserve">copulativo no puede ser </w:t>
      </w:r>
      <w:r w:rsidR="00DE38CF" w:rsidRPr="00F1192A">
        <w:rPr>
          <w:i/>
        </w:rPr>
        <w:t>“</w:t>
      </w:r>
      <w:proofErr w:type="spellStart"/>
      <w:r w:rsidR="00DE38CF" w:rsidRPr="00F1192A">
        <w:rPr>
          <w:i/>
        </w:rPr>
        <w:t>root</w:t>
      </w:r>
      <w:proofErr w:type="spellEnd"/>
      <w:r w:rsidR="00DE38CF" w:rsidRPr="00F1192A">
        <w:rPr>
          <w:i/>
        </w:rPr>
        <w:t xml:space="preserve">” </w:t>
      </w:r>
      <w:commentRangeEnd w:id="743"/>
      <w:r w:rsidR="00E2785B">
        <w:rPr>
          <w:rStyle w:val="Refdecomentario"/>
        </w:rPr>
        <w:commentReference w:id="743"/>
      </w:r>
      <w:r w:rsidR="00DE38CF">
        <w:t>de un árbol</w:t>
      </w:r>
      <w:r w:rsidR="00E2785B">
        <w:t xml:space="preserve"> de dependencias</w:t>
      </w:r>
      <w:r w:rsidR="00BA0A79">
        <w:t>, ya que este carece prácticamente de significado porque actúa como nexo entre el sujeto y el atributo, que puede ser un adjetivo o venir definido por una oración.</w:t>
      </w:r>
      <w:r w:rsidR="00DE38CF">
        <w:t xml:space="preserve"> </w:t>
      </w:r>
    </w:p>
    <w:p w14:paraId="33CD9F3B" w14:textId="77777777" w:rsidR="00FD7B16" w:rsidRDefault="00FD7B16" w:rsidP="00FD7B16">
      <w:pPr>
        <w:pStyle w:val="Prrafodelista"/>
        <w:ind w:left="1337"/>
      </w:pPr>
    </w:p>
    <w:p w14:paraId="323ECEBA" w14:textId="237936CA" w:rsidR="00F1192A" w:rsidRDefault="00BA0A79" w:rsidP="003C7A92">
      <w:pPr>
        <w:pStyle w:val="Prrafodelista"/>
        <w:ind w:left="284"/>
        <w:pPrChange w:id="744" w:author="Rebeca de la Paz Gonzales" w:date="2017-06-26T02:24:00Z">
          <w:pPr>
            <w:numPr>
              <w:numId w:val="17"/>
            </w:numPr>
            <w:ind w:left="284" w:hanging="360"/>
          </w:pPr>
        </w:pPrChange>
      </w:pPr>
      <w:r>
        <w:t xml:space="preserve">Debido a ello </w:t>
      </w:r>
      <w:r w:rsidR="00FD7B16">
        <w:t xml:space="preserve">el </w:t>
      </w:r>
      <w:r w:rsidR="00FD7B16">
        <w:rPr>
          <w:i/>
        </w:rPr>
        <w:t>“</w:t>
      </w:r>
      <w:proofErr w:type="spellStart"/>
      <w:r w:rsidR="00FD7B16">
        <w:rPr>
          <w:i/>
        </w:rPr>
        <w:t>root</w:t>
      </w:r>
      <w:proofErr w:type="spellEnd"/>
      <w:r w:rsidR="00FD7B16">
        <w:rPr>
          <w:i/>
        </w:rPr>
        <w:t xml:space="preserve">” </w:t>
      </w:r>
      <w:r w:rsidR="00FD7B16">
        <w:t xml:space="preserve">debe ser </w:t>
      </w:r>
      <w:r w:rsidR="00DE38CF">
        <w:t xml:space="preserve">un adjetivo que lo condicione o en caso de no haberlo, se intentará encontrar el </w:t>
      </w:r>
      <w:r w:rsidR="00DE38CF" w:rsidRPr="00F1192A">
        <w:rPr>
          <w:i/>
        </w:rPr>
        <w:t>“</w:t>
      </w:r>
      <w:proofErr w:type="spellStart"/>
      <w:r w:rsidR="00DE38CF" w:rsidRPr="00F1192A">
        <w:rPr>
          <w:i/>
        </w:rPr>
        <w:t>root</w:t>
      </w:r>
      <w:proofErr w:type="spellEnd"/>
      <w:r w:rsidR="00DE38CF" w:rsidRPr="00F1192A">
        <w:rPr>
          <w:i/>
        </w:rPr>
        <w:t>”</w:t>
      </w:r>
      <w:r w:rsidR="00DE38CF">
        <w:t xml:space="preserve"> en una oración subordinada, y si n</w:t>
      </w:r>
      <w:r w:rsidR="00E2785B">
        <w:t>o</w:t>
      </w:r>
      <w:r w:rsidR="00DE38CF">
        <w:t xml:space="preserve"> fuese el caso se buscaría una raíz de carácter nominal, considerándose la oración como una frase sin verbo</w:t>
      </w:r>
      <w:r w:rsidR="00E2785B">
        <w:t>.</w:t>
      </w:r>
      <w:r w:rsidR="00E2119A">
        <w:t xml:space="preserve"> </w:t>
      </w:r>
    </w:p>
    <w:p w14:paraId="56426226" w14:textId="76761165" w:rsidR="00F1192A" w:rsidRDefault="00537FC0" w:rsidP="003C7A92">
      <w:pPr>
        <w:pStyle w:val="Prrafodelista"/>
        <w:numPr>
          <w:ilvl w:val="0"/>
          <w:numId w:val="28"/>
        </w:numPr>
        <w:ind w:left="284" w:firstLine="633"/>
      </w:pPr>
      <w:r>
        <w:t>Subordinada: son aquellas oraciones que dependen del núcleo de otra oración, por lo que actúa como un constituyente dentro de otro.</w:t>
      </w:r>
      <w:r w:rsidR="0047087C">
        <w:t xml:space="preserve"> Dentro del </w:t>
      </w:r>
      <w:proofErr w:type="spellStart"/>
      <w:r w:rsidR="0047087C">
        <w:t>treebank</w:t>
      </w:r>
      <w:proofErr w:type="spellEnd"/>
      <w:r w:rsidR="0047087C">
        <w:t xml:space="preserve"> se pueden identificar por la partícula </w:t>
      </w:r>
      <w:r w:rsidR="0047087C" w:rsidRPr="003C7A92">
        <w:rPr>
          <w:i/>
        </w:rPr>
        <w:t>CL_XXX</w:t>
      </w:r>
      <w:r w:rsidR="0047087C">
        <w:t xml:space="preserve">, </w:t>
      </w:r>
      <w:r w:rsidR="0047087C" w:rsidRPr="003C7A92">
        <w:rPr>
          <w:i/>
        </w:rPr>
        <w:t>XXX</w:t>
      </w:r>
      <w:r w:rsidR="0047087C">
        <w:t xml:space="preserve"> hace referencia al tipo que puede ser esa oración subordinada</w:t>
      </w:r>
      <w:r w:rsidR="0047087C" w:rsidRPr="003C7A92">
        <w:rPr>
          <w:i/>
        </w:rPr>
        <w:t>.</w:t>
      </w:r>
      <w:r w:rsidR="00871D3E">
        <w:t xml:space="preserve"> </w:t>
      </w:r>
    </w:p>
    <w:p w14:paraId="426344E1" w14:textId="0D32C509" w:rsidR="00EE12D4" w:rsidRPr="001D5BE2" w:rsidRDefault="00537FC0" w:rsidP="00596D27">
      <w:pPr>
        <w:pStyle w:val="Prrafodelista"/>
        <w:numPr>
          <w:ilvl w:val="0"/>
          <w:numId w:val="28"/>
        </w:numPr>
        <w:ind w:firstLine="633"/>
        <w:pPrChange w:id="745" w:author="Rebeca de la Paz Gonzales" w:date="2017-06-26T02:24:00Z">
          <w:pPr>
            <w:numPr>
              <w:numId w:val="17"/>
            </w:numPr>
            <w:ind w:left="284" w:hanging="360"/>
          </w:pPr>
        </w:pPrChange>
      </w:pPr>
      <w:r>
        <w:t>Coordinada</w:t>
      </w:r>
      <w:r w:rsidR="0047087C">
        <w:t xml:space="preserve">: son oraciones compuestas por dos o más cláusulas independientes entre sí, unidas por alguna conjunción como es </w:t>
      </w:r>
      <w:commentRangeStart w:id="746"/>
      <w:r w:rsidR="0047087C" w:rsidRPr="00F1192A">
        <w:rPr>
          <w:b/>
          <w:i/>
        </w:rPr>
        <w:t>y</w:t>
      </w:r>
      <w:commentRangeEnd w:id="746"/>
      <w:r w:rsidR="00E2785B" w:rsidRPr="00F26EFE">
        <w:rPr>
          <w:rStyle w:val="Refdecomentario"/>
          <w:b/>
        </w:rPr>
        <w:commentReference w:id="746"/>
      </w:r>
      <w:r w:rsidR="0047087C" w:rsidRPr="00F1192A">
        <w:rPr>
          <w:i/>
        </w:rPr>
        <w:t>.</w:t>
      </w:r>
      <w:r w:rsidR="0047087C" w:rsidRPr="0047087C">
        <w:t xml:space="preserve"> Se puede</w:t>
      </w:r>
      <w:r w:rsidR="0047087C">
        <w:t xml:space="preserve">n encontrar marcadas por la etiqueta </w:t>
      </w:r>
      <w:r w:rsidR="00EE12D4">
        <w:t>XXX_</w:t>
      </w:r>
      <w:r w:rsidR="0047087C" w:rsidRPr="00F1192A">
        <w:rPr>
          <w:i/>
        </w:rPr>
        <w:t>COORDINATED</w:t>
      </w:r>
      <w:r w:rsidR="00EE12D4" w:rsidRPr="00F1192A">
        <w:rPr>
          <w:i/>
        </w:rPr>
        <w:t>.</w:t>
      </w:r>
    </w:p>
    <w:p w14:paraId="755645F3" w14:textId="77777777" w:rsidR="001D5BE2" w:rsidRDefault="001D5BE2" w:rsidP="00AA67C3">
      <w:pPr>
        <w:ind w:left="284"/>
      </w:pPr>
    </w:p>
    <w:p w14:paraId="09C66FCB" w14:textId="123ED60D" w:rsidR="001D5BE2" w:rsidRDefault="001D5BE2" w:rsidP="00F1192A">
      <w:pPr>
        <w:ind w:left="284"/>
        <w:rPr>
          <w:noProof/>
        </w:rPr>
      </w:pPr>
      <w:r>
        <w:rPr>
          <w:noProof/>
        </w:rPr>
        <w:t xml:space="preserve">Como se puede ver en </w:t>
      </w:r>
      <w:r w:rsidR="00CC2BF9">
        <w:rPr>
          <w:noProof/>
        </w:rPr>
        <w:t>la</w:t>
      </w:r>
      <w:del w:id="747" w:author="Rebeca de la Paz Gonzales" w:date="2017-06-26T02:08:00Z">
        <w:r w:rsidR="00CC2BF9" w:rsidDel="00982898">
          <w:rPr>
            <w:noProof/>
          </w:rPr>
          <w:delText xml:space="preserve"> </w:delText>
        </w:r>
      </w:del>
      <w:ins w:id="748" w:author="Rebeca de la Paz Gonzales" w:date="2017-06-26T02:08:00Z">
        <w:r w:rsidR="00982898">
          <w:rPr>
            <w:noProof/>
          </w:rPr>
          <w:t xml:space="preserve"> </w:t>
        </w:r>
        <w:r w:rsidR="00982898" w:rsidRPr="00982898">
          <w:rPr>
            <w:b/>
            <w:i/>
            <w:noProof/>
            <w:rPrChange w:id="749" w:author="Rebeca de la Paz Gonzales" w:date="2017-06-26T02:08:00Z">
              <w:rPr>
                <w:noProof/>
              </w:rPr>
            </w:rPrChange>
          </w:rPr>
          <w:fldChar w:fldCharType="begin"/>
        </w:r>
        <w:r w:rsidR="00982898" w:rsidRPr="00982898">
          <w:rPr>
            <w:b/>
            <w:i/>
            <w:noProof/>
            <w:rPrChange w:id="750" w:author="Rebeca de la Paz Gonzales" w:date="2017-06-26T02:08:00Z">
              <w:rPr>
                <w:noProof/>
              </w:rPr>
            </w:rPrChange>
          </w:rPr>
          <w:instrText xml:space="preserve"> REF _Ref486206241 \h </w:instrText>
        </w:r>
      </w:ins>
      <w:r w:rsidR="00982898" w:rsidRPr="00982898">
        <w:rPr>
          <w:b/>
          <w:i/>
          <w:noProof/>
          <w:rPrChange w:id="751" w:author="Rebeca de la Paz Gonzales" w:date="2017-06-26T02:08:00Z">
            <w:rPr>
              <w:noProof/>
            </w:rPr>
          </w:rPrChange>
        </w:rPr>
        <w:instrText xml:space="preserve"> \* MERGEFORMAT </w:instrText>
      </w:r>
      <w:r w:rsidR="00982898" w:rsidRPr="00982898">
        <w:rPr>
          <w:b/>
          <w:i/>
          <w:noProof/>
          <w:rPrChange w:id="752" w:author="Rebeca de la Paz Gonzales" w:date="2017-06-26T02:08:00Z">
            <w:rPr>
              <w:b/>
              <w:i/>
              <w:noProof/>
            </w:rPr>
          </w:rPrChange>
        </w:rPr>
      </w:r>
      <w:r w:rsidR="00982898" w:rsidRPr="00982898">
        <w:rPr>
          <w:b/>
          <w:i/>
          <w:noProof/>
          <w:rPrChange w:id="753" w:author="Rebeca de la Paz Gonzales" w:date="2017-06-26T02:08:00Z">
            <w:rPr>
              <w:noProof/>
            </w:rPr>
          </w:rPrChange>
        </w:rPr>
        <w:fldChar w:fldCharType="separate"/>
      </w:r>
      <w:r w:rsidR="00E85EF3" w:rsidRPr="00E85EF3">
        <w:rPr>
          <w:b/>
          <w:i/>
        </w:rPr>
        <w:t xml:space="preserve">Figura </w:t>
      </w:r>
      <w:r w:rsidR="00E85EF3" w:rsidRPr="00E85EF3">
        <w:rPr>
          <w:b/>
          <w:i/>
          <w:noProof/>
        </w:rPr>
        <w:t>12</w:t>
      </w:r>
      <w:ins w:id="754" w:author="Rebeca de la Paz Gonzales" w:date="2017-06-26T02:08:00Z">
        <w:r w:rsidR="00982898" w:rsidRPr="00982898">
          <w:rPr>
            <w:b/>
            <w:i/>
            <w:noProof/>
            <w:rPrChange w:id="755" w:author="Rebeca de la Paz Gonzales" w:date="2017-06-26T02:08:00Z">
              <w:rPr>
                <w:noProof/>
              </w:rPr>
            </w:rPrChange>
          </w:rPr>
          <w:fldChar w:fldCharType="end"/>
        </w:r>
      </w:ins>
      <w:del w:id="756" w:author="Rebeca de la Paz Gonzales" w:date="2017-06-26T02:08:00Z">
        <w:r w:rsidR="00CC2BF9" w:rsidRPr="00CC2BF9" w:rsidDel="00982898">
          <w:rPr>
            <w:b/>
            <w:i/>
            <w:noProof/>
          </w:rPr>
          <w:fldChar w:fldCharType="begin"/>
        </w:r>
        <w:r w:rsidR="00CC2BF9" w:rsidRPr="00CC2BF9" w:rsidDel="00982898">
          <w:rPr>
            <w:b/>
            <w:i/>
            <w:noProof/>
          </w:rPr>
          <w:delInstrText xml:space="preserve"> </w:delInstrText>
        </w:r>
        <w:r w:rsidR="00100D20" w:rsidDel="00982898">
          <w:rPr>
            <w:b/>
            <w:i/>
            <w:noProof/>
          </w:rPr>
          <w:delInstrText>REF</w:delInstrText>
        </w:r>
        <w:r w:rsidR="00CC2BF9" w:rsidRPr="00CC2BF9" w:rsidDel="00982898">
          <w:rPr>
            <w:b/>
            <w:i/>
            <w:noProof/>
          </w:rPr>
          <w:delInstrText xml:space="preserve"> _Ref485168832 \h  \* MERGEFORMAT </w:delInstrText>
        </w:r>
        <w:r w:rsidR="00CC2BF9" w:rsidRPr="00CC2BF9" w:rsidDel="00982898">
          <w:rPr>
            <w:b/>
            <w:i/>
            <w:noProof/>
          </w:rPr>
        </w:r>
        <w:r w:rsidR="00CC2BF9" w:rsidRPr="00CC2BF9" w:rsidDel="00982898">
          <w:rPr>
            <w:b/>
            <w:i/>
            <w:noProof/>
          </w:rPr>
          <w:fldChar w:fldCharType="separate"/>
        </w:r>
        <w:r w:rsidR="001828F4" w:rsidRPr="001828F4" w:rsidDel="00982898">
          <w:rPr>
            <w:b/>
            <w:i/>
          </w:rPr>
          <w:delText xml:space="preserve">Figura </w:delText>
        </w:r>
        <w:r w:rsidR="001828F4" w:rsidRPr="001828F4" w:rsidDel="00982898">
          <w:rPr>
            <w:b/>
            <w:i/>
            <w:noProof/>
          </w:rPr>
          <w:delText>11</w:delText>
        </w:r>
        <w:r w:rsidR="00CC2BF9" w:rsidRPr="00CC2BF9" w:rsidDel="00982898">
          <w:rPr>
            <w:b/>
            <w:i/>
            <w:noProof/>
          </w:rPr>
          <w:fldChar w:fldCharType="end"/>
        </w:r>
      </w:del>
      <w:r w:rsidR="00CC2BF9">
        <w:rPr>
          <w:noProof/>
        </w:rPr>
        <w:t>,</w:t>
      </w:r>
      <w:r>
        <w:rPr>
          <w:noProof/>
        </w:rPr>
        <w:t xml:space="preserve"> existe una cláusula subordinada de tipo infinit</w:t>
      </w:r>
      <w:ins w:id="757" w:author="Rebeca de la Paz Gonzales" w:date="2017-06-26T04:10:00Z">
        <w:r w:rsidR="0036530F">
          <w:rPr>
            <w:noProof/>
          </w:rPr>
          <w:t>i</w:t>
        </w:r>
      </w:ins>
      <w:r>
        <w:rPr>
          <w:noProof/>
        </w:rPr>
        <w:t xml:space="preserve">vo, pues el verbo principal de esa oración se encuentra en ese tiempo verbal. La estructura que presenta la oración subordinada es </w:t>
      </w:r>
      <w:r w:rsidR="00AC2A69">
        <w:rPr>
          <w:noProof/>
        </w:rPr>
        <w:t>estándar</w:t>
      </w:r>
      <w:r>
        <w:rPr>
          <w:noProof/>
        </w:rPr>
        <w:t xml:space="preserve">, con la particularidad de que es el verbo el que abre la oración y no el sujeto como suele ser </w:t>
      </w:r>
      <w:r w:rsidR="00CC2BF9">
        <w:rPr>
          <w:noProof/>
        </w:rPr>
        <w:t>lo más habitual o correcto</w:t>
      </w:r>
      <w:r w:rsidR="00F77467">
        <w:rPr>
          <w:noProof/>
        </w:rPr>
        <w:t>.</w:t>
      </w:r>
    </w:p>
    <w:p w14:paraId="1CBB839C" w14:textId="77777777" w:rsidR="00F77467" w:rsidRDefault="00F77467" w:rsidP="00AA67C3">
      <w:pPr>
        <w:ind w:left="284"/>
        <w:rPr>
          <w:noProof/>
        </w:rPr>
      </w:pPr>
    </w:p>
    <w:p w14:paraId="60B4A860" w14:textId="77777777" w:rsidR="00F77467" w:rsidRDefault="00CC2BF9" w:rsidP="00AA67C3">
      <w:pPr>
        <w:ind w:left="284"/>
        <w:rPr>
          <w:noProof/>
        </w:rPr>
      </w:pPr>
      <w:r>
        <w:rPr>
          <w:noProof/>
        </w:rPr>
        <w:t>Como ya se ha comentado anteriormente, el</w:t>
      </w:r>
      <w:r w:rsidR="00F77467">
        <w:rPr>
          <w:noProof/>
        </w:rPr>
        <w:t xml:space="preserve"> español es un idioma con gran flexibilidad léxica</w:t>
      </w:r>
      <w:r>
        <w:rPr>
          <w:noProof/>
        </w:rPr>
        <w:t>,</w:t>
      </w:r>
      <w:r w:rsidR="00F77467">
        <w:rPr>
          <w:noProof/>
        </w:rPr>
        <w:t xml:space="preserve"> lo que permite hecer múltiples combinaciones en el orden de los elementos, incluso hay casos en los que alguno de estos se puede llegar a obviar, como puede ser el sujeto. </w:t>
      </w:r>
    </w:p>
    <w:p w14:paraId="0DAC4744" w14:textId="77777777" w:rsidR="00F77467" w:rsidRDefault="00F77467" w:rsidP="00AA67C3">
      <w:pPr>
        <w:ind w:left="284"/>
        <w:rPr>
          <w:noProof/>
        </w:rPr>
      </w:pPr>
    </w:p>
    <w:p w14:paraId="2536ADC2" w14:textId="77777777" w:rsidR="00F77467" w:rsidRDefault="00F77467" w:rsidP="00AA67C3">
      <w:pPr>
        <w:ind w:left="284"/>
        <w:rPr>
          <w:noProof/>
        </w:rPr>
      </w:pPr>
      <w:r>
        <w:rPr>
          <w:noProof/>
        </w:rPr>
        <w:t>Algunos ejemplos muy comunes y que utlizamos a menudo en nuestro día a día son la omisión del sujeto, lo que en lingüística se denomina sujeto elidido</w:t>
      </w:r>
      <w:r w:rsidR="00840363">
        <w:rPr>
          <w:noProof/>
        </w:rPr>
        <w:t>. También</w:t>
      </w:r>
      <w:r w:rsidR="00E1759C">
        <w:rPr>
          <w:noProof/>
        </w:rPr>
        <w:t xml:space="preserve"> suele ser </w:t>
      </w:r>
      <w:r w:rsidR="00CC2BF9">
        <w:rPr>
          <w:noProof/>
        </w:rPr>
        <w:t>frecuente</w:t>
      </w:r>
      <w:r w:rsidR="00E1759C">
        <w:rPr>
          <w:noProof/>
        </w:rPr>
        <w:t xml:space="preserve"> en nuestro idioma la alteración del orden de algunos elementos como el sujeto con el verbo o con el precicado, este ejemplo se puede </w:t>
      </w:r>
      <w:r w:rsidR="00840363">
        <w:rPr>
          <w:noProof/>
        </w:rPr>
        <w:t xml:space="preserve">apreciar </w:t>
      </w:r>
      <w:r w:rsidR="00E1759C">
        <w:rPr>
          <w:noProof/>
        </w:rPr>
        <w:t xml:space="preserve">muy bien en la </w:t>
      </w:r>
      <w:r w:rsidR="00E1759C" w:rsidRPr="00E1759C">
        <w:rPr>
          <w:b/>
          <w:i/>
          <w:noProof/>
        </w:rPr>
        <w:fldChar w:fldCharType="begin"/>
      </w:r>
      <w:r w:rsidR="00E1759C" w:rsidRPr="00E1759C">
        <w:rPr>
          <w:b/>
          <w:i/>
          <w:noProof/>
        </w:rPr>
        <w:instrText xml:space="preserve"> </w:instrText>
      </w:r>
      <w:r w:rsidR="00100D20">
        <w:rPr>
          <w:b/>
          <w:i/>
          <w:noProof/>
        </w:rPr>
        <w:instrText>REF</w:instrText>
      </w:r>
      <w:r w:rsidR="00E1759C" w:rsidRPr="00E1759C">
        <w:rPr>
          <w:b/>
          <w:i/>
          <w:noProof/>
        </w:rPr>
        <w:instrText xml:space="preserve"> _Ref485083991 \h  \* MERGEFORMAT </w:instrText>
      </w:r>
      <w:r w:rsidR="00E1759C" w:rsidRPr="00E1759C">
        <w:rPr>
          <w:b/>
          <w:i/>
          <w:noProof/>
        </w:rPr>
      </w:r>
      <w:r w:rsidR="00E1759C" w:rsidRPr="00E1759C">
        <w:rPr>
          <w:b/>
          <w:i/>
          <w:noProof/>
        </w:rPr>
        <w:fldChar w:fldCharType="separate"/>
      </w:r>
      <w:r w:rsidR="00E85EF3" w:rsidRPr="00E85EF3">
        <w:rPr>
          <w:b/>
          <w:i/>
        </w:rPr>
        <w:t xml:space="preserve">Figura </w:t>
      </w:r>
      <w:r w:rsidR="00E85EF3" w:rsidRPr="00E85EF3">
        <w:rPr>
          <w:b/>
          <w:i/>
          <w:noProof/>
        </w:rPr>
        <w:t>3</w:t>
      </w:r>
      <w:r w:rsidR="00E1759C" w:rsidRPr="00E1759C">
        <w:rPr>
          <w:b/>
          <w:i/>
          <w:noProof/>
        </w:rPr>
        <w:fldChar w:fldCharType="end"/>
      </w:r>
      <w:r w:rsidR="00E1759C">
        <w:rPr>
          <w:noProof/>
        </w:rPr>
        <w:t>.</w:t>
      </w:r>
    </w:p>
    <w:p w14:paraId="57313211" w14:textId="77777777" w:rsidR="00E1759C" w:rsidRDefault="00E1759C" w:rsidP="00251FCF">
      <w:pPr>
        <w:rPr>
          <w:noProof/>
        </w:rPr>
      </w:pPr>
    </w:p>
    <w:p w14:paraId="155AA3A6" w14:textId="77777777" w:rsidR="00E1759C" w:rsidRDefault="00B32A16" w:rsidP="00377297">
      <w:pPr>
        <w:ind w:left="284"/>
        <w:jc w:val="center"/>
        <w:rPr>
          <w:noProof/>
        </w:rPr>
      </w:pPr>
      <w:r w:rsidRPr="0096710D">
        <w:rPr>
          <w:noProof/>
          <w:lang w:val="es-ES_tradnl" w:eastAsia="es-ES_tradnl"/>
        </w:rPr>
        <w:lastRenderedPageBreak/>
        <w:drawing>
          <wp:inline distT="0" distB="0" distL="0" distR="0" wp14:anchorId="35BCB6E0" wp14:editId="3DA4BDA4">
            <wp:extent cx="3479303" cy="1204311"/>
            <wp:effectExtent l="0" t="0" r="635" b="0"/>
            <wp:docPr id="1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10074" cy="1214962"/>
                    </a:xfrm>
                    <a:prstGeom prst="rect">
                      <a:avLst/>
                    </a:prstGeom>
                    <a:noFill/>
                    <a:ln>
                      <a:noFill/>
                    </a:ln>
                  </pic:spPr>
                </pic:pic>
              </a:graphicData>
            </a:graphic>
          </wp:inline>
        </w:drawing>
      </w:r>
    </w:p>
    <w:p w14:paraId="5144D93E" w14:textId="77777777" w:rsidR="00E1759C" w:rsidRDefault="00E1759C" w:rsidP="00AA67C3">
      <w:pPr>
        <w:pStyle w:val="Epgrafe"/>
        <w:ind w:left="284"/>
      </w:pPr>
      <w:bookmarkStart w:id="758" w:name="_Toc486220529"/>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15</w:t>
      </w:r>
      <w:r>
        <w:fldChar w:fldCharType="end"/>
      </w:r>
      <w:r>
        <w:t>. Árbol de constituyentes con sujeto elidido.</w:t>
      </w:r>
      <w:bookmarkEnd w:id="758"/>
    </w:p>
    <w:p w14:paraId="594EF35E" w14:textId="77777777" w:rsidR="000C4540" w:rsidRDefault="00E1759C" w:rsidP="00AA67C3">
      <w:pPr>
        <w:ind w:left="284"/>
        <w:rPr>
          <w:i/>
        </w:rPr>
      </w:pPr>
      <w:r>
        <w:t xml:space="preserve">En el ejemplo se aprecia que el sujeto se encuentra vacío, </w:t>
      </w:r>
      <w:r w:rsidR="000C4540">
        <w:t xml:space="preserve">es lo que antes se ha definido como </w:t>
      </w:r>
      <w:r>
        <w:t xml:space="preserve">sujeto elidido, </w:t>
      </w:r>
      <w:r w:rsidR="000C4540">
        <w:t xml:space="preserve">En el </w:t>
      </w:r>
      <w:proofErr w:type="spellStart"/>
      <w:r w:rsidR="000C4540">
        <w:t>treebank</w:t>
      </w:r>
      <w:proofErr w:type="spellEnd"/>
      <w:r w:rsidR="000C4540">
        <w:t xml:space="preserve"> se puede reconocer normalmente mediante la etiqueta </w:t>
      </w:r>
      <w:r w:rsidR="000C4540">
        <w:rPr>
          <w:i/>
        </w:rPr>
        <w:t xml:space="preserve">NPSUBJ_ELI </w:t>
      </w:r>
      <w:r w:rsidR="000C4540" w:rsidRPr="000C4540">
        <w:t>o</w:t>
      </w:r>
      <w:r w:rsidR="000C4540">
        <w:rPr>
          <w:i/>
        </w:rPr>
        <w:t xml:space="preserve"> </w:t>
      </w:r>
      <w:r w:rsidR="000C4540" w:rsidRPr="000C4540">
        <w:t>como se mues</w:t>
      </w:r>
      <w:r w:rsidR="000C4540">
        <w:t xml:space="preserve">tra en la figura, un </w:t>
      </w:r>
      <w:r w:rsidR="000C4540" w:rsidRPr="006B18BA">
        <w:rPr>
          <w:i/>
        </w:rPr>
        <w:t>NPSUBJ</w:t>
      </w:r>
      <w:r w:rsidR="000C4540">
        <w:t xml:space="preserve"> vací</w:t>
      </w:r>
      <w:r w:rsidR="000C4540" w:rsidRPr="000C4540">
        <w:t>o</w:t>
      </w:r>
      <w:r w:rsidR="000C4540">
        <w:rPr>
          <w:i/>
        </w:rPr>
        <w:t>.</w:t>
      </w:r>
    </w:p>
    <w:p w14:paraId="2A51E8A4" w14:textId="4C465A03" w:rsidR="00F83F9A" w:rsidRDefault="009F4817" w:rsidP="00C22EBF">
      <w:pPr>
        <w:pStyle w:val="Ttulo3"/>
      </w:pPr>
      <w:bookmarkStart w:id="759" w:name="_Ref485396160"/>
      <w:bookmarkStart w:id="760" w:name="_Toc486217773"/>
      <w:r>
        <w:t>Transformación de árboles de constituyentes</w:t>
      </w:r>
      <w:bookmarkEnd w:id="759"/>
      <w:bookmarkEnd w:id="760"/>
    </w:p>
    <w:p w14:paraId="2356B233" w14:textId="77777777" w:rsidR="00F43FB5" w:rsidRDefault="00A37192" w:rsidP="00A019DF">
      <w:pPr>
        <w:ind w:left="284"/>
      </w:pPr>
      <w:r>
        <w:t xml:space="preserve">En el proceso de transformación de cada uno de los árboles de constituyentes se ha decido dividirlo en dos partes, siempre y cuando la frase lo permita, lo que quiere decir que primero se aplicará el algoritmo para el sujeto con todos sus elementos y después en el predicado. Una vez que se ha realizado la transformación de ambas partes, se pasa a juntar ambos y terminar de establecer las relaciones pertinentes entre los elementos del sujeto que así lo requieran y el nodo raíz que compondrá el árbol de dependencias, es decir, el verbo principal de la oración. </w:t>
      </w:r>
    </w:p>
    <w:p w14:paraId="4FFF011A" w14:textId="77777777" w:rsidR="00A37192" w:rsidRDefault="00A37192" w:rsidP="00A019DF">
      <w:pPr>
        <w:ind w:left="284"/>
      </w:pPr>
    </w:p>
    <w:p w14:paraId="04DA3397" w14:textId="77777777" w:rsidR="00E273E6" w:rsidRDefault="00827EA8" w:rsidP="00A019DF">
      <w:pPr>
        <w:ind w:left="284"/>
      </w:pPr>
      <w:r>
        <w:t xml:space="preserve">Para cada una de las partes comentadas anteriormente, que componen un árbol, se aplica una función recursiva de recorrido en profundidad hasta llegar a los nodos terminales. </w:t>
      </w:r>
    </w:p>
    <w:p w14:paraId="41F9E5F9" w14:textId="77777777" w:rsidR="00E273E6" w:rsidRDefault="00E273E6" w:rsidP="00A019DF">
      <w:pPr>
        <w:ind w:left="284"/>
      </w:pPr>
    </w:p>
    <w:p w14:paraId="2AF84B30" w14:textId="77777777" w:rsidR="00E273E6" w:rsidRDefault="00827EA8" w:rsidP="00A019DF">
      <w:pPr>
        <w:ind w:left="284"/>
      </w:pPr>
      <w:r>
        <w:t>Cuando se llega a un elemento final</w:t>
      </w:r>
      <w:r w:rsidR="00E273E6">
        <w:t xml:space="preserve"> o terminal</w:t>
      </w:r>
      <w:r>
        <w:t xml:space="preserve"> del árbol se crea la relación de ese elemento, sin llegar a completarse pues aún no se sabe el nodo con el que se establecerá ésta.</w:t>
      </w:r>
      <w:r w:rsidR="00116D27">
        <w:t xml:space="preserve"> Este paso se hace para cada uno de los elementos de un subárbol, y a la vez que se crea la relación se</w:t>
      </w:r>
      <w:r w:rsidR="00A322DD">
        <w:t xml:space="preserve"> comprueba que ese elemento pueda ser un posible nodo raíz, en caso de ser así se marca ese nodo como tal. </w:t>
      </w:r>
    </w:p>
    <w:p w14:paraId="12694017" w14:textId="77777777" w:rsidR="00851C60" w:rsidRDefault="00851C60" w:rsidP="00A019DF"/>
    <w:p w14:paraId="6ACC690D" w14:textId="7D58DBFE" w:rsidR="00851C60" w:rsidRDefault="00851C60" w:rsidP="00A019DF">
      <w:pPr>
        <w:ind w:left="284"/>
      </w:pPr>
      <w:r>
        <w:t xml:space="preserve">Además, es necesario mantener un registro </w:t>
      </w:r>
      <w:r w:rsidR="009F1953">
        <w:t>de por</w:t>
      </w:r>
      <w:r>
        <w:t xml:space="preserve"> </w:t>
      </w:r>
      <w:del w:id="761" w:author="Rebeca de la Paz Gonzales" w:date="2017-06-25T16:47:00Z">
        <w:r w:rsidDel="00BD139F">
          <w:delText>donde</w:delText>
        </w:r>
      </w:del>
      <w:ins w:id="762" w:author="Rebeca de la Paz Gonzales" w:date="2017-06-25T16:47:00Z">
        <w:r w:rsidR="00BD139F">
          <w:t>dónde</w:t>
        </w:r>
      </w:ins>
      <w:r>
        <w:t xml:space="preserve"> se va pasando a medida que se recorre el árbol, este registro es lo que se llamará contexto y será la etiqueta asignada a las cláusulas que componen nuevo subárbol</w:t>
      </w:r>
      <w:r w:rsidR="009F1953">
        <w:t>. E</w:t>
      </w:r>
      <w:r>
        <w:t>ste contexto irá variando a medida que se avanza el recorrido del árbol, pero no se puede perder en ningún momento el registro de por dónde has pasado por lo que se guardará en una estructura de pila.</w:t>
      </w:r>
    </w:p>
    <w:p w14:paraId="3EE7087D" w14:textId="77777777" w:rsidR="00851C60" w:rsidRDefault="00851C60" w:rsidP="00A019DF"/>
    <w:p w14:paraId="403D8B7C" w14:textId="77777777" w:rsidR="00E273E6" w:rsidRDefault="00A322DD" w:rsidP="00A019DF">
      <w:pPr>
        <w:ind w:left="284"/>
      </w:pPr>
      <w:r>
        <w:t xml:space="preserve">Cuando se han recorrido todos los elementos de un subárbol se completan las relaciones con aquella que se ha marcado como </w:t>
      </w:r>
      <w:r w:rsidRPr="00FA086D">
        <w:rPr>
          <w:i/>
        </w:rPr>
        <w:t>“</w:t>
      </w:r>
      <w:proofErr w:type="spellStart"/>
      <w:r w:rsidRPr="00FA086D">
        <w:rPr>
          <w:i/>
        </w:rPr>
        <w:t>root</w:t>
      </w:r>
      <w:proofErr w:type="spellEnd"/>
      <w:r w:rsidRPr="00FA086D">
        <w:rPr>
          <w:i/>
        </w:rPr>
        <w:t>”</w:t>
      </w:r>
      <w:r w:rsidR="00851C60">
        <w:t xml:space="preserve">. Después de establecer la relación con </w:t>
      </w:r>
      <w:r w:rsidR="00FA086D">
        <w:t>e</w:t>
      </w:r>
      <w:r w:rsidR="00851C60">
        <w:t xml:space="preserve">l </w:t>
      </w:r>
      <w:r w:rsidR="00FA086D" w:rsidRPr="00FA086D">
        <w:rPr>
          <w:i/>
        </w:rPr>
        <w:t>“</w:t>
      </w:r>
      <w:proofErr w:type="spellStart"/>
      <w:r w:rsidR="00851C60" w:rsidRPr="00FA086D">
        <w:rPr>
          <w:i/>
        </w:rPr>
        <w:t>root</w:t>
      </w:r>
      <w:proofErr w:type="spellEnd"/>
      <w:r w:rsidR="00FA086D" w:rsidRPr="00FA086D">
        <w:rPr>
          <w:i/>
        </w:rPr>
        <w:t>”</w:t>
      </w:r>
      <w:r w:rsidR="00851C60">
        <w:t xml:space="preserve"> se puede pasar a completar la relación con la etiqueta de dependencia entre elementos, para ello hay que conocer el contexto en que se encuentra </w:t>
      </w:r>
      <w:commentRangeStart w:id="763"/>
      <w:r w:rsidR="00851C60">
        <w:t xml:space="preserve">pues dos categorías asociadas </w:t>
      </w:r>
      <w:commentRangeEnd w:id="763"/>
      <w:r w:rsidR="009F1953">
        <w:rPr>
          <w:rStyle w:val="Refdecomentario"/>
        </w:rPr>
        <w:commentReference w:id="763"/>
      </w:r>
      <w:r w:rsidR="00851C60">
        <w:t>a los elementos pueden tener una funcionalidad diferente dependiendo del contexto en el que se encuentren.</w:t>
      </w:r>
    </w:p>
    <w:p w14:paraId="1BA9917B" w14:textId="1635D5B5" w:rsidR="00435220" w:rsidRDefault="00377297" w:rsidP="00377297">
      <w:pPr>
        <w:ind w:left="284"/>
        <w:jc w:val="center"/>
      </w:pPr>
      <w:r>
        <w:rPr>
          <w:noProof/>
          <w:lang w:val="es-ES_tradnl" w:eastAsia="es-ES_tradnl"/>
        </w:rPr>
        <w:lastRenderedPageBreak/>
        <w:drawing>
          <wp:inline distT="0" distB="0" distL="0" distR="0" wp14:anchorId="1CA5CC86" wp14:editId="139D5796">
            <wp:extent cx="2196465" cy="1622425"/>
            <wp:effectExtent l="0" t="0" r="0" b="3175"/>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a:extLst>
                        <a:ext uri="{28A0092B-C50C-407E-A947-70E740481C1C}">
                          <a14:useLocalDpi xmlns:a14="http://schemas.microsoft.com/office/drawing/2010/main" val="0"/>
                        </a:ext>
                      </a:extLst>
                    </a:blip>
                    <a:srcRect l="16412" t="24310" r="56442" b="17545"/>
                    <a:stretch>
                      <a:fillRect/>
                    </a:stretch>
                  </pic:blipFill>
                  <pic:spPr bwMode="auto">
                    <a:xfrm>
                      <a:off x="0" y="0"/>
                      <a:ext cx="2196465" cy="1622425"/>
                    </a:xfrm>
                    <a:prstGeom prst="rect">
                      <a:avLst/>
                    </a:prstGeom>
                    <a:noFill/>
                    <a:ln>
                      <a:noFill/>
                    </a:ln>
                  </pic:spPr>
                </pic:pic>
              </a:graphicData>
            </a:graphic>
          </wp:inline>
        </w:drawing>
      </w:r>
    </w:p>
    <w:p w14:paraId="18FA012A" w14:textId="3F512AEA" w:rsidR="00435220" w:rsidRDefault="00435220" w:rsidP="004D2D3E">
      <w:pPr>
        <w:pStyle w:val="Epgrafe"/>
      </w:pPr>
      <w:bookmarkStart w:id="764" w:name="_Ref486213594"/>
      <w:bookmarkStart w:id="765" w:name="_Toc486220530"/>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16</w:t>
      </w:r>
      <w:r>
        <w:fldChar w:fldCharType="end"/>
      </w:r>
      <w:bookmarkEnd w:id="764"/>
      <w:r>
        <w:t>. Subárbol que se usará para reflejar el seguimiento del algoritmo.</w:t>
      </w:r>
      <w:bookmarkEnd w:id="765"/>
    </w:p>
    <w:p w14:paraId="4A0B7249" w14:textId="5AFA7229" w:rsidR="00A322DD" w:rsidRDefault="009F1953" w:rsidP="00A019DF">
      <w:pPr>
        <w:ind w:left="284"/>
      </w:pPr>
      <w:r>
        <w:t xml:space="preserve">En </w:t>
      </w:r>
      <w:r w:rsidR="00851C60">
        <w:t xml:space="preserve">la </w:t>
      </w:r>
      <w:ins w:id="766" w:author="Rebeca de la Paz Gonzales" w:date="2017-06-26T04:11:00Z">
        <w:r w:rsidR="0036530F" w:rsidRPr="0036530F">
          <w:rPr>
            <w:b/>
            <w:i/>
            <w:rPrChange w:id="767" w:author="Rebeca de la Paz Gonzales" w:date="2017-06-26T04:11:00Z">
              <w:rPr/>
            </w:rPrChange>
          </w:rPr>
          <w:fldChar w:fldCharType="begin"/>
        </w:r>
        <w:r w:rsidR="0036530F" w:rsidRPr="0036530F">
          <w:rPr>
            <w:b/>
            <w:i/>
            <w:rPrChange w:id="768" w:author="Rebeca de la Paz Gonzales" w:date="2017-06-26T04:11:00Z">
              <w:rPr/>
            </w:rPrChange>
          </w:rPr>
          <w:instrText xml:space="preserve"> REF _Ref486213594 \h </w:instrText>
        </w:r>
      </w:ins>
      <w:r w:rsidR="0036530F" w:rsidRPr="0036530F">
        <w:rPr>
          <w:b/>
          <w:i/>
          <w:rPrChange w:id="769" w:author="Rebeca de la Paz Gonzales" w:date="2017-06-26T04:11:00Z">
            <w:rPr>
              <w:i/>
            </w:rPr>
          </w:rPrChange>
        </w:rPr>
        <w:instrText xml:space="preserve"> \* MERGEFORMAT </w:instrText>
      </w:r>
      <w:r w:rsidR="0036530F" w:rsidRPr="0036530F">
        <w:rPr>
          <w:b/>
          <w:i/>
          <w:rPrChange w:id="770" w:author="Rebeca de la Paz Gonzales" w:date="2017-06-26T04:11:00Z">
            <w:rPr>
              <w:b/>
              <w:i/>
            </w:rPr>
          </w:rPrChange>
        </w:rPr>
      </w:r>
      <w:r w:rsidR="0036530F" w:rsidRPr="0036530F">
        <w:rPr>
          <w:b/>
          <w:i/>
          <w:rPrChange w:id="771" w:author="Rebeca de la Paz Gonzales" w:date="2017-06-26T04:11:00Z">
            <w:rPr/>
          </w:rPrChange>
        </w:rPr>
        <w:fldChar w:fldCharType="separate"/>
      </w:r>
      <w:ins w:id="772" w:author="Rebeca de la Paz Gonzales" w:date="2017-06-26T04:11:00Z">
        <w:r w:rsidR="0036530F" w:rsidRPr="0036530F">
          <w:rPr>
            <w:b/>
            <w:i/>
            <w:rPrChange w:id="773" w:author="Rebeca de la Paz Gonzales" w:date="2017-06-26T04:11:00Z">
              <w:rPr/>
            </w:rPrChange>
          </w:rPr>
          <w:t xml:space="preserve">Figura </w:t>
        </w:r>
        <w:r w:rsidR="0036530F" w:rsidRPr="0036530F">
          <w:rPr>
            <w:b/>
            <w:i/>
            <w:noProof/>
            <w:rPrChange w:id="774" w:author="Rebeca de la Paz Gonzales" w:date="2017-06-26T04:11:00Z">
              <w:rPr>
                <w:noProof/>
              </w:rPr>
            </w:rPrChange>
          </w:rPr>
          <w:t>16</w:t>
        </w:r>
        <w:r w:rsidR="0036530F" w:rsidRPr="0036530F">
          <w:rPr>
            <w:b/>
            <w:i/>
            <w:rPrChange w:id="775" w:author="Rebeca de la Paz Gonzales" w:date="2017-06-26T04:11:00Z">
              <w:rPr/>
            </w:rPrChange>
          </w:rPr>
          <w:fldChar w:fldCharType="end"/>
        </w:r>
        <w:r w:rsidR="0036530F">
          <w:t xml:space="preserve"> </w:t>
        </w:r>
      </w:ins>
      <w:del w:id="776" w:author="Rebeca de la Paz Gonzales" w:date="2017-06-26T04:10:00Z">
        <w:r w:rsidR="00851C60" w:rsidRPr="00851C60" w:rsidDel="0036530F">
          <w:rPr>
            <w:b/>
            <w:i/>
          </w:rPr>
          <w:fldChar w:fldCharType="begin"/>
        </w:r>
        <w:r w:rsidR="00851C60" w:rsidRPr="00851C60" w:rsidDel="0036530F">
          <w:rPr>
            <w:b/>
            <w:i/>
          </w:rPr>
          <w:delInstrText xml:space="preserve"> </w:delInstrText>
        </w:r>
        <w:r w:rsidR="00100D20" w:rsidDel="0036530F">
          <w:rPr>
            <w:b/>
            <w:i/>
          </w:rPr>
          <w:delInstrText>REF</w:delInstrText>
        </w:r>
        <w:r w:rsidR="00851C60" w:rsidRPr="00851C60" w:rsidDel="0036530F">
          <w:rPr>
            <w:b/>
            <w:i/>
          </w:rPr>
          <w:delInstrText xml:space="preserve"> _Ref485168832 \h  \* MERGEFORMAT </w:delInstrText>
        </w:r>
        <w:r w:rsidR="00851C60" w:rsidRPr="00851C60" w:rsidDel="0036530F">
          <w:rPr>
            <w:b/>
            <w:i/>
          </w:rPr>
        </w:r>
        <w:r w:rsidR="00851C60" w:rsidRPr="00851C60" w:rsidDel="0036530F">
          <w:rPr>
            <w:b/>
            <w:i/>
          </w:rPr>
          <w:fldChar w:fldCharType="separate"/>
        </w:r>
      </w:del>
      <w:del w:id="777" w:author="Rebeca de la Paz Gonzales" w:date="2017-06-25T16:48:00Z">
        <w:r w:rsidR="003F0DEB" w:rsidRPr="003F0DEB" w:rsidDel="00BD139F">
          <w:rPr>
            <w:b/>
            <w:i/>
          </w:rPr>
          <w:delText xml:space="preserve">Figura </w:delText>
        </w:r>
        <w:r w:rsidR="003F0DEB" w:rsidRPr="003F0DEB" w:rsidDel="00BD139F">
          <w:rPr>
            <w:b/>
            <w:i/>
            <w:noProof/>
          </w:rPr>
          <w:delText>11</w:delText>
        </w:r>
      </w:del>
      <w:del w:id="778" w:author="Rebeca de la Paz Gonzales" w:date="2017-06-26T04:10:00Z">
        <w:r w:rsidR="00851C60" w:rsidRPr="00851C60" w:rsidDel="0036530F">
          <w:rPr>
            <w:b/>
            <w:i/>
          </w:rPr>
          <w:fldChar w:fldCharType="end"/>
        </w:r>
        <w:r w:rsidDel="0036530F">
          <w:rPr>
            <w:b/>
            <w:i/>
          </w:rPr>
          <w:delText xml:space="preserve"> </w:delText>
        </w:r>
      </w:del>
      <w:r w:rsidRPr="00F26EFE">
        <w:t>se</w:t>
      </w:r>
      <w:r>
        <w:t xml:space="preserve"> muestra un esquema de cómo se aplica el algoritmo al ejemplo que venimos manejando en este </w:t>
      </w:r>
      <w:commentRangeStart w:id="779"/>
      <w:r>
        <w:t>apartado</w:t>
      </w:r>
      <w:commentRangeEnd w:id="779"/>
      <w:r w:rsidR="00880838">
        <w:rPr>
          <w:rStyle w:val="Refdecomentario"/>
        </w:rPr>
        <w:commentReference w:id="779"/>
      </w:r>
      <w:r>
        <w:t>.</w:t>
      </w:r>
      <w:del w:id="780" w:author="Rebeca de la Paz Gonzales" w:date="2017-06-25T16:48:00Z">
        <w:r w:rsidDel="00BD139F">
          <w:delText xml:space="preserve"> .</w:delText>
        </w:r>
      </w:del>
    </w:p>
    <w:p w14:paraId="342C460B" w14:textId="77777777" w:rsidR="00F26EFE" w:rsidRDefault="00F26EFE" w:rsidP="00A019DF">
      <w:pPr>
        <w:ind w:left="284"/>
        <w:rPr>
          <w:b/>
          <w:i/>
        </w:rPr>
      </w:pPr>
    </w:p>
    <w:p w14:paraId="2187E093" w14:textId="77777777" w:rsidR="00A322DD" w:rsidRDefault="00B32A16" w:rsidP="00A019DF">
      <w:pPr>
        <w:ind w:left="284"/>
      </w:pPr>
      <w:r>
        <w:rPr>
          <w:noProof/>
          <w:lang w:val="es-ES_tradnl" w:eastAsia="es-ES_tradnl"/>
        </w:rPr>
        <mc:AlternateContent>
          <mc:Choice Requires="wpg">
            <w:drawing>
              <wp:inline distT="0" distB="0" distL="0" distR="0" wp14:anchorId="1CB6923B" wp14:editId="23149942">
                <wp:extent cx="5116195" cy="3867150"/>
                <wp:effectExtent l="0" t="0" r="14605" b="19050"/>
                <wp:docPr id="6"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6195" cy="3867150"/>
                          <a:chOff x="2503" y="1480"/>
                          <a:chExt cx="8057" cy="6090"/>
                        </a:xfrm>
                      </wpg:grpSpPr>
                      <wps:wsp>
                        <wps:cNvPr id="7" name="Text Box 20"/>
                        <wps:cNvSpPr txBox="1">
                          <a:spLocks noChangeArrowheads="1"/>
                        </wps:cNvSpPr>
                        <wps:spPr bwMode="auto">
                          <a:xfrm>
                            <a:off x="2503" y="1480"/>
                            <a:ext cx="8057" cy="609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D1B9F2D" w14:textId="77777777" w:rsidR="003F230A" w:rsidRPr="00784F17" w:rsidRDefault="003F230A" w:rsidP="00784F17">
                              <w:pPr>
                                <w:ind w:left="708"/>
                                <w:rPr>
                                  <w:rFonts w:ascii="Courier New" w:hAnsi="Courier New" w:cs="Courier New"/>
                                  <w:b/>
                                  <w:sz w:val="20"/>
                                  <w:szCs w:val="20"/>
                                </w:rPr>
                              </w:pPr>
                              <w:r w:rsidRPr="00784F17">
                                <w:rPr>
                                  <w:rFonts w:ascii="Courier New" w:hAnsi="Courier New" w:cs="Courier New"/>
                                  <w:b/>
                                  <w:sz w:val="20"/>
                                  <w:szCs w:val="20"/>
                                </w:rPr>
                                <w:t>NPOBJ1</w:t>
                              </w:r>
                            </w:p>
                            <w:p w14:paraId="17B65678" w14:textId="77777777" w:rsidR="003F230A" w:rsidRPr="00D07786" w:rsidRDefault="003F230A" w:rsidP="00784F17">
                              <w:pPr>
                                <w:ind w:left="708"/>
                                <w:rPr>
                                  <w:rFonts w:ascii="DFKai-SB" w:eastAsia="DFKai-SB" w:hAnsi="DFKai-SB" w:cs="Courier New"/>
                                  <w:color w:val="1F4E79"/>
                                  <w:sz w:val="20"/>
                                  <w:szCs w:val="20"/>
                                </w:rPr>
                              </w:pPr>
                              <w:r w:rsidRPr="00D07786">
                                <w:rPr>
                                  <w:rFonts w:ascii="Courier New" w:hAnsi="Courier New" w:cs="Courier New"/>
                                  <w:b/>
                                  <w:color w:val="1F4E79"/>
                                  <w:sz w:val="20"/>
                                  <w:szCs w:val="20"/>
                                </w:rPr>
                                <w:t xml:space="preserve">    </w:t>
                              </w:r>
                              <w:r w:rsidRPr="00D07786">
                                <w:rPr>
                                  <w:rFonts w:ascii="DFKai-SB" w:eastAsia="DFKai-SB" w:hAnsi="DFKai-SB" w:cs="Courier New"/>
                                  <w:color w:val="1F4E79"/>
                                  <w:sz w:val="20"/>
                                  <w:szCs w:val="20"/>
                                </w:rPr>
                                <w:t xml:space="preserve">PILA-CONTEXTO: </w:t>
                              </w:r>
                              <w:r w:rsidRPr="00D07786">
                                <w:rPr>
                                  <w:rFonts w:ascii="DFKai-SB" w:eastAsia="DFKai-SB" w:hAnsi="DFKai-SB" w:cs="Courier New"/>
                                  <w:b/>
                                  <w:color w:val="1F4E79"/>
                                  <w:sz w:val="20"/>
                                  <w:szCs w:val="20"/>
                                </w:rPr>
                                <w:t>NPOBJ1</w:t>
                              </w:r>
                            </w:p>
                            <w:p w14:paraId="491FFA42" w14:textId="77777777" w:rsidR="003F230A" w:rsidRPr="00784F17" w:rsidRDefault="003F230A" w:rsidP="00784F17">
                              <w:pPr>
                                <w:ind w:left="708"/>
                                <w:rPr>
                                  <w:rFonts w:ascii="Courier New" w:hAnsi="Courier New" w:cs="Courier New"/>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un</w:t>
                              </w:r>
                              <w:r w:rsidRPr="00784F17">
                                <w:rPr>
                                  <w:rFonts w:ascii="Courier New" w:hAnsi="Courier New" w:cs="Courier New"/>
                                  <w:sz w:val="20"/>
                                  <w:szCs w:val="20"/>
                                </w:rPr>
                                <w:t xml:space="preserve">: no es </w:t>
                              </w:r>
                              <w:proofErr w:type="spellStart"/>
                              <w:r w:rsidRPr="00784F17">
                                <w:rPr>
                                  <w:rFonts w:ascii="Courier New" w:hAnsi="Courier New" w:cs="Courier New"/>
                                  <w:sz w:val="20"/>
                                  <w:szCs w:val="20"/>
                                </w:rPr>
                                <w:t>root</w:t>
                              </w:r>
                              <w:proofErr w:type="spellEnd"/>
                            </w:p>
                            <w:p w14:paraId="6AD08672" w14:textId="77777777" w:rsidR="003F230A" w:rsidRPr="00784F17" w:rsidRDefault="003F230A" w:rsidP="00784F17">
                              <w:pPr>
                                <w:ind w:left="708"/>
                                <w:rPr>
                                  <w:rFonts w:ascii="Courier New" w:hAnsi="Courier New" w:cs="Courier New"/>
                                  <w:b/>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ADJP</w:t>
                              </w:r>
                            </w:p>
                            <w:p w14:paraId="5CC2C6C3" w14:textId="77777777" w:rsidR="003F230A" w:rsidRPr="00784F17" w:rsidRDefault="003F230A" w:rsidP="00784F17">
                              <w:pPr>
                                <w:ind w:left="708"/>
                                <w:rPr>
                                  <w:rFonts w:ascii="Courier New" w:hAnsi="Courier New" w:cs="Courier New"/>
                                  <w:sz w:val="20"/>
                                  <w:szCs w:val="20"/>
                                </w:rPr>
                              </w:pPr>
                              <w:r w:rsidRPr="00784F17">
                                <w:rPr>
                                  <w:rFonts w:ascii="Courier New" w:hAnsi="Courier New" w:cs="Courier New"/>
                                  <w:b/>
                                  <w:sz w:val="20"/>
                                  <w:szCs w:val="20"/>
                                </w:rPr>
                                <w:tab/>
                                <w:t xml:space="preserve">  </w:t>
                              </w:r>
                              <w:r w:rsidRPr="00D07786">
                                <w:rPr>
                                  <w:rFonts w:ascii="DFKai-SB" w:eastAsia="DFKai-SB" w:hAnsi="DFKai-SB" w:cs="Courier New"/>
                                  <w:color w:val="1F4E79"/>
                                  <w:sz w:val="20"/>
                                  <w:szCs w:val="20"/>
                                </w:rPr>
                                <w:t xml:space="preserve">PILA-CONTEXTO: </w:t>
                              </w:r>
                              <w:r w:rsidRPr="00D07786">
                                <w:rPr>
                                  <w:rFonts w:ascii="DFKai-SB" w:eastAsia="DFKai-SB" w:hAnsi="DFKai-SB" w:cs="Courier New"/>
                                  <w:b/>
                                  <w:color w:val="1F4E79"/>
                                  <w:sz w:val="20"/>
                                  <w:szCs w:val="20"/>
                                </w:rPr>
                                <w:t>NPOBJ1</w:t>
                              </w:r>
                              <w:r w:rsidRPr="00D07786">
                                <w:rPr>
                                  <w:rFonts w:ascii="DFKai-SB" w:eastAsia="DFKai-SB" w:hAnsi="DFKai-SB" w:cs="Courier New"/>
                                  <w:color w:val="1F4E79"/>
                                  <w:sz w:val="20"/>
                                  <w:szCs w:val="20"/>
                                </w:rPr>
                                <w:t xml:space="preserve">, </w:t>
                              </w:r>
                              <w:r w:rsidRPr="00D07786">
                                <w:rPr>
                                  <w:rFonts w:ascii="DFKai-SB" w:eastAsia="DFKai-SB" w:hAnsi="DFKai-SB" w:cs="Courier New"/>
                                  <w:b/>
                                  <w:color w:val="1F4E79"/>
                                  <w:sz w:val="20"/>
                                  <w:szCs w:val="20"/>
                                </w:rPr>
                                <w:t>ADJP</w:t>
                              </w:r>
                            </w:p>
                            <w:p w14:paraId="375010B7" w14:textId="77777777" w:rsidR="003F230A" w:rsidRPr="00784F17" w:rsidRDefault="003F230A" w:rsidP="00784F17">
                              <w:pPr>
                                <w:ind w:left="708"/>
                                <w:rPr>
                                  <w:rFonts w:ascii="Courier New" w:hAnsi="Courier New" w:cs="Courier New"/>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gran</w:t>
                              </w:r>
                              <w:r w:rsidRPr="00784F17">
                                <w:rPr>
                                  <w:rFonts w:ascii="Courier New" w:hAnsi="Courier New" w:cs="Courier New"/>
                                  <w:sz w:val="20"/>
                                  <w:szCs w:val="20"/>
                                </w:rPr>
                                <w:t xml:space="preserve">: es </w:t>
                              </w:r>
                              <w:proofErr w:type="spellStart"/>
                              <w:r w:rsidRPr="00784F17">
                                <w:rPr>
                                  <w:rFonts w:ascii="Courier New" w:hAnsi="Courier New" w:cs="Courier New"/>
                                  <w:sz w:val="20"/>
                                  <w:szCs w:val="20"/>
                                </w:rPr>
                                <w:t>root</w:t>
                              </w:r>
                              <w:proofErr w:type="spellEnd"/>
                              <w:r w:rsidRPr="00784F17">
                                <w:rPr>
                                  <w:rFonts w:ascii="Courier New" w:hAnsi="Courier New" w:cs="Courier New"/>
                                  <w:sz w:val="20"/>
                                  <w:szCs w:val="20"/>
                                </w:rPr>
                                <w:t xml:space="preserve"> del árbol cuyo padre es ADJP</w:t>
                              </w:r>
                            </w:p>
                            <w:p w14:paraId="159E0936" w14:textId="77777777" w:rsidR="003F230A" w:rsidRPr="00784F17" w:rsidRDefault="003F230A" w:rsidP="00784F17">
                              <w:pPr>
                                <w:ind w:left="708"/>
                                <w:rPr>
                                  <w:rFonts w:ascii="Courier New" w:hAnsi="Courier New" w:cs="Courier New"/>
                                  <w:sz w:val="20"/>
                                  <w:szCs w:val="20"/>
                                  <w:u w:val="single"/>
                                </w:rPr>
                              </w:pPr>
                              <w:r w:rsidRPr="00784F17">
                                <w:rPr>
                                  <w:rFonts w:ascii="Courier New" w:hAnsi="Courier New" w:cs="Courier New"/>
                                  <w:sz w:val="20"/>
                                  <w:szCs w:val="20"/>
                                </w:rPr>
                                <w:t xml:space="preserve">     - completar árbol </w:t>
                              </w:r>
                              <w:r w:rsidRPr="00784F17">
                                <w:rPr>
                                  <w:rFonts w:ascii="Courier New" w:hAnsi="Courier New" w:cs="Courier New"/>
                                  <w:b/>
                                  <w:sz w:val="20"/>
                                  <w:szCs w:val="20"/>
                                </w:rPr>
                                <w:t xml:space="preserve">ADJP </w:t>
                              </w:r>
                              <w:r w:rsidRPr="00784F17">
                                <w:rPr>
                                  <w:rFonts w:ascii="Courier New" w:hAnsi="Courier New" w:cs="Courier New"/>
                                  <w:sz w:val="20"/>
                                  <w:szCs w:val="20"/>
                                </w:rPr>
                                <w:t xml:space="preserve">con el </w:t>
                              </w:r>
                              <w:proofErr w:type="spellStart"/>
                              <w:r w:rsidRPr="00784F17">
                                <w:rPr>
                                  <w:rFonts w:ascii="Courier New" w:hAnsi="Courier New" w:cs="Courier New"/>
                                  <w:sz w:val="20"/>
                                  <w:szCs w:val="20"/>
                                </w:rPr>
                                <w:t>root</w:t>
                              </w:r>
                              <w:proofErr w:type="spellEnd"/>
                              <w:r w:rsidRPr="00784F17">
                                <w:rPr>
                                  <w:rFonts w:ascii="Courier New" w:hAnsi="Courier New" w:cs="Courier New"/>
                                  <w:sz w:val="20"/>
                                  <w:szCs w:val="20"/>
                                </w:rPr>
                                <w:t xml:space="preserve">: </w:t>
                              </w:r>
                              <w:r w:rsidRPr="00784F17">
                                <w:rPr>
                                  <w:rFonts w:ascii="Courier New" w:hAnsi="Courier New" w:cs="Courier New"/>
                                  <w:sz w:val="20"/>
                                  <w:szCs w:val="20"/>
                                  <w:u w:val="single"/>
                                </w:rPr>
                                <w:t>gran</w:t>
                              </w:r>
                            </w:p>
                            <w:p w14:paraId="6AD41017" w14:textId="77777777" w:rsidR="003F230A" w:rsidRPr="00784F17" w:rsidRDefault="003F230A" w:rsidP="00784F17">
                              <w:pPr>
                                <w:ind w:left="708"/>
                                <w:rPr>
                                  <w:rFonts w:ascii="Courier New" w:hAnsi="Courier New" w:cs="Courier New"/>
                                  <w:b/>
                                  <w:sz w:val="20"/>
                                  <w:szCs w:val="20"/>
                                </w:rPr>
                              </w:pPr>
                              <w:r w:rsidRPr="00784F17">
                                <w:rPr>
                                  <w:rFonts w:ascii="Courier New" w:hAnsi="Courier New" w:cs="Courier New"/>
                                  <w:sz w:val="20"/>
                                  <w:szCs w:val="20"/>
                                </w:rPr>
                                <w:t xml:space="preserve">     - </w:t>
                              </w:r>
                              <w:proofErr w:type="spellStart"/>
                              <w:r w:rsidRPr="00784F17">
                                <w:rPr>
                                  <w:rFonts w:ascii="Courier New" w:hAnsi="Courier New" w:cs="Courier New"/>
                                  <w:sz w:val="20"/>
                                  <w:szCs w:val="20"/>
                                </w:rPr>
                                <w:t>desapilar</w:t>
                              </w:r>
                              <w:proofErr w:type="spellEnd"/>
                              <w:r w:rsidRPr="00784F17">
                                <w:rPr>
                                  <w:rFonts w:ascii="Courier New" w:hAnsi="Courier New" w:cs="Courier New"/>
                                  <w:sz w:val="20"/>
                                  <w:szCs w:val="20"/>
                                </w:rPr>
                                <w:t xml:space="preserve"> contexto </w:t>
                              </w:r>
                              <w:r w:rsidRPr="00784F17">
                                <w:rPr>
                                  <w:rFonts w:ascii="Courier New" w:hAnsi="Courier New" w:cs="Courier New"/>
                                  <w:b/>
                                  <w:sz w:val="20"/>
                                  <w:szCs w:val="20"/>
                                </w:rPr>
                                <w:t>ADJP</w:t>
                              </w:r>
                            </w:p>
                            <w:p w14:paraId="647A3A64" w14:textId="77777777" w:rsidR="003F230A" w:rsidRPr="00D07786" w:rsidRDefault="003F230A" w:rsidP="00784F17">
                              <w:pPr>
                                <w:ind w:left="708"/>
                                <w:rPr>
                                  <w:rFonts w:ascii="Courier New" w:hAnsi="Courier New" w:cs="Courier New"/>
                                  <w:b/>
                                  <w:color w:val="1F4E79"/>
                                  <w:sz w:val="20"/>
                                  <w:szCs w:val="20"/>
                                </w:rPr>
                              </w:pPr>
                              <w:r w:rsidRPr="00D07786">
                                <w:rPr>
                                  <w:rFonts w:ascii="Courier New" w:hAnsi="Courier New" w:cs="Courier New"/>
                                  <w:color w:val="1F4E79"/>
                                  <w:sz w:val="20"/>
                                  <w:szCs w:val="20"/>
                                </w:rPr>
                                <w:t xml:space="preserve">     - </w:t>
                              </w:r>
                              <w:r w:rsidRPr="00D07786">
                                <w:rPr>
                                  <w:rFonts w:ascii="DFKai-SB" w:eastAsia="DFKai-SB" w:hAnsi="DFKai-SB" w:cs="Courier New"/>
                                  <w:color w:val="1F4E79"/>
                                  <w:sz w:val="20"/>
                                  <w:szCs w:val="20"/>
                                </w:rPr>
                                <w:t xml:space="preserve">PILA-CONTEXTO: </w:t>
                              </w:r>
                              <w:r w:rsidRPr="00D07786">
                                <w:rPr>
                                  <w:rFonts w:ascii="DFKai-SB" w:eastAsia="DFKai-SB" w:hAnsi="DFKai-SB" w:cs="Courier New"/>
                                  <w:b/>
                                  <w:color w:val="1F4E79"/>
                                  <w:sz w:val="20"/>
                                  <w:szCs w:val="20"/>
                                </w:rPr>
                                <w:t>NPOBJ1</w:t>
                              </w:r>
                            </w:p>
                            <w:p w14:paraId="401EE7DE" w14:textId="77777777" w:rsidR="003F230A" w:rsidRPr="00784F17" w:rsidRDefault="003F230A" w:rsidP="00784F17">
                              <w:pPr>
                                <w:ind w:left="708"/>
                                <w:rPr>
                                  <w:rFonts w:ascii="Courier New" w:hAnsi="Courier New" w:cs="Courier New"/>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arsenal</w:t>
                              </w:r>
                              <w:r w:rsidRPr="00784F17">
                                <w:rPr>
                                  <w:rFonts w:ascii="Courier New" w:hAnsi="Courier New" w:cs="Courier New"/>
                                  <w:sz w:val="20"/>
                                  <w:szCs w:val="20"/>
                                </w:rPr>
                                <w:t xml:space="preserve">: es </w:t>
                              </w:r>
                              <w:proofErr w:type="spellStart"/>
                              <w:r w:rsidRPr="00784F17">
                                <w:rPr>
                                  <w:rFonts w:ascii="Courier New" w:hAnsi="Courier New" w:cs="Courier New"/>
                                  <w:sz w:val="20"/>
                                  <w:szCs w:val="20"/>
                                </w:rPr>
                                <w:t>root</w:t>
                              </w:r>
                              <w:proofErr w:type="spellEnd"/>
                              <w:r w:rsidRPr="00784F17">
                                <w:rPr>
                                  <w:rFonts w:ascii="Courier New" w:hAnsi="Courier New" w:cs="Courier New"/>
                                  <w:sz w:val="20"/>
                                  <w:szCs w:val="20"/>
                                </w:rPr>
                                <w:t xml:space="preserve"> del árbol cuyo padre es NPOBJ1</w:t>
                              </w:r>
                            </w:p>
                            <w:p w14:paraId="7CB20BCF" w14:textId="77777777" w:rsidR="003F230A" w:rsidRPr="00784F17" w:rsidRDefault="003F230A" w:rsidP="00784F17">
                              <w:pPr>
                                <w:ind w:left="708"/>
                                <w:rPr>
                                  <w:rFonts w:ascii="Courier New" w:hAnsi="Courier New" w:cs="Courier New"/>
                                  <w:b/>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PP_DE</w:t>
                              </w:r>
                            </w:p>
                            <w:p w14:paraId="557BEE12" w14:textId="77777777" w:rsidR="003F230A" w:rsidRPr="00D07786" w:rsidRDefault="003F230A" w:rsidP="00784F17">
                              <w:pPr>
                                <w:ind w:left="708"/>
                                <w:rPr>
                                  <w:rFonts w:ascii="DFKai-SB" w:eastAsia="DFKai-SB" w:hAnsi="DFKai-SB" w:cs="Courier New"/>
                                  <w:color w:val="1F4E79"/>
                                  <w:sz w:val="20"/>
                                  <w:szCs w:val="20"/>
                                </w:rPr>
                              </w:pPr>
                              <w:r w:rsidRPr="00784F17">
                                <w:rPr>
                                  <w:rFonts w:ascii="Courier New" w:hAnsi="Courier New" w:cs="Courier New"/>
                                  <w:b/>
                                  <w:sz w:val="20"/>
                                  <w:szCs w:val="20"/>
                                </w:rPr>
                                <w:t xml:space="preserve">  </w:t>
                              </w:r>
                              <w:r w:rsidRPr="00784F17">
                                <w:rPr>
                                  <w:rFonts w:ascii="Courier New" w:hAnsi="Courier New" w:cs="Courier New"/>
                                  <w:b/>
                                  <w:sz w:val="20"/>
                                  <w:szCs w:val="20"/>
                                </w:rPr>
                                <w:tab/>
                                <w:t xml:space="preserve">  </w:t>
                              </w:r>
                              <w:r w:rsidRPr="00D07786">
                                <w:rPr>
                                  <w:rFonts w:ascii="DFKai-SB" w:eastAsia="DFKai-SB" w:hAnsi="DFKai-SB" w:cs="Courier New"/>
                                  <w:color w:val="1F4E79"/>
                                  <w:sz w:val="20"/>
                                  <w:szCs w:val="20"/>
                                </w:rPr>
                                <w:t xml:space="preserve">PILA-CONTEXTO: </w:t>
                              </w:r>
                              <w:r w:rsidRPr="00D07786">
                                <w:rPr>
                                  <w:rFonts w:ascii="DFKai-SB" w:eastAsia="DFKai-SB" w:hAnsi="DFKai-SB" w:cs="Courier New"/>
                                  <w:b/>
                                  <w:color w:val="1F4E79"/>
                                  <w:sz w:val="20"/>
                                  <w:szCs w:val="20"/>
                                </w:rPr>
                                <w:t>NPOBJ1, PP_DE</w:t>
                              </w:r>
                            </w:p>
                            <w:p w14:paraId="0E691BB5" w14:textId="77777777" w:rsidR="003F230A" w:rsidRPr="00784F17" w:rsidRDefault="003F230A" w:rsidP="00784F17">
                              <w:pPr>
                                <w:ind w:left="708"/>
                                <w:rPr>
                                  <w:rFonts w:ascii="Courier New" w:hAnsi="Courier New" w:cs="Courier New"/>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de</w:t>
                              </w:r>
                              <w:r w:rsidRPr="00784F17">
                                <w:rPr>
                                  <w:rFonts w:ascii="Courier New" w:hAnsi="Courier New" w:cs="Courier New"/>
                                  <w:sz w:val="20"/>
                                  <w:szCs w:val="20"/>
                                </w:rPr>
                                <w:t xml:space="preserve">: no es </w:t>
                              </w:r>
                              <w:proofErr w:type="spellStart"/>
                              <w:r w:rsidRPr="00784F17">
                                <w:rPr>
                                  <w:rFonts w:ascii="Courier New" w:hAnsi="Courier New" w:cs="Courier New"/>
                                  <w:sz w:val="20"/>
                                  <w:szCs w:val="20"/>
                                </w:rPr>
                                <w:t>root</w:t>
                              </w:r>
                              <w:proofErr w:type="spellEnd"/>
                            </w:p>
                            <w:p w14:paraId="7158A932" w14:textId="77777777" w:rsidR="003F230A" w:rsidRPr="00784F17" w:rsidRDefault="003F230A" w:rsidP="00784F17">
                              <w:pPr>
                                <w:ind w:left="708"/>
                                <w:rPr>
                                  <w:rFonts w:ascii="Courier New" w:hAnsi="Courier New" w:cs="Courier New"/>
                                  <w:b/>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NP</w:t>
                              </w:r>
                            </w:p>
                            <w:p w14:paraId="715FD713" w14:textId="77777777" w:rsidR="003F230A" w:rsidRPr="00D07786" w:rsidRDefault="003F230A" w:rsidP="00784F17">
                              <w:pPr>
                                <w:ind w:left="708"/>
                                <w:rPr>
                                  <w:rFonts w:ascii="DFKai-SB" w:eastAsia="DFKai-SB" w:hAnsi="DFKai-SB" w:cs="Courier New"/>
                                  <w:b/>
                                  <w:color w:val="1F4E79"/>
                                  <w:sz w:val="20"/>
                                  <w:szCs w:val="20"/>
                                </w:rPr>
                              </w:pPr>
                              <w:r w:rsidRPr="00784F17">
                                <w:rPr>
                                  <w:rFonts w:ascii="Courier New" w:hAnsi="Courier New" w:cs="Courier New"/>
                                  <w:b/>
                                  <w:sz w:val="20"/>
                                  <w:szCs w:val="20"/>
                                </w:rPr>
                                <w:tab/>
                                <w:t xml:space="preserve">  </w:t>
                              </w:r>
                              <w:r w:rsidRPr="00784F17">
                                <w:rPr>
                                  <w:rFonts w:ascii="Courier New" w:hAnsi="Courier New" w:cs="Courier New"/>
                                  <w:b/>
                                  <w:sz w:val="20"/>
                                  <w:szCs w:val="20"/>
                                </w:rPr>
                                <w:tab/>
                              </w:r>
                              <w:r w:rsidRPr="00D07786">
                                <w:rPr>
                                  <w:rFonts w:ascii="DFKai-SB" w:eastAsia="DFKai-SB" w:hAnsi="DFKai-SB" w:cs="Courier New"/>
                                  <w:color w:val="1F4E79"/>
                                  <w:sz w:val="20"/>
                                  <w:szCs w:val="20"/>
                                </w:rPr>
                                <w:t xml:space="preserve">PILA-CONTEXTO: </w:t>
                              </w:r>
                              <w:r w:rsidRPr="00D07786">
                                <w:rPr>
                                  <w:rFonts w:ascii="DFKai-SB" w:eastAsia="DFKai-SB" w:hAnsi="DFKai-SB" w:cs="Courier New"/>
                                  <w:b/>
                                  <w:color w:val="1F4E79"/>
                                  <w:sz w:val="20"/>
                                  <w:szCs w:val="20"/>
                                </w:rPr>
                                <w:t>NPOBJ1, PP_DE, NP</w:t>
                              </w:r>
                            </w:p>
                            <w:p w14:paraId="04CAF41C" w14:textId="77777777" w:rsidR="003F230A" w:rsidRPr="00784F17" w:rsidRDefault="003F230A" w:rsidP="00784F17">
                              <w:pPr>
                                <w:ind w:left="708"/>
                                <w:rPr>
                                  <w:rFonts w:ascii="Courier New" w:hAnsi="Courier New" w:cs="Courier New"/>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ETA</w:t>
                              </w:r>
                              <w:r w:rsidRPr="00784F17">
                                <w:rPr>
                                  <w:rFonts w:ascii="Courier New" w:hAnsi="Courier New" w:cs="Courier New"/>
                                  <w:sz w:val="20"/>
                                  <w:szCs w:val="20"/>
                                </w:rPr>
                                <w:t xml:space="preserve">: es </w:t>
                              </w:r>
                              <w:proofErr w:type="spellStart"/>
                              <w:r w:rsidRPr="00784F17">
                                <w:rPr>
                                  <w:rFonts w:ascii="Courier New" w:hAnsi="Courier New" w:cs="Courier New"/>
                                  <w:sz w:val="20"/>
                                  <w:szCs w:val="20"/>
                                </w:rPr>
                                <w:t>root</w:t>
                              </w:r>
                              <w:proofErr w:type="spellEnd"/>
                              <w:r w:rsidRPr="00784F17">
                                <w:rPr>
                                  <w:rFonts w:ascii="Courier New" w:hAnsi="Courier New" w:cs="Courier New"/>
                                  <w:sz w:val="20"/>
                                  <w:szCs w:val="20"/>
                                </w:rPr>
                                <w:t xml:space="preserve"> del árbol cuyo padre es NP</w:t>
                              </w:r>
                            </w:p>
                            <w:p w14:paraId="7903818D" w14:textId="77777777" w:rsidR="003F230A" w:rsidRPr="00784F17" w:rsidRDefault="003F230A" w:rsidP="00784F17">
                              <w:pPr>
                                <w:ind w:left="708"/>
                                <w:rPr>
                                  <w:rFonts w:ascii="Courier New" w:hAnsi="Courier New" w:cs="Courier New"/>
                                  <w:sz w:val="20"/>
                                  <w:szCs w:val="20"/>
                                  <w:u w:val="single"/>
                                </w:rPr>
                              </w:pPr>
                              <w:r w:rsidRPr="00784F17">
                                <w:rPr>
                                  <w:rFonts w:ascii="Courier New" w:hAnsi="Courier New" w:cs="Courier New"/>
                                  <w:sz w:val="20"/>
                                  <w:szCs w:val="20"/>
                                </w:rPr>
                                <w:t xml:space="preserve">         - completar árbol </w:t>
                              </w:r>
                              <w:r w:rsidRPr="00784F17">
                                <w:rPr>
                                  <w:rFonts w:ascii="Courier New" w:hAnsi="Courier New" w:cs="Courier New"/>
                                  <w:b/>
                                  <w:sz w:val="20"/>
                                  <w:szCs w:val="20"/>
                                </w:rPr>
                                <w:t>NP</w:t>
                              </w:r>
                              <w:r w:rsidRPr="00784F17">
                                <w:rPr>
                                  <w:rFonts w:ascii="Courier New" w:hAnsi="Courier New" w:cs="Courier New"/>
                                  <w:sz w:val="20"/>
                                  <w:szCs w:val="20"/>
                                </w:rPr>
                                <w:t xml:space="preserve"> con el </w:t>
                              </w:r>
                              <w:proofErr w:type="spellStart"/>
                              <w:r w:rsidRPr="00784F17">
                                <w:rPr>
                                  <w:rFonts w:ascii="Courier New" w:hAnsi="Courier New" w:cs="Courier New"/>
                                  <w:sz w:val="20"/>
                                  <w:szCs w:val="20"/>
                                </w:rPr>
                                <w:t>root</w:t>
                              </w:r>
                              <w:proofErr w:type="spellEnd"/>
                              <w:r w:rsidRPr="00784F17">
                                <w:rPr>
                                  <w:rFonts w:ascii="Courier New" w:hAnsi="Courier New" w:cs="Courier New"/>
                                  <w:sz w:val="20"/>
                                  <w:szCs w:val="20"/>
                                </w:rPr>
                                <w:t xml:space="preserve">: </w:t>
                              </w:r>
                              <w:r w:rsidRPr="00784F17">
                                <w:rPr>
                                  <w:rFonts w:ascii="Courier New" w:hAnsi="Courier New" w:cs="Courier New"/>
                                  <w:sz w:val="20"/>
                                  <w:szCs w:val="20"/>
                                  <w:u w:val="single"/>
                                </w:rPr>
                                <w:t>ETA</w:t>
                              </w:r>
                            </w:p>
                            <w:p w14:paraId="168E04F2" w14:textId="77777777" w:rsidR="003F230A" w:rsidRPr="00784F17" w:rsidRDefault="003F230A" w:rsidP="00784F17">
                              <w:pPr>
                                <w:ind w:left="708"/>
                                <w:rPr>
                                  <w:rFonts w:ascii="Courier New" w:hAnsi="Courier New" w:cs="Courier New"/>
                                  <w:b/>
                                  <w:sz w:val="20"/>
                                  <w:szCs w:val="20"/>
                                </w:rPr>
                              </w:pPr>
                              <w:r w:rsidRPr="00784F17">
                                <w:rPr>
                                  <w:rFonts w:ascii="Courier New" w:hAnsi="Courier New" w:cs="Courier New"/>
                                  <w:sz w:val="20"/>
                                  <w:szCs w:val="20"/>
                                </w:rPr>
                                <w:t xml:space="preserve">         - </w:t>
                              </w:r>
                              <w:proofErr w:type="spellStart"/>
                              <w:r w:rsidRPr="00784F17">
                                <w:rPr>
                                  <w:rFonts w:ascii="Courier New" w:hAnsi="Courier New" w:cs="Courier New"/>
                                  <w:sz w:val="20"/>
                                  <w:szCs w:val="20"/>
                                </w:rPr>
                                <w:t>desapilar</w:t>
                              </w:r>
                              <w:proofErr w:type="spellEnd"/>
                              <w:r w:rsidRPr="00784F17">
                                <w:rPr>
                                  <w:rFonts w:ascii="Courier New" w:hAnsi="Courier New" w:cs="Courier New"/>
                                  <w:sz w:val="20"/>
                                  <w:szCs w:val="20"/>
                                </w:rPr>
                                <w:t xml:space="preserve"> contexto </w:t>
                              </w:r>
                              <w:r w:rsidRPr="00784F17">
                                <w:rPr>
                                  <w:rFonts w:ascii="Courier New" w:hAnsi="Courier New" w:cs="Courier New"/>
                                  <w:b/>
                                  <w:sz w:val="20"/>
                                  <w:szCs w:val="20"/>
                                </w:rPr>
                                <w:t>NP</w:t>
                              </w:r>
                            </w:p>
                            <w:p w14:paraId="6160822B" w14:textId="77777777" w:rsidR="003F230A" w:rsidRPr="00D07786" w:rsidRDefault="003F230A" w:rsidP="00784F17">
                              <w:pPr>
                                <w:ind w:left="708"/>
                                <w:rPr>
                                  <w:rFonts w:ascii="DFKai-SB" w:eastAsia="DFKai-SB" w:hAnsi="DFKai-SB" w:cs="Courier New"/>
                                  <w:color w:val="1F4E79"/>
                                  <w:sz w:val="20"/>
                                  <w:szCs w:val="20"/>
                                </w:rPr>
                              </w:pPr>
                              <w:r w:rsidRPr="00D07786">
                                <w:rPr>
                                  <w:rFonts w:ascii="Courier New" w:hAnsi="Courier New" w:cs="Courier New"/>
                                  <w:color w:val="1F4E79"/>
                                  <w:sz w:val="20"/>
                                  <w:szCs w:val="20"/>
                                </w:rPr>
                                <w:t xml:space="preserve">         </w:t>
                              </w:r>
                              <w:r w:rsidRPr="00D07786">
                                <w:rPr>
                                  <w:rFonts w:ascii="DFKai-SB" w:eastAsia="DFKai-SB" w:hAnsi="DFKai-SB" w:cs="Courier New"/>
                                  <w:color w:val="1F4E79"/>
                                  <w:sz w:val="20"/>
                                  <w:szCs w:val="20"/>
                                </w:rPr>
                                <w:t xml:space="preserve">- PILA-CONTEXTO: </w:t>
                              </w:r>
                              <w:r w:rsidRPr="00D07786">
                                <w:rPr>
                                  <w:rFonts w:ascii="DFKai-SB" w:eastAsia="DFKai-SB" w:hAnsi="DFKai-SB" w:cs="Courier New"/>
                                  <w:b/>
                                  <w:color w:val="1F4E79"/>
                                  <w:sz w:val="20"/>
                                  <w:szCs w:val="20"/>
                                </w:rPr>
                                <w:t>NPOBJ1, PP_DE</w:t>
                              </w:r>
                            </w:p>
                            <w:p w14:paraId="4E6E85AF" w14:textId="77777777" w:rsidR="003F230A" w:rsidRPr="00784F17" w:rsidRDefault="003F230A" w:rsidP="00784F17">
                              <w:pPr>
                                <w:ind w:left="708"/>
                                <w:rPr>
                                  <w:rFonts w:ascii="Courier New" w:hAnsi="Courier New" w:cs="Courier New"/>
                                  <w:sz w:val="20"/>
                                  <w:szCs w:val="20"/>
                                  <w:u w:val="single"/>
                                </w:rPr>
                              </w:pPr>
                              <w:r w:rsidRPr="00784F17">
                                <w:rPr>
                                  <w:rFonts w:ascii="Courier New" w:hAnsi="Courier New" w:cs="Courier New"/>
                                  <w:sz w:val="20"/>
                                  <w:szCs w:val="20"/>
                                </w:rPr>
                                <w:t xml:space="preserve">     - completar árbol </w:t>
                              </w:r>
                              <w:r w:rsidRPr="00784F17">
                                <w:rPr>
                                  <w:rFonts w:ascii="Courier New" w:hAnsi="Courier New" w:cs="Courier New"/>
                                  <w:b/>
                                  <w:sz w:val="20"/>
                                  <w:szCs w:val="20"/>
                                </w:rPr>
                                <w:t>PP_DE</w:t>
                              </w:r>
                              <w:r w:rsidRPr="00784F17">
                                <w:rPr>
                                  <w:rFonts w:ascii="Courier New" w:hAnsi="Courier New" w:cs="Courier New"/>
                                  <w:sz w:val="20"/>
                                  <w:szCs w:val="20"/>
                                </w:rPr>
                                <w:t xml:space="preserve"> con el </w:t>
                              </w:r>
                              <w:proofErr w:type="spellStart"/>
                              <w:r w:rsidRPr="00784F17">
                                <w:rPr>
                                  <w:rFonts w:ascii="Courier New" w:hAnsi="Courier New" w:cs="Courier New"/>
                                  <w:sz w:val="20"/>
                                  <w:szCs w:val="20"/>
                                </w:rPr>
                                <w:t>root</w:t>
                              </w:r>
                              <w:proofErr w:type="spellEnd"/>
                              <w:r w:rsidRPr="00784F17">
                                <w:rPr>
                                  <w:rFonts w:ascii="Courier New" w:hAnsi="Courier New" w:cs="Courier New"/>
                                  <w:sz w:val="20"/>
                                  <w:szCs w:val="20"/>
                                </w:rPr>
                                <w:t xml:space="preserve">: </w:t>
                              </w:r>
                              <w:r w:rsidRPr="00784F17">
                                <w:rPr>
                                  <w:rFonts w:ascii="Courier New" w:hAnsi="Courier New" w:cs="Courier New"/>
                                  <w:sz w:val="20"/>
                                  <w:szCs w:val="20"/>
                                  <w:u w:val="single"/>
                                </w:rPr>
                                <w:t>ETA</w:t>
                              </w:r>
                            </w:p>
                            <w:p w14:paraId="010B7128" w14:textId="77777777" w:rsidR="003F230A" w:rsidRPr="00784F17" w:rsidRDefault="003F230A" w:rsidP="00784F17">
                              <w:pPr>
                                <w:ind w:left="708"/>
                                <w:rPr>
                                  <w:rFonts w:ascii="Courier New" w:hAnsi="Courier New" w:cs="Courier New"/>
                                  <w:sz w:val="20"/>
                                  <w:szCs w:val="20"/>
                                  <w:u w:val="single"/>
                                </w:rPr>
                              </w:pPr>
                              <w:r w:rsidRPr="00784F17">
                                <w:rPr>
                                  <w:rFonts w:ascii="Courier New" w:hAnsi="Courier New" w:cs="Courier New"/>
                                  <w:sz w:val="20"/>
                                  <w:szCs w:val="20"/>
                                </w:rPr>
                                <w:t xml:space="preserve">     - </w:t>
                              </w:r>
                              <w:proofErr w:type="spellStart"/>
                              <w:r w:rsidRPr="00784F17">
                                <w:rPr>
                                  <w:rFonts w:ascii="Courier New" w:hAnsi="Courier New" w:cs="Courier New"/>
                                  <w:sz w:val="20"/>
                                  <w:szCs w:val="20"/>
                                </w:rPr>
                                <w:t>desapilar</w:t>
                              </w:r>
                              <w:proofErr w:type="spellEnd"/>
                              <w:r w:rsidRPr="00784F17">
                                <w:rPr>
                                  <w:rFonts w:ascii="Courier New" w:hAnsi="Courier New" w:cs="Courier New"/>
                                  <w:sz w:val="20"/>
                                  <w:szCs w:val="20"/>
                                </w:rPr>
                                <w:t xml:space="preserve"> contexto </w:t>
                              </w:r>
                              <w:r w:rsidRPr="00784F17">
                                <w:rPr>
                                  <w:rFonts w:ascii="Courier New" w:hAnsi="Courier New" w:cs="Courier New"/>
                                  <w:b/>
                                  <w:sz w:val="20"/>
                                  <w:szCs w:val="20"/>
                                </w:rPr>
                                <w:t>PP_DE</w:t>
                              </w:r>
                            </w:p>
                            <w:p w14:paraId="2F00B232" w14:textId="77777777" w:rsidR="003F230A" w:rsidRPr="00D07786" w:rsidRDefault="003F230A" w:rsidP="00784F17">
                              <w:pPr>
                                <w:ind w:left="708"/>
                                <w:rPr>
                                  <w:rFonts w:ascii="Courier New" w:hAnsi="Courier New" w:cs="Courier New"/>
                                  <w:color w:val="1F4E79"/>
                                  <w:sz w:val="20"/>
                                  <w:szCs w:val="20"/>
                                </w:rPr>
                              </w:pPr>
                              <w:r w:rsidRPr="00D07786">
                                <w:rPr>
                                  <w:rFonts w:ascii="Courier New" w:hAnsi="Courier New" w:cs="Courier New"/>
                                  <w:color w:val="1F4E79"/>
                                  <w:sz w:val="20"/>
                                  <w:szCs w:val="20"/>
                                </w:rPr>
                                <w:t xml:space="preserve">     </w:t>
                              </w:r>
                              <w:r w:rsidRPr="00D07786">
                                <w:rPr>
                                  <w:rFonts w:ascii="DFKai-SB" w:eastAsia="DFKai-SB" w:hAnsi="DFKai-SB" w:cs="Courier New"/>
                                  <w:color w:val="1F4E79"/>
                                  <w:sz w:val="20"/>
                                  <w:szCs w:val="20"/>
                                </w:rPr>
                                <w:t xml:space="preserve">- PILA-CONTEXTO: </w:t>
                              </w:r>
                              <w:r w:rsidRPr="00D07786">
                                <w:rPr>
                                  <w:rFonts w:ascii="DFKai-SB" w:eastAsia="DFKai-SB" w:hAnsi="DFKai-SB" w:cs="Courier New"/>
                                  <w:b/>
                                  <w:color w:val="1F4E79"/>
                                  <w:sz w:val="20"/>
                                  <w:szCs w:val="20"/>
                                </w:rPr>
                                <w:t>NPOBJ1</w:t>
                              </w:r>
                            </w:p>
                            <w:p w14:paraId="48C0F784" w14:textId="77777777" w:rsidR="003F230A" w:rsidRPr="00784F17" w:rsidRDefault="003F230A" w:rsidP="00784F17">
                              <w:pPr>
                                <w:ind w:left="708"/>
                                <w:rPr>
                                  <w:rFonts w:ascii="Courier New" w:hAnsi="Courier New" w:cs="Courier New"/>
                                  <w:sz w:val="20"/>
                                  <w:szCs w:val="20"/>
                                </w:rPr>
                              </w:pPr>
                              <w:r w:rsidRPr="00784F17">
                                <w:rPr>
                                  <w:rFonts w:ascii="Courier New" w:hAnsi="Courier New" w:cs="Courier New"/>
                                  <w:sz w:val="20"/>
                                  <w:szCs w:val="20"/>
                                </w:rPr>
                                <w:t xml:space="preserve"> - completar árbol </w:t>
                              </w:r>
                              <w:r w:rsidRPr="00784F17">
                                <w:rPr>
                                  <w:rFonts w:ascii="Courier New" w:hAnsi="Courier New" w:cs="Courier New"/>
                                  <w:b/>
                                  <w:sz w:val="20"/>
                                  <w:szCs w:val="20"/>
                                </w:rPr>
                                <w:t xml:space="preserve">NPOBJ1 </w:t>
                              </w:r>
                              <w:r w:rsidRPr="00784F17">
                                <w:rPr>
                                  <w:rFonts w:ascii="Courier New" w:hAnsi="Courier New" w:cs="Courier New"/>
                                  <w:sz w:val="20"/>
                                  <w:szCs w:val="20"/>
                                </w:rPr>
                                <w:t xml:space="preserve">con </w:t>
                              </w:r>
                              <w:proofErr w:type="spellStart"/>
                              <w:r w:rsidRPr="00784F17">
                                <w:rPr>
                                  <w:rFonts w:ascii="Courier New" w:hAnsi="Courier New" w:cs="Courier New"/>
                                  <w:sz w:val="20"/>
                                  <w:szCs w:val="20"/>
                                </w:rPr>
                                <w:t>root</w:t>
                              </w:r>
                              <w:proofErr w:type="spellEnd"/>
                              <w:r w:rsidRPr="00784F17">
                                <w:rPr>
                                  <w:rFonts w:ascii="Courier New" w:hAnsi="Courier New" w:cs="Courier New"/>
                                  <w:sz w:val="20"/>
                                  <w:szCs w:val="20"/>
                                </w:rPr>
                                <w:t xml:space="preserve">: </w:t>
                              </w:r>
                              <w:r w:rsidRPr="00784F17">
                                <w:rPr>
                                  <w:rFonts w:ascii="Courier New" w:hAnsi="Courier New" w:cs="Courier New"/>
                                  <w:sz w:val="20"/>
                                  <w:szCs w:val="20"/>
                                  <w:u w:val="single"/>
                                </w:rPr>
                                <w:t>arsenal</w:t>
                              </w:r>
                              <w:r w:rsidRPr="00784F17">
                                <w:rPr>
                                  <w:rFonts w:ascii="Courier New" w:hAnsi="Courier New" w:cs="Courier New"/>
                                  <w:sz w:val="20"/>
                                  <w:szCs w:val="20"/>
                                </w:rPr>
                                <w:t xml:space="preserve"> </w:t>
                              </w:r>
                            </w:p>
                            <w:p w14:paraId="2DE44FA5" w14:textId="77777777" w:rsidR="003F230A" w:rsidRPr="00784F17" w:rsidRDefault="003F230A" w:rsidP="00784F17">
                              <w:pPr>
                                <w:ind w:left="708"/>
                                <w:rPr>
                                  <w:rFonts w:ascii="Courier New" w:hAnsi="Courier New" w:cs="Courier New"/>
                                  <w:sz w:val="20"/>
                                  <w:szCs w:val="20"/>
                                  <w:u w:val="single"/>
                                </w:rPr>
                              </w:pPr>
                              <w:r w:rsidRPr="00784F17">
                                <w:rPr>
                                  <w:rFonts w:ascii="Courier New" w:hAnsi="Courier New" w:cs="Courier New"/>
                                  <w:sz w:val="20"/>
                                  <w:szCs w:val="20"/>
                                </w:rPr>
                                <w:t xml:space="preserve"> - </w:t>
                              </w:r>
                              <w:proofErr w:type="spellStart"/>
                              <w:r w:rsidRPr="00784F17">
                                <w:rPr>
                                  <w:rFonts w:ascii="Courier New" w:hAnsi="Courier New" w:cs="Courier New"/>
                                  <w:sz w:val="20"/>
                                  <w:szCs w:val="20"/>
                                </w:rPr>
                                <w:t>desapilar</w:t>
                              </w:r>
                              <w:proofErr w:type="spellEnd"/>
                              <w:r w:rsidRPr="00784F17">
                                <w:rPr>
                                  <w:rFonts w:ascii="Courier New" w:hAnsi="Courier New" w:cs="Courier New"/>
                                  <w:sz w:val="20"/>
                                  <w:szCs w:val="20"/>
                                </w:rPr>
                                <w:t xml:space="preserve"> contexto </w:t>
                              </w:r>
                              <w:r w:rsidRPr="00784F17">
                                <w:rPr>
                                  <w:rFonts w:ascii="Courier New" w:hAnsi="Courier New" w:cs="Courier New"/>
                                  <w:b/>
                                  <w:sz w:val="20"/>
                                  <w:szCs w:val="20"/>
                                </w:rPr>
                                <w:t>NPOBJ1</w:t>
                              </w:r>
                            </w:p>
                            <w:p w14:paraId="2AD03014" w14:textId="77777777" w:rsidR="003F230A" w:rsidRPr="00784F17" w:rsidRDefault="003F230A" w:rsidP="00784F17">
                              <w:pPr>
                                <w:ind w:left="708"/>
                                <w:rPr>
                                  <w:rFonts w:ascii="Courier New" w:hAnsi="Courier New" w:cs="Courier New"/>
                                  <w:color w:val="1F4E79"/>
                                  <w:sz w:val="20"/>
                                  <w:szCs w:val="20"/>
                                </w:rPr>
                              </w:pPr>
                              <w:r w:rsidRPr="00784F17">
                                <w:rPr>
                                  <w:rFonts w:ascii="Courier New" w:hAnsi="Courier New" w:cs="Courier New"/>
                                  <w:color w:val="1F4E79"/>
                                  <w:sz w:val="20"/>
                                  <w:szCs w:val="20"/>
                                </w:rPr>
                                <w:t xml:space="preserve"> </w:t>
                              </w:r>
                              <w:r w:rsidRPr="00784F17">
                                <w:rPr>
                                  <w:rFonts w:ascii="DFKai-SB" w:eastAsia="DFKai-SB" w:hAnsi="DFKai-SB" w:cs="Courier New"/>
                                  <w:color w:val="1F4E79"/>
                                  <w:sz w:val="20"/>
                                  <w:szCs w:val="20"/>
                                </w:rPr>
                                <w:t xml:space="preserve">- PILA-CONTEXTO: </w:t>
                              </w:r>
                            </w:p>
                            <w:p w14:paraId="0FD13F84" w14:textId="77777777" w:rsidR="003F230A" w:rsidRPr="00435220" w:rsidRDefault="003F230A" w:rsidP="00FA086D">
                              <w:pPr>
                                <w:rPr>
                                  <w:rFonts w:ascii="Courier New" w:hAnsi="Courier New" w:cs="Courier New"/>
                                  <w:i/>
                                  <w:sz w:val="20"/>
                                  <w:szCs w:val="20"/>
                                </w:rPr>
                              </w:pPr>
                              <w:r w:rsidRPr="00435220">
                                <w:rPr>
                                  <w:rFonts w:ascii="Courier New" w:hAnsi="Courier New" w:cs="Courier New"/>
                                  <w:i/>
                                  <w:sz w:val="20"/>
                                  <w:szCs w:val="20"/>
                                </w:rPr>
                                <w:t xml:space="preserve"> </w:t>
                              </w:r>
                            </w:p>
                          </w:txbxContent>
                        </wps:txbx>
                        <wps:bodyPr rot="0" vert="horz" wrap="square" lIns="91440" tIns="45720" rIns="91440" bIns="45720" anchor="t" anchorCtr="0" upright="1">
                          <a:noAutofit/>
                        </wps:bodyPr>
                      </wps:wsp>
                      <wpg:grpSp>
                        <wpg:cNvPr id="8" name="Group 27"/>
                        <wpg:cNvGrpSpPr>
                          <a:grpSpLocks/>
                        </wpg:cNvGrpSpPr>
                        <wpg:grpSpPr bwMode="auto">
                          <a:xfrm>
                            <a:off x="3410" y="1780"/>
                            <a:ext cx="932" cy="5680"/>
                            <a:chOff x="3410" y="1780"/>
                            <a:chExt cx="932" cy="5680"/>
                          </a:xfrm>
                        </wpg:grpSpPr>
                        <wps:wsp>
                          <wps:cNvPr id="9" name="AutoShape 21"/>
                          <wps:cNvCnPr>
                            <a:cxnSpLocks noChangeShapeType="1"/>
                          </wps:cNvCnPr>
                          <wps:spPr bwMode="auto">
                            <a:xfrm>
                              <a:off x="3410" y="1780"/>
                              <a:ext cx="0" cy="568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s:wsp>
                          <wps:cNvPr id="10" name="AutoShape 23"/>
                          <wps:cNvCnPr>
                            <a:cxnSpLocks noChangeShapeType="1"/>
                          </wps:cNvCnPr>
                          <wps:spPr bwMode="auto">
                            <a:xfrm>
                              <a:off x="3860" y="2510"/>
                              <a:ext cx="0" cy="118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s:wsp>
                          <wps:cNvPr id="11" name="AutoShape 24"/>
                          <wps:cNvCnPr>
                            <a:cxnSpLocks noChangeShapeType="1"/>
                          </wps:cNvCnPr>
                          <wps:spPr bwMode="auto">
                            <a:xfrm>
                              <a:off x="3860" y="4170"/>
                              <a:ext cx="0" cy="254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s:wsp>
                          <wps:cNvPr id="12" name="AutoShape 26"/>
                          <wps:cNvCnPr>
                            <a:cxnSpLocks noChangeShapeType="1"/>
                          </wps:cNvCnPr>
                          <wps:spPr bwMode="auto">
                            <a:xfrm>
                              <a:off x="4342" y="4870"/>
                              <a:ext cx="0" cy="118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g:grpSp>
                    </wpg:wgp>
                  </a:graphicData>
                </a:graphic>
              </wp:inline>
            </w:drawing>
          </mc:Choice>
          <mc:Fallback>
            <w:pict>
              <v:group w14:anchorId="1CB6923B" id="Group 28" o:spid="_x0000_s1028" style="width:402.85pt;height:304.5pt;mso-position-horizontal-relative:char;mso-position-vertical-relative:line" coordorigin="2503,1480" coordsize="8057,60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">
                <v:shape id="Text Box 20" o:spid="_x0000_s1029" type="#_x0000_t202" style="position:absolute;left:2503;top:1480;width:8057;height:6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LtEwwAA&#10;ANoAAAAPAAAAZHJzL2Rvd25yZXYueG1sRI9BawIxFITvgv8hPKE3zdpDrVujiKVQDz24Cvb42Lzu&#10;hm5e1iS7rv/eFIQeh5n5hlltBtuInnwwjhXMZxkI4tJpw5WC0/Fj+goiRGSNjWNScKMAm/V4tMJc&#10;uysfqC9iJRKEQ44K6hjbXMpQ1mQxzFxLnLwf5y3GJH0ltcdrgttGPmfZi7RoOC3U2NKupvK36KwC&#10;3+2/vq15L5e9PZvisii6LN6UepoM2zcQkYb4H360P7WCBfxdSTdAru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LtEwwAAANoAAAAPAAAAAAAAAAAAAAAAAJcCAABkcnMvZG93&#10;bnJldi54bWxQSwUGAAAAAAQABAD1AAAAhwMAAAAA&#10;" filled="f">
                  <v:shadow opacity="49150f"/>
                  <v:textbox>
                    <w:txbxContent>
                      <w:p w14:paraId="2D1B9F2D" w14:textId="77777777" w:rsidR="003F230A" w:rsidRPr="00784F17" w:rsidRDefault="003F230A" w:rsidP="00784F17">
                        <w:pPr>
                          <w:ind w:left="708"/>
                          <w:rPr>
                            <w:rFonts w:ascii="Courier New" w:hAnsi="Courier New" w:cs="Courier New"/>
                            <w:b/>
                            <w:sz w:val="20"/>
                            <w:szCs w:val="20"/>
                          </w:rPr>
                        </w:pPr>
                        <w:r w:rsidRPr="00784F17">
                          <w:rPr>
                            <w:rFonts w:ascii="Courier New" w:hAnsi="Courier New" w:cs="Courier New"/>
                            <w:b/>
                            <w:sz w:val="20"/>
                            <w:szCs w:val="20"/>
                          </w:rPr>
                          <w:t>NPOBJ1</w:t>
                        </w:r>
                      </w:p>
                      <w:p w14:paraId="17B65678" w14:textId="77777777" w:rsidR="003F230A" w:rsidRPr="00D07786" w:rsidRDefault="003F230A" w:rsidP="00784F17">
                        <w:pPr>
                          <w:ind w:left="708"/>
                          <w:rPr>
                            <w:rFonts w:ascii="DFKai-SB" w:eastAsia="DFKai-SB" w:hAnsi="DFKai-SB" w:cs="Courier New"/>
                            <w:color w:val="1F4E79"/>
                            <w:sz w:val="20"/>
                            <w:szCs w:val="20"/>
                          </w:rPr>
                        </w:pPr>
                        <w:r w:rsidRPr="00D07786">
                          <w:rPr>
                            <w:rFonts w:ascii="Courier New" w:hAnsi="Courier New" w:cs="Courier New"/>
                            <w:b/>
                            <w:color w:val="1F4E79"/>
                            <w:sz w:val="20"/>
                            <w:szCs w:val="20"/>
                          </w:rPr>
                          <w:t xml:space="preserve">    </w:t>
                        </w:r>
                        <w:r w:rsidRPr="00D07786">
                          <w:rPr>
                            <w:rFonts w:ascii="DFKai-SB" w:eastAsia="DFKai-SB" w:hAnsi="DFKai-SB" w:cs="Courier New"/>
                            <w:color w:val="1F4E79"/>
                            <w:sz w:val="20"/>
                            <w:szCs w:val="20"/>
                          </w:rPr>
                          <w:t xml:space="preserve">PILA-CONTEXTO: </w:t>
                        </w:r>
                        <w:r w:rsidRPr="00D07786">
                          <w:rPr>
                            <w:rFonts w:ascii="DFKai-SB" w:eastAsia="DFKai-SB" w:hAnsi="DFKai-SB" w:cs="Courier New"/>
                            <w:b/>
                            <w:color w:val="1F4E79"/>
                            <w:sz w:val="20"/>
                            <w:szCs w:val="20"/>
                          </w:rPr>
                          <w:t>NPOBJ1</w:t>
                        </w:r>
                      </w:p>
                      <w:p w14:paraId="491FFA42" w14:textId="77777777" w:rsidR="003F230A" w:rsidRPr="00784F17" w:rsidRDefault="003F230A" w:rsidP="00784F17">
                        <w:pPr>
                          <w:ind w:left="708"/>
                          <w:rPr>
                            <w:rFonts w:ascii="Courier New" w:hAnsi="Courier New" w:cs="Courier New"/>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un</w:t>
                        </w:r>
                        <w:r w:rsidRPr="00784F17">
                          <w:rPr>
                            <w:rFonts w:ascii="Courier New" w:hAnsi="Courier New" w:cs="Courier New"/>
                            <w:sz w:val="20"/>
                            <w:szCs w:val="20"/>
                          </w:rPr>
                          <w:t xml:space="preserve">: no es </w:t>
                        </w:r>
                        <w:proofErr w:type="spellStart"/>
                        <w:r w:rsidRPr="00784F17">
                          <w:rPr>
                            <w:rFonts w:ascii="Courier New" w:hAnsi="Courier New" w:cs="Courier New"/>
                            <w:sz w:val="20"/>
                            <w:szCs w:val="20"/>
                          </w:rPr>
                          <w:t>root</w:t>
                        </w:r>
                        <w:proofErr w:type="spellEnd"/>
                      </w:p>
                      <w:p w14:paraId="6AD08672" w14:textId="77777777" w:rsidR="003F230A" w:rsidRPr="00784F17" w:rsidRDefault="003F230A" w:rsidP="00784F17">
                        <w:pPr>
                          <w:ind w:left="708"/>
                          <w:rPr>
                            <w:rFonts w:ascii="Courier New" w:hAnsi="Courier New" w:cs="Courier New"/>
                            <w:b/>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ADJP</w:t>
                        </w:r>
                      </w:p>
                      <w:p w14:paraId="5CC2C6C3" w14:textId="77777777" w:rsidR="003F230A" w:rsidRPr="00784F17" w:rsidRDefault="003F230A" w:rsidP="00784F17">
                        <w:pPr>
                          <w:ind w:left="708"/>
                          <w:rPr>
                            <w:rFonts w:ascii="Courier New" w:hAnsi="Courier New" w:cs="Courier New"/>
                            <w:sz w:val="20"/>
                            <w:szCs w:val="20"/>
                          </w:rPr>
                        </w:pPr>
                        <w:r w:rsidRPr="00784F17">
                          <w:rPr>
                            <w:rFonts w:ascii="Courier New" w:hAnsi="Courier New" w:cs="Courier New"/>
                            <w:b/>
                            <w:sz w:val="20"/>
                            <w:szCs w:val="20"/>
                          </w:rPr>
                          <w:tab/>
                          <w:t xml:space="preserve">  </w:t>
                        </w:r>
                        <w:r w:rsidRPr="00D07786">
                          <w:rPr>
                            <w:rFonts w:ascii="DFKai-SB" w:eastAsia="DFKai-SB" w:hAnsi="DFKai-SB" w:cs="Courier New"/>
                            <w:color w:val="1F4E79"/>
                            <w:sz w:val="20"/>
                            <w:szCs w:val="20"/>
                          </w:rPr>
                          <w:t xml:space="preserve">PILA-CONTEXTO: </w:t>
                        </w:r>
                        <w:r w:rsidRPr="00D07786">
                          <w:rPr>
                            <w:rFonts w:ascii="DFKai-SB" w:eastAsia="DFKai-SB" w:hAnsi="DFKai-SB" w:cs="Courier New"/>
                            <w:b/>
                            <w:color w:val="1F4E79"/>
                            <w:sz w:val="20"/>
                            <w:szCs w:val="20"/>
                          </w:rPr>
                          <w:t>NPOBJ1</w:t>
                        </w:r>
                        <w:r w:rsidRPr="00D07786">
                          <w:rPr>
                            <w:rFonts w:ascii="DFKai-SB" w:eastAsia="DFKai-SB" w:hAnsi="DFKai-SB" w:cs="Courier New"/>
                            <w:color w:val="1F4E79"/>
                            <w:sz w:val="20"/>
                            <w:szCs w:val="20"/>
                          </w:rPr>
                          <w:t xml:space="preserve">, </w:t>
                        </w:r>
                        <w:r w:rsidRPr="00D07786">
                          <w:rPr>
                            <w:rFonts w:ascii="DFKai-SB" w:eastAsia="DFKai-SB" w:hAnsi="DFKai-SB" w:cs="Courier New"/>
                            <w:b/>
                            <w:color w:val="1F4E79"/>
                            <w:sz w:val="20"/>
                            <w:szCs w:val="20"/>
                          </w:rPr>
                          <w:t>ADJP</w:t>
                        </w:r>
                      </w:p>
                      <w:p w14:paraId="375010B7" w14:textId="77777777" w:rsidR="003F230A" w:rsidRPr="00784F17" w:rsidRDefault="003F230A" w:rsidP="00784F17">
                        <w:pPr>
                          <w:ind w:left="708"/>
                          <w:rPr>
                            <w:rFonts w:ascii="Courier New" w:hAnsi="Courier New" w:cs="Courier New"/>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gran</w:t>
                        </w:r>
                        <w:r w:rsidRPr="00784F17">
                          <w:rPr>
                            <w:rFonts w:ascii="Courier New" w:hAnsi="Courier New" w:cs="Courier New"/>
                            <w:sz w:val="20"/>
                            <w:szCs w:val="20"/>
                          </w:rPr>
                          <w:t xml:space="preserve">: es </w:t>
                        </w:r>
                        <w:proofErr w:type="spellStart"/>
                        <w:r w:rsidRPr="00784F17">
                          <w:rPr>
                            <w:rFonts w:ascii="Courier New" w:hAnsi="Courier New" w:cs="Courier New"/>
                            <w:sz w:val="20"/>
                            <w:szCs w:val="20"/>
                          </w:rPr>
                          <w:t>root</w:t>
                        </w:r>
                        <w:proofErr w:type="spellEnd"/>
                        <w:r w:rsidRPr="00784F17">
                          <w:rPr>
                            <w:rFonts w:ascii="Courier New" w:hAnsi="Courier New" w:cs="Courier New"/>
                            <w:sz w:val="20"/>
                            <w:szCs w:val="20"/>
                          </w:rPr>
                          <w:t xml:space="preserve"> del árbol cuyo padre es ADJP</w:t>
                        </w:r>
                      </w:p>
                      <w:p w14:paraId="159E0936" w14:textId="77777777" w:rsidR="003F230A" w:rsidRPr="00784F17" w:rsidRDefault="003F230A" w:rsidP="00784F17">
                        <w:pPr>
                          <w:ind w:left="708"/>
                          <w:rPr>
                            <w:rFonts w:ascii="Courier New" w:hAnsi="Courier New" w:cs="Courier New"/>
                            <w:sz w:val="20"/>
                            <w:szCs w:val="20"/>
                            <w:u w:val="single"/>
                          </w:rPr>
                        </w:pPr>
                        <w:r w:rsidRPr="00784F17">
                          <w:rPr>
                            <w:rFonts w:ascii="Courier New" w:hAnsi="Courier New" w:cs="Courier New"/>
                            <w:sz w:val="20"/>
                            <w:szCs w:val="20"/>
                          </w:rPr>
                          <w:t xml:space="preserve">     - completar árbol </w:t>
                        </w:r>
                        <w:r w:rsidRPr="00784F17">
                          <w:rPr>
                            <w:rFonts w:ascii="Courier New" w:hAnsi="Courier New" w:cs="Courier New"/>
                            <w:b/>
                            <w:sz w:val="20"/>
                            <w:szCs w:val="20"/>
                          </w:rPr>
                          <w:t xml:space="preserve">ADJP </w:t>
                        </w:r>
                        <w:r w:rsidRPr="00784F17">
                          <w:rPr>
                            <w:rFonts w:ascii="Courier New" w:hAnsi="Courier New" w:cs="Courier New"/>
                            <w:sz w:val="20"/>
                            <w:szCs w:val="20"/>
                          </w:rPr>
                          <w:t xml:space="preserve">con el </w:t>
                        </w:r>
                        <w:proofErr w:type="spellStart"/>
                        <w:r w:rsidRPr="00784F17">
                          <w:rPr>
                            <w:rFonts w:ascii="Courier New" w:hAnsi="Courier New" w:cs="Courier New"/>
                            <w:sz w:val="20"/>
                            <w:szCs w:val="20"/>
                          </w:rPr>
                          <w:t>root</w:t>
                        </w:r>
                        <w:proofErr w:type="spellEnd"/>
                        <w:r w:rsidRPr="00784F17">
                          <w:rPr>
                            <w:rFonts w:ascii="Courier New" w:hAnsi="Courier New" w:cs="Courier New"/>
                            <w:sz w:val="20"/>
                            <w:szCs w:val="20"/>
                          </w:rPr>
                          <w:t xml:space="preserve">: </w:t>
                        </w:r>
                        <w:r w:rsidRPr="00784F17">
                          <w:rPr>
                            <w:rFonts w:ascii="Courier New" w:hAnsi="Courier New" w:cs="Courier New"/>
                            <w:sz w:val="20"/>
                            <w:szCs w:val="20"/>
                            <w:u w:val="single"/>
                          </w:rPr>
                          <w:t>gran</w:t>
                        </w:r>
                      </w:p>
                      <w:p w14:paraId="6AD41017" w14:textId="77777777" w:rsidR="003F230A" w:rsidRPr="00784F17" w:rsidRDefault="003F230A" w:rsidP="00784F17">
                        <w:pPr>
                          <w:ind w:left="708"/>
                          <w:rPr>
                            <w:rFonts w:ascii="Courier New" w:hAnsi="Courier New" w:cs="Courier New"/>
                            <w:b/>
                            <w:sz w:val="20"/>
                            <w:szCs w:val="20"/>
                          </w:rPr>
                        </w:pPr>
                        <w:r w:rsidRPr="00784F17">
                          <w:rPr>
                            <w:rFonts w:ascii="Courier New" w:hAnsi="Courier New" w:cs="Courier New"/>
                            <w:sz w:val="20"/>
                            <w:szCs w:val="20"/>
                          </w:rPr>
                          <w:t xml:space="preserve">     - </w:t>
                        </w:r>
                        <w:proofErr w:type="spellStart"/>
                        <w:r w:rsidRPr="00784F17">
                          <w:rPr>
                            <w:rFonts w:ascii="Courier New" w:hAnsi="Courier New" w:cs="Courier New"/>
                            <w:sz w:val="20"/>
                            <w:szCs w:val="20"/>
                          </w:rPr>
                          <w:t>desapilar</w:t>
                        </w:r>
                        <w:proofErr w:type="spellEnd"/>
                        <w:r w:rsidRPr="00784F17">
                          <w:rPr>
                            <w:rFonts w:ascii="Courier New" w:hAnsi="Courier New" w:cs="Courier New"/>
                            <w:sz w:val="20"/>
                            <w:szCs w:val="20"/>
                          </w:rPr>
                          <w:t xml:space="preserve"> contexto </w:t>
                        </w:r>
                        <w:r w:rsidRPr="00784F17">
                          <w:rPr>
                            <w:rFonts w:ascii="Courier New" w:hAnsi="Courier New" w:cs="Courier New"/>
                            <w:b/>
                            <w:sz w:val="20"/>
                            <w:szCs w:val="20"/>
                          </w:rPr>
                          <w:t>ADJP</w:t>
                        </w:r>
                      </w:p>
                      <w:p w14:paraId="647A3A64" w14:textId="77777777" w:rsidR="003F230A" w:rsidRPr="00D07786" w:rsidRDefault="003F230A" w:rsidP="00784F17">
                        <w:pPr>
                          <w:ind w:left="708"/>
                          <w:rPr>
                            <w:rFonts w:ascii="Courier New" w:hAnsi="Courier New" w:cs="Courier New"/>
                            <w:b/>
                            <w:color w:val="1F4E79"/>
                            <w:sz w:val="20"/>
                            <w:szCs w:val="20"/>
                          </w:rPr>
                        </w:pPr>
                        <w:r w:rsidRPr="00D07786">
                          <w:rPr>
                            <w:rFonts w:ascii="Courier New" w:hAnsi="Courier New" w:cs="Courier New"/>
                            <w:color w:val="1F4E79"/>
                            <w:sz w:val="20"/>
                            <w:szCs w:val="20"/>
                          </w:rPr>
                          <w:t xml:space="preserve">     - </w:t>
                        </w:r>
                        <w:r w:rsidRPr="00D07786">
                          <w:rPr>
                            <w:rFonts w:ascii="DFKai-SB" w:eastAsia="DFKai-SB" w:hAnsi="DFKai-SB" w:cs="Courier New"/>
                            <w:color w:val="1F4E79"/>
                            <w:sz w:val="20"/>
                            <w:szCs w:val="20"/>
                          </w:rPr>
                          <w:t xml:space="preserve">PILA-CONTEXTO: </w:t>
                        </w:r>
                        <w:r w:rsidRPr="00D07786">
                          <w:rPr>
                            <w:rFonts w:ascii="DFKai-SB" w:eastAsia="DFKai-SB" w:hAnsi="DFKai-SB" w:cs="Courier New"/>
                            <w:b/>
                            <w:color w:val="1F4E79"/>
                            <w:sz w:val="20"/>
                            <w:szCs w:val="20"/>
                          </w:rPr>
                          <w:t>NPOBJ1</w:t>
                        </w:r>
                      </w:p>
                      <w:p w14:paraId="401EE7DE" w14:textId="77777777" w:rsidR="003F230A" w:rsidRPr="00784F17" w:rsidRDefault="003F230A" w:rsidP="00784F17">
                        <w:pPr>
                          <w:ind w:left="708"/>
                          <w:rPr>
                            <w:rFonts w:ascii="Courier New" w:hAnsi="Courier New" w:cs="Courier New"/>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arsenal</w:t>
                        </w:r>
                        <w:r w:rsidRPr="00784F17">
                          <w:rPr>
                            <w:rFonts w:ascii="Courier New" w:hAnsi="Courier New" w:cs="Courier New"/>
                            <w:sz w:val="20"/>
                            <w:szCs w:val="20"/>
                          </w:rPr>
                          <w:t xml:space="preserve">: es </w:t>
                        </w:r>
                        <w:proofErr w:type="spellStart"/>
                        <w:r w:rsidRPr="00784F17">
                          <w:rPr>
                            <w:rFonts w:ascii="Courier New" w:hAnsi="Courier New" w:cs="Courier New"/>
                            <w:sz w:val="20"/>
                            <w:szCs w:val="20"/>
                          </w:rPr>
                          <w:t>root</w:t>
                        </w:r>
                        <w:proofErr w:type="spellEnd"/>
                        <w:r w:rsidRPr="00784F17">
                          <w:rPr>
                            <w:rFonts w:ascii="Courier New" w:hAnsi="Courier New" w:cs="Courier New"/>
                            <w:sz w:val="20"/>
                            <w:szCs w:val="20"/>
                          </w:rPr>
                          <w:t xml:space="preserve"> del árbol cuyo padre es NPOBJ1</w:t>
                        </w:r>
                      </w:p>
                      <w:p w14:paraId="7CB20BCF" w14:textId="77777777" w:rsidR="003F230A" w:rsidRPr="00784F17" w:rsidRDefault="003F230A" w:rsidP="00784F17">
                        <w:pPr>
                          <w:ind w:left="708"/>
                          <w:rPr>
                            <w:rFonts w:ascii="Courier New" w:hAnsi="Courier New" w:cs="Courier New"/>
                            <w:b/>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PP_DE</w:t>
                        </w:r>
                      </w:p>
                      <w:p w14:paraId="557BEE12" w14:textId="77777777" w:rsidR="003F230A" w:rsidRPr="00D07786" w:rsidRDefault="003F230A" w:rsidP="00784F17">
                        <w:pPr>
                          <w:ind w:left="708"/>
                          <w:rPr>
                            <w:rFonts w:ascii="DFKai-SB" w:eastAsia="DFKai-SB" w:hAnsi="DFKai-SB" w:cs="Courier New"/>
                            <w:color w:val="1F4E79"/>
                            <w:sz w:val="20"/>
                            <w:szCs w:val="20"/>
                          </w:rPr>
                        </w:pPr>
                        <w:r w:rsidRPr="00784F17">
                          <w:rPr>
                            <w:rFonts w:ascii="Courier New" w:hAnsi="Courier New" w:cs="Courier New"/>
                            <w:b/>
                            <w:sz w:val="20"/>
                            <w:szCs w:val="20"/>
                          </w:rPr>
                          <w:t xml:space="preserve">  </w:t>
                        </w:r>
                        <w:r w:rsidRPr="00784F17">
                          <w:rPr>
                            <w:rFonts w:ascii="Courier New" w:hAnsi="Courier New" w:cs="Courier New"/>
                            <w:b/>
                            <w:sz w:val="20"/>
                            <w:szCs w:val="20"/>
                          </w:rPr>
                          <w:tab/>
                          <w:t xml:space="preserve">  </w:t>
                        </w:r>
                        <w:r w:rsidRPr="00D07786">
                          <w:rPr>
                            <w:rFonts w:ascii="DFKai-SB" w:eastAsia="DFKai-SB" w:hAnsi="DFKai-SB" w:cs="Courier New"/>
                            <w:color w:val="1F4E79"/>
                            <w:sz w:val="20"/>
                            <w:szCs w:val="20"/>
                          </w:rPr>
                          <w:t xml:space="preserve">PILA-CONTEXTO: </w:t>
                        </w:r>
                        <w:r w:rsidRPr="00D07786">
                          <w:rPr>
                            <w:rFonts w:ascii="DFKai-SB" w:eastAsia="DFKai-SB" w:hAnsi="DFKai-SB" w:cs="Courier New"/>
                            <w:b/>
                            <w:color w:val="1F4E79"/>
                            <w:sz w:val="20"/>
                            <w:szCs w:val="20"/>
                          </w:rPr>
                          <w:t>NPOBJ1, PP_DE</w:t>
                        </w:r>
                      </w:p>
                      <w:p w14:paraId="0E691BB5" w14:textId="77777777" w:rsidR="003F230A" w:rsidRPr="00784F17" w:rsidRDefault="003F230A" w:rsidP="00784F17">
                        <w:pPr>
                          <w:ind w:left="708"/>
                          <w:rPr>
                            <w:rFonts w:ascii="Courier New" w:hAnsi="Courier New" w:cs="Courier New"/>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de</w:t>
                        </w:r>
                        <w:r w:rsidRPr="00784F17">
                          <w:rPr>
                            <w:rFonts w:ascii="Courier New" w:hAnsi="Courier New" w:cs="Courier New"/>
                            <w:sz w:val="20"/>
                            <w:szCs w:val="20"/>
                          </w:rPr>
                          <w:t xml:space="preserve">: no es </w:t>
                        </w:r>
                        <w:proofErr w:type="spellStart"/>
                        <w:r w:rsidRPr="00784F17">
                          <w:rPr>
                            <w:rFonts w:ascii="Courier New" w:hAnsi="Courier New" w:cs="Courier New"/>
                            <w:sz w:val="20"/>
                            <w:szCs w:val="20"/>
                          </w:rPr>
                          <w:t>root</w:t>
                        </w:r>
                        <w:proofErr w:type="spellEnd"/>
                      </w:p>
                      <w:p w14:paraId="7158A932" w14:textId="77777777" w:rsidR="003F230A" w:rsidRPr="00784F17" w:rsidRDefault="003F230A" w:rsidP="00784F17">
                        <w:pPr>
                          <w:ind w:left="708"/>
                          <w:rPr>
                            <w:rFonts w:ascii="Courier New" w:hAnsi="Courier New" w:cs="Courier New"/>
                            <w:b/>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NP</w:t>
                        </w:r>
                      </w:p>
                      <w:p w14:paraId="715FD713" w14:textId="77777777" w:rsidR="003F230A" w:rsidRPr="00D07786" w:rsidRDefault="003F230A" w:rsidP="00784F17">
                        <w:pPr>
                          <w:ind w:left="708"/>
                          <w:rPr>
                            <w:rFonts w:ascii="DFKai-SB" w:eastAsia="DFKai-SB" w:hAnsi="DFKai-SB" w:cs="Courier New"/>
                            <w:b/>
                            <w:color w:val="1F4E79"/>
                            <w:sz w:val="20"/>
                            <w:szCs w:val="20"/>
                          </w:rPr>
                        </w:pPr>
                        <w:r w:rsidRPr="00784F17">
                          <w:rPr>
                            <w:rFonts w:ascii="Courier New" w:hAnsi="Courier New" w:cs="Courier New"/>
                            <w:b/>
                            <w:sz w:val="20"/>
                            <w:szCs w:val="20"/>
                          </w:rPr>
                          <w:tab/>
                          <w:t xml:space="preserve">  </w:t>
                        </w:r>
                        <w:r w:rsidRPr="00784F17">
                          <w:rPr>
                            <w:rFonts w:ascii="Courier New" w:hAnsi="Courier New" w:cs="Courier New"/>
                            <w:b/>
                            <w:sz w:val="20"/>
                            <w:szCs w:val="20"/>
                          </w:rPr>
                          <w:tab/>
                        </w:r>
                        <w:r w:rsidRPr="00D07786">
                          <w:rPr>
                            <w:rFonts w:ascii="DFKai-SB" w:eastAsia="DFKai-SB" w:hAnsi="DFKai-SB" w:cs="Courier New"/>
                            <w:color w:val="1F4E79"/>
                            <w:sz w:val="20"/>
                            <w:szCs w:val="20"/>
                          </w:rPr>
                          <w:t xml:space="preserve">PILA-CONTEXTO: </w:t>
                        </w:r>
                        <w:r w:rsidRPr="00D07786">
                          <w:rPr>
                            <w:rFonts w:ascii="DFKai-SB" w:eastAsia="DFKai-SB" w:hAnsi="DFKai-SB" w:cs="Courier New"/>
                            <w:b/>
                            <w:color w:val="1F4E79"/>
                            <w:sz w:val="20"/>
                            <w:szCs w:val="20"/>
                          </w:rPr>
                          <w:t>NPOBJ1, PP_DE, NP</w:t>
                        </w:r>
                      </w:p>
                      <w:p w14:paraId="04CAF41C" w14:textId="77777777" w:rsidR="003F230A" w:rsidRPr="00784F17" w:rsidRDefault="003F230A" w:rsidP="00784F17">
                        <w:pPr>
                          <w:ind w:left="708"/>
                          <w:rPr>
                            <w:rFonts w:ascii="Courier New" w:hAnsi="Courier New" w:cs="Courier New"/>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ETA</w:t>
                        </w:r>
                        <w:r w:rsidRPr="00784F17">
                          <w:rPr>
                            <w:rFonts w:ascii="Courier New" w:hAnsi="Courier New" w:cs="Courier New"/>
                            <w:sz w:val="20"/>
                            <w:szCs w:val="20"/>
                          </w:rPr>
                          <w:t xml:space="preserve">: es </w:t>
                        </w:r>
                        <w:proofErr w:type="spellStart"/>
                        <w:r w:rsidRPr="00784F17">
                          <w:rPr>
                            <w:rFonts w:ascii="Courier New" w:hAnsi="Courier New" w:cs="Courier New"/>
                            <w:sz w:val="20"/>
                            <w:szCs w:val="20"/>
                          </w:rPr>
                          <w:t>root</w:t>
                        </w:r>
                        <w:proofErr w:type="spellEnd"/>
                        <w:r w:rsidRPr="00784F17">
                          <w:rPr>
                            <w:rFonts w:ascii="Courier New" w:hAnsi="Courier New" w:cs="Courier New"/>
                            <w:sz w:val="20"/>
                            <w:szCs w:val="20"/>
                          </w:rPr>
                          <w:t xml:space="preserve"> del árbol cuyo padre es NP</w:t>
                        </w:r>
                      </w:p>
                      <w:p w14:paraId="7903818D" w14:textId="77777777" w:rsidR="003F230A" w:rsidRPr="00784F17" w:rsidRDefault="003F230A" w:rsidP="00784F17">
                        <w:pPr>
                          <w:ind w:left="708"/>
                          <w:rPr>
                            <w:rFonts w:ascii="Courier New" w:hAnsi="Courier New" w:cs="Courier New"/>
                            <w:sz w:val="20"/>
                            <w:szCs w:val="20"/>
                            <w:u w:val="single"/>
                          </w:rPr>
                        </w:pPr>
                        <w:r w:rsidRPr="00784F17">
                          <w:rPr>
                            <w:rFonts w:ascii="Courier New" w:hAnsi="Courier New" w:cs="Courier New"/>
                            <w:sz w:val="20"/>
                            <w:szCs w:val="20"/>
                          </w:rPr>
                          <w:t xml:space="preserve">         - completar árbol </w:t>
                        </w:r>
                        <w:r w:rsidRPr="00784F17">
                          <w:rPr>
                            <w:rFonts w:ascii="Courier New" w:hAnsi="Courier New" w:cs="Courier New"/>
                            <w:b/>
                            <w:sz w:val="20"/>
                            <w:szCs w:val="20"/>
                          </w:rPr>
                          <w:t>NP</w:t>
                        </w:r>
                        <w:r w:rsidRPr="00784F17">
                          <w:rPr>
                            <w:rFonts w:ascii="Courier New" w:hAnsi="Courier New" w:cs="Courier New"/>
                            <w:sz w:val="20"/>
                            <w:szCs w:val="20"/>
                          </w:rPr>
                          <w:t xml:space="preserve"> con el </w:t>
                        </w:r>
                        <w:proofErr w:type="spellStart"/>
                        <w:r w:rsidRPr="00784F17">
                          <w:rPr>
                            <w:rFonts w:ascii="Courier New" w:hAnsi="Courier New" w:cs="Courier New"/>
                            <w:sz w:val="20"/>
                            <w:szCs w:val="20"/>
                          </w:rPr>
                          <w:t>root</w:t>
                        </w:r>
                        <w:proofErr w:type="spellEnd"/>
                        <w:r w:rsidRPr="00784F17">
                          <w:rPr>
                            <w:rFonts w:ascii="Courier New" w:hAnsi="Courier New" w:cs="Courier New"/>
                            <w:sz w:val="20"/>
                            <w:szCs w:val="20"/>
                          </w:rPr>
                          <w:t xml:space="preserve">: </w:t>
                        </w:r>
                        <w:r w:rsidRPr="00784F17">
                          <w:rPr>
                            <w:rFonts w:ascii="Courier New" w:hAnsi="Courier New" w:cs="Courier New"/>
                            <w:sz w:val="20"/>
                            <w:szCs w:val="20"/>
                            <w:u w:val="single"/>
                          </w:rPr>
                          <w:t>ETA</w:t>
                        </w:r>
                      </w:p>
                      <w:p w14:paraId="168E04F2" w14:textId="77777777" w:rsidR="003F230A" w:rsidRPr="00784F17" w:rsidRDefault="003F230A" w:rsidP="00784F17">
                        <w:pPr>
                          <w:ind w:left="708"/>
                          <w:rPr>
                            <w:rFonts w:ascii="Courier New" w:hAnsi="Courier New" w:cs="Courier New"/>
                            <w:b/>
                            <w:sz w:val="20"/>
                            <w:szCs w:val="20"/>
                          </w:rPr>
                        </w:pPr>
                        <w:r w:rsidRPr="00784F17">
                          <w:rPr>
                            <w:rFonts w:ascii="Courier New" w:hAnsi="Courier New" w:cs="Courier New"/>
                            <w:sz w:val="20"/>
                            <w:szCs w:val="20"/>
                          </w:rPr>
                          <w:t xml:space="preserve">         - </w:t>
                        </w:r>
                        <w:proofErr w:type="spellStart"/>
                        <w:r w:rsidRPr="00784F17">
                          <w:rPr>
                            <w:rFonts w:ascii="Courier New" w:hAnsi="Courier New" w:cs="Courier New"/>
                            <w:sz w:val="20"/>
                            <w:szCs w:val="20"/>
                          </w:rPr>
                          <w:t>desapilar</w:t>
                        </w:r>
                        <w:proofErr w:type="spellEnd"/>
                        <w:r w:rsidRPr="00784F17">
                          <w:rPr>
                            <w:rFonts w:ascii="Courier New" w:hAnsi="Courier New" w:cs="Courier New"/>
                            <w:sz w:val="20"/>
                            <w:szCs w:val="20"/>
                          </w:rPr>
                          <w:t xml:space="preserve"> contexto </w:t>
                        </w:r>
                        <w:r w:rsidRPr="00784F17">
                          <w:rPr>
                            <w:rFonts w:ascii="Courier New" w:hAnsi="Courier New" w:cs="Courier New"/>
                            <w:b/>
                            <w:sz w:val="20"/>
                            <w:szCs w:val="20"/>
                          </w:rPr>
                          <w:t>NP</w:t>
                        </w:r>
                      </w:p>
                      <w:p w14:paraId="6160822B" w14:textId="77777777" w:rsidR="003F230A" w:rsidRPr="00D07786" w:rsidRDefault="003F230A" w:rsidP="00784F17">
                        <w:pPr>
                          <w:ind w:left="708"/>
                          <w:rPr>
                            <w:rFonts w:ascii="DFKai-SB" w:eastAsia="DFKai-SB" w:hAnsi="DFKai-SB" w:cs="Courier New"/>
                            <w:color w:val="1F4E79"/>
                            <w:sz w:val="20"/>
                            <w:szCs w:val="20"/>
                          </w:rPr>
                        </w:pPr>
                        <w:r w:rsidRPr="00D07786">
                          <w:rPr>
                            <w:rFonts w:ascii="Courier New" w:hAnsi="Courier New" w:cs="Courier New"/>
                            <w:color w:val="1F4E79"/>
                            <w:sz w:val="20"/>
                            <w:szCs w:val="20"/>
                          </w:rPr>
                          <w:t xml:space="preserve">         </w:t>
                        </w:r>
                        <w:r w:rsidRPr="00D07786">
                          <w:rPr>
                            <w:rFonts w:ascii="DFKai-SB" w:eastAsia="DFKai-SB" w:hAnsi="DFKai-SB" w:cs="Courier New"/>
                            <w:color w:val="1F4E79"/>
                            <w:sz w:val="20"/>
                            <w:szCs w:val="20"/>
                          </w:rPr>
                          <w:t xml:space="preserve">- PILA-CONTEXTO: </w:t>
                        </w:r>
                        <w:r w:rsidRPr="00D07786">
                          <w:rPr>
                            <w:rFonts w:ascii="DFKai-SB" w:eastAsia="DFKai-SB" w:hAnsi="DFKai-SB" w:cs="Courier New"/>
                            <w:b/>
                            <w:color w:val="1F4E79"/>
                            <w:sz w:val="20"/>
                            <w:szCs w:val="20"/>
                          </w:rPr>
                          <w:t>NPOBJ1, PP_DE</w:t>
                        </w:r>
                      </w:p>
                      <w:p w14:paraId="4E6E85AF" w14:textId="77777777" w:rsidR="003F230A" w:rsidRPr="00784F17" w:rsidRDefault="003F230A" w:rsidP="00784F17">
                        <w:pPr>
                          <w:ind w:left="708"/>
                          <w:rPr>
                            <w:rFonts w:ascii="Courier New" w:hAnsi="Courier New" w:cs="Courier New"/>
                            <w:sz w:val="20"/>
                            <w:szCs w:val="20"/>
                            <w:u w:val="single"/>
                          </w:rPr>
                        </w:pPr>
                        <w:r w:rsidRPr="00784F17">
                          <w:rPr>
                            <w:rFonts w:ascii="Courier New" w:hAnsi="Courier New" w:cs="Courier New"/>
                            <w:sz w:val="20"/>
                            <w:szCs w:val="20"/>
                          </w:rPr>
                          <w:t xml:space="preserve">     - completar árbol </w:t>
                        </w:r>
                        <w:r w:rsidRPr="00784F17">
                          <w:rPr>
                            <w:rFonts w:ascii="Courier New" w:hAnsi="Courier New" w:cs="Courier New"/>
                            <w:b/>
                            <w:sz w:val="20"/>
                            <w:szCs w:val="20"/>
                          </w:rPr>
                          <w:t>PP_DE</w:t>
                        </w:r>
                        <w:r w:rsidRPr="00784F17">
                          <w:rPr>
                            <w:rFonts w:ascii="Courier New" w:hAnsi="Courier New" w:cs="Courier New"/>
                            <w:sz w:val="20"/>
                            <w:szCs w:val="20"/>
                          </w:rPr>
                          <w:t xml:space="preserve"> con el </w:t>
                        </w:r>
                        <w:proofErr w:type="spellStart"/>
                        <w:r w:rsidRPr="00784F17">
                          <w:rPr>
                            <w:rFonts w:ascii="Courier New" w:hAnsi="Courier New" w:cs="Courier New"/>
                            <w:sz w:val="20"/>
                            <w:szCs w:val="20"/>
                          </w:rPr>
                          <w:t>root</w:t>
                        </w:r>
                        <w:proofErr w:type="spellEnd"/>
                        <w:r w:rsidRPr="00784F17">
                          <w:rPr>
                            <w:rFonts w:ascii="Courier New" w:hAnsi="Courier New" w:cs="Courier New"/>
                            <w:sz w:val="20"/>
                            <w:szCs w:val="20"/>
                          </w:rPr>
                          <w:t xml:space="preserve">: </w:t>
                        </w:r>
                        <w:r w:rsidRPr="00784F17">
                          <w:rPr>
                            <w:rFonts w:ascii="Courier New" w:hAnsi="Courier New" w:cs="Courier New"/>
                            <w:sz w:val="20"/>
                            <w:szCs w:val="20"/>
                            <w:u w:val="single"/>
                          </w:rPr>
                          <w:t>ETA</w:t>
                        </w:r>
                      </w:p>
                      <w:p w14:paraId="010B7128" w14:textId="77777777" w:rsidR="003F230A" w:rsidRPr="00784F17" w:rsidRDefault="003F230A" w:rsidP="00784F17">
                        <w:pPr>
                          <w:ind w:left="708"/>
                          <w:rPr>
                            <w:rFonts w:ascii="Courier New" w:hAnsi="Courier New" w:cs="Courier New"/>
                            <w:sz w:val="20"/>
                            <w:szCs w:val="20"/>
                            <w:u w:val="single"/>
                          </w:rPr>
                        </w:pPr>
                        <w:r w:rsidRPr="00784F17">
                          <w:rPr>
                            <w:rFonts w:ascii="Courier New" w:hAnsi="Courier New" w:cs="Courier New"/>
                            <w:sz w:val="20"/>
                            <w:szCs w:val="20"/>
                          </w:rPr>
                          <w:t xml:space="preserve">     - </w:t>
                        </w:r>
                        <w:proofErr w:type="spellStart"/>
                        <w:r w:rsidRPr="00784F17">
                          <w:rPr>
                            <w:rFonts w:ascii="Courier New" w:hAnsi="Courier New" w:cs="Courier New"/>
                            <w:sz w:val="20"/>
                            <w:szCs w:val="20"/>
                          </w:rPr>
                          <w:t>desapilar</w:t>
                        </w:r>
                        <w:proofErr w:type="spellEnd"/>
                        <w:r w:rsidRPr="00784F17">
                          <w:rPr>
                            <w:rFonts w:ascii="Courier New" w:hAnsi="Courier New" w:cs="Courier New"/>
                            <w:sz w:val="20"/>
                            <w:szCs w:val="20"/>
                          </w:rPr>
                          <w:t xml:space="preserve"> contexto </w:t>
                        </w:r>
                        <w:r w:rsidRPr="00784F17">
                          <w:rPr>
                            <w:rFonts w:ascii="Courier New" w:hAnsi="Courier New" w:cs="Courier New"/>
                            <w:b/>
                            <w:sz w:val="20"/>
                            <w:szCs w:val="20"/>
                          </w:rPr>
                          <w:t>PP_DE</w:t>
                        </w:r>
                      </w:p>
                      <w:p w14:paraId="2F00B232" w14:textId="77777777" w:rsidR="003F230A" w:rsidRPr="00D07786" w:rsidRDefault="003F230A" w:rsidP="00784F17">
                        <w:pPr>
                          <w:ind w:left="708"/>
                          <w:rPr>
                            <w:rFonts w:ascii="Courier New" w:hAnsi="Courier New" w:cs="Courier New"/>
                            <w:color w:val="1F4E79"/>
                            <w:sz w:val="20"/>
                            <w:szCs w:val="20"/>
                          </w:rPr>
                        </w:pPr>
                        <w:r w:rsidRPr="00D07786">
                          <w:rPr>
                            <w:rFonts w:ascii="Courier New" w:hAnsi="Courier New" w:cs="Courier New"/>
                            <w:color w:val="1F4E79"/>
                            <w:sz w:val="20"/>
                            <w:szCs w:val="20"/>
                          </w:rPr>
                          <w:t xml:space="preserve">     </w:t>
                        </w:r>
                        <w:r w:rsidRPr="00D07786">
                          <w:rPr>
                            <w:rFonts w:ascii="DFKai-SB" w:eastAsia="DFKai-SB" w:hAnsi="DFKai-SB" w:cs="Courier New"/>
                            <w:color w:val="1F4E79"/>
                            <w:sz w:val="20"/>
                            <w:szCs w:val="20"/>
                          </w:rPr>
                          <w:t xml:space="preserve">- PILA-CONTEXTO: </w:t>
                        </w:r>
                        <w:r w:rsidRPr="00D07786">
                          <w:rPr>
                            <w:rFonts w:ascii="DFKai-SB" w:eastAsia="DFKai-SB" w:hAnsi="DFKai-SB" w:cs="Courier New"/>
                            <w:b/>
                            <w:color w:val="1F4E79"/>
                            <w:sz w:val="20"/>
                            <w:szCs w:val="20"/>
                          </w:rPr>
                          <w:t>NPOBJ1</w:t>
                        </w:r>
                      </w:p>
                      <w:p w14:paraId="48C0F784" w14:textId="77777777" w:rsidR="003F230A" w:rsidRPr="00784F17" w:rsidRDefault="003F230A" w:rsidP="00784F17">
                        <w:pPr>
                          <w:ind w:left="708"/>
                          <w:rPr>
                            <w:rFonts w:ascii="Courier New" w:hAnsi="Courier New" w:cs="Courier New"/>
                            <w:sz w:val="20"/>
                            <w:szCs w:val="20"/>
                          </w:rPr>
                        </w:pPr>
                        <w:r w:rsidRPr="00784F17">
                          <w:rPr>
                            <w:rFonts w:ascii="Courier New" w:hAnsi="Courier New" w:cs="Courier New"/>
                            <w:sz w:val="20"/>
                            <w:szCs w:val="20"/>
                          </w:rPr>
                          <w:t xml:space="preserve"> - completar árbol </w:t>
                        </w:r>
                        <w:r w:rsidRPr="00784F17">
                          <w:rPr>
                            <w:rFonts w:ascii="Courier New" w:hAnsi="Courier New" w:cs="Courier New"/>
                            <w:b/>
                            <w:sz w:val="20"/>
                            <w:szCs w:val="20"/>
                          </w:rPr>
                          <w:t xml:space="preserve">NPOBJ1 </w:t>
                        </w:r>
                        <w:r w:rsidRPr="00784F17">
                          <w:rPr>
                            <w:rFonts w:ascii="Courier New" w:hAnsi="Courier New" w:cs="Courier New"/>
                            <w:sz w:val="20"/>
                            <w:szCs w:val="20"/>
                          </w:rPr>
                          <w:t xml:space="preserve">con </w:t>
                        </w:r>
                        <w:proofErr w:type="spellStart"/>
                        <w:r w:rsidRPr="00784F17">
                          <w:rPr>
                            <w:rFonts w:ascii="Courier New" w:hAnsi="Courier New" w:cs="Courier New"/>
                            <w:sz w:val="20"/>
                            <w:szCs w:val="20"/>
                          </w:rPr>
                          <w:t>root</w:t>
                        </w:r>
                        <w:proofErr w:type="spellEnd"/>
                        <w:r w:rsidRPr="00784F17">
                          <w:rPr>
                            <w:rFonts w:ascii="Courier New" w:hAnsi="Courier New" w:cs="Courier New"/>
                            <w:sz w:val="20"/>
                            <w:szCs w:val="20"/>
                          </w:rPr>
                          <w:t xml:space="preserve">: </w:t>
                        </w:r>
                        <w:r w:rsidRPr="00784F17">
                          <w:rPr>
                            <w:rFonts w:ascii="Courier New" w:hAnsi="Courier New" w:cs="Courier New"/>
                            <w:sz w:val="20"/>
                            <w:szCs w:val="20"/>
                            <w:u w:val="single"/>
                          </w:rPr>
                          <w:t>arsenal</w:t>
                        </w:r>
                        <w:r w:rsidRPr="00784F17">
                          <w:rPr>
                            <w:rFonts w:ascii="Courier New" w:hAnsi="Courier New" w:cs="Courier New"/>
                            <w:sz w:val="20"/>
                            <w:szCs w:val="20"/>
                          </w:rPr>
                          <w:t xml:space="preserve"> </w:t>
                        </w:r>
                      </w:p>
                      <w:p w14:paraId="2DE44FA5" w14:textId="77777777" w:rsidR="003F230A" w:rsidRPr="00784F17" w:rsidRDefault="003F230A" w:rsidP="00784F17">
                        <w:pPr>
                          <w:ind w:left="708"/>
                          <w:rPr>
                            <w:rFonts w:ascii="Courier New" w:hAnsi="Courier New" w:cs="Courier New"/>
                            <w:sz w:val="20"/>
                            <w:szCs w:val="20"/>
                            <w:u w:val="single"/>
                          </w:rPr>
                        </w:pPr>
                        <w:r w:rsidRPr="00784F17">
                          <w:rPr>
                            <w:rFonts w:ascii="Courier New" w:hAnsi="Courier New" w:cs="Courier New"/>
                            <w:sz w:val="20"/>
                            <w:szCs w:val="20"/>
                          </w:rPr>
                          <w:t xml:space="preserve"> - </w:t>
                        </w:r>
                        <w:proofErr w:type="spellStart"/>
                        <w:r w:rsidRPr="00784F17">
                          <w:rPr>
                            <w:rFonts w:ascii="Courier New" w:hAnsi="Courier New" w:cs="Courier New"/>
                            <w:sz w:val="20"/>
                            <w:szCs w:val="20"/>
                          </w:rPr>
                          <w:t>desapilar</w:t>
                        </w:r>
                        <w:proofErr w:type="spellEnd"/>
                        <w:r w:rsidRPr="00784F17">
                          <w:rPr>
                            <w:rFonts w:ascii="Courier New" w:hAnsi="Courier New" w:cs="Courier New"/>
                            <w:sz w:val="20"/>
                            <w:szCs w:val="20"/>
                          </w:rPr>
                          <w:t xml:space="preserve"> contexto </w:t>
                        </w:r>
                        <w:r w:rsidRPr="00784F17">
                          <w:rPr>
                            <w:rFonts w:ascii="Courier New" w:hAnsi="Courier New" w:cs="Courier New"/>
                            <w:b/>
                            <w:sz w:val="20"/>
                            <w:szCs w:val="20"/>
                          </w:rPr>
                          <w:t>NPOBJ1</w:t>
                        </w:r>
                      </w:p>
                      <w:p w14:paraId="2AD03014" w14:textId="77777777" w:rsidR="003F230A" w:rsidRPr="00784F17" w:rsidRDefault="003F230A" w:rsidP="00784F17">
                        <w:pPr>
                          <w:ind w:left="708"/>
                          <w:rPr>
                            <w:rFonts w:ascii="Courier New" w:hAnsi="Courier New" w:cs="Courier New"/>
                            <w:color w:val="1F4E79"/>
                            <w:sz w:val="20"/>
                            <w:szCs w:val="20"/>
                          </w:rPr>
                        </w:pPr>
                        <w:r w:rsidRPr="00784F17">
                          <w:rPr>
                            <w:rFonts w:ascii="Courier New" w:hAnsi="Courier New" w:cs="Courier New"/>
                            <w:color w:val="1F4E79"/>
                            <w:sz w:val="20"/>
                            <w:szCs w:val="20"/>
                          </w:rPr>
                          <w:t xml:space="preserve"> </w:t>
                        </w:r>
                        <w:r w:rsidRPr="00784F17">
                          <w:rPr>
                            <w:rFonts w:ascii="DFKai-SB" w:eastAsia="DFKai-SB" w:hAnsi="DFKai-SB" w:cs="Courier New"/>
                            <w:color w:val="1F4E79"/>
                            <w:sz w:val="20"/>
                            <w:szCs w:val="20"/>
                          </w:rPr>
                          <w:t xml:space="preserve">- PILA-CONTEXTO: </w:t>
                        </w:r>
                      </w:p>
                      <w:p w14:paraId="0FD13F84" w14:textId="77777777" w:rsidR="003F230A" w:rsidRPr="00435220" w:rsidRDefault="003F230A" w:rsidP="00FA086D">
                        <w:pPr>
                          <w:rPr>
                            <w:rFonts w:ascii="Courier New" w:hAnsi="Courier New" w:cs="Courier New"/>
                            <w:i/>
                            <w:sz w:val="20"/>
                            <w:szCs w:val="20"/>
                          </w:rPr>
                        </w:pPr>
                        <w:r w:rsidRPr="00435220">
                          <w:rPr>
                            <w:rFonts w:ascii="Courier New" w:hAnsi="Courier New" w:cs="Courier New"/>
                            <w:i/>
                            <w:sz w:val="20"/>
                            <w:szCs w:val="20"/>
                          </w:rPr>
                          <w:t xml:space="preserve"> </w:t>
                        </w:r>
                      </w:p>
                    </w:txbxContent>
                  </v:textbox>
                </v:shape>
                <v:group id="Group 27" o:spid="_x0000_s1030" style="position:absolute;left:3410;top:1780;width:932;height:5680" coordorigin="3410,1780" coordsize="932,56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type id="_x0000_t32" coordsize="21600,21600" o:spt="32" o:oned="t" path="m0,0l21600,21600e" filled="f">
                    <v:path arrowok="t" fillok="f" o:connecttype="none"/>
                    <o:lock v:ext="edit" shapetype="t"/>
                  </v:shapetype>
                  <v:shape id="AutoShape 21" o:spid="_x0000_s1031" type="#_x0000_t32" style="position:absolute;left:3410;top:1780;width:0;height:56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tCgaMQAAADaAAAADwAAAGRycy9kb3ducmV2LnhtbESPzW7CMBCE75X6DtZW6q045ZCSgEEt&#10;olJPpfwc4LaKlyRqvDa2C+HtMVIljqOZ+UYzmfWmEyfyobWs4HWQgSCurG65VrDdfL6MQISIrLGz&#10;TAouFGA2fXyYYKntmVd0WsdaJAiHEhU0MbpSylA1ZDAMrCNO3sF6gzFJX0vt8ZzgppPDLMulwZbT&#10;QoOO5g1Vv+s/o2Ckt28ftCiG/rgsnNvn+c/37qjU81P/PgYRqY/38H/7Syso4HYl3QA5v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q0KBoxAAAANoAAAAPAAAAAAAAAAAA&#10;AAAAAKECAABkcnMvZG93bnJldi54bWxQSwUGAAAAAAQABAD5AAAAkgMAAAAA&#10;" strokeweight=".25pt">
                    <v:shadow color="#1f3763" opacity=".5" offset="1pt"/>
                  </v:shape>
                  <v:shape id="AutoShape 23" o:spid="_x0000_s1032" type="#_x0000_t32" style="position:absolute;left:3860;top:2510;width:0;height:1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GM3dcUAAADbAAAADwAAAGRycy9kb3ducmV2LnhtbESPQU8CMRCF7yT+h2ZMvEFXDiusFKIG&#10;Ek6IyEFvk+24u3E7LW2F9d87BxJvM3lv3vtmsRpcr84UU+fZwP2kAEVce9txY+D4vhnPQKWMbLH3&#10;TAZ+KcFqeTNaYGX9hd/ofMiNkhBOFRpocw6V1qluyWGa+EAs2pePDrOssdE24kXCXa+nRVFqhx1L&#10;Q4uBXlqqvw8/zsDMHh+eaT2fxtPrPITPstzvPk7G3N0OT4+gMg3533y93lrBF3r5RQbQy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GM3dcUAAADbAAAADwAAAAAAAAAA&#10;AAAAAAChAgAAZHJzL2Rvd25yZXYueG1sUEsFBgAAAAAEAAQA+QAAAJMDAAAAAA==&#10;" strokeweight=".25pt">
                    <v:shadow color="#1f3763" opacity=".5" offset="1pt"/>
                  </v:shape>
                  <v:shape id="AutoShape 24" o:spid="_x0000_s1033" type="#_x0000_t32" style="position:absolute;left:3860;top:4170;width:0;height:2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y+S7sIAAADbAAAADwAAAGRycy9kb3ducmV2LnhtbERPPW/CMBDdK/U/WIfUrTgwBAgYRBGV&#10;OlGaMpTtFF+TqPHZ2C6Ef48rIXW7p/d5i1VvOnEmH1rLCkbDDARxZXXLtYLD5+vzFESIyBo7y6Tg&#10;SgFWy8eHBRbaXviDzmWsRQrhUKCCJkZXSBmqhgyGoXXEifu23mBM0NdSe7ykcNPJcZbl0mDLqaFB&#10;R5uGqp/y1yiY6sPkhbazsT+9z5w75vl+93VS6mnQr+cgIvXxX3x3v+k0fwR/v6QD5PIG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y+S7sIAAADbAAAADwAAAAAAAAAAAAAA&#10;AAChAgAAZHJzL2Rvd25yZXYueG1sUEsFBgAAAAAEAAQA+QAAAJADAAAAAA==&#10;" strokeweight=".25pt">
                    <v:shadow color="#1f3763" opacity=".5" offset="1pt"/>
                  </v:shape>
                  <v:shape id="AutoShape 26" o:spid="_x0000_s1034" type="#_x0000_t32" style="position:absolute;left:4342;top:4870;width:0;height:1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0MmcIAAADbAAAADwAAAGRycy9kb3ducmV2LnhtbERPO2/CMBDeK/EfrEPqVhwypBAwqFSt&#10;1KktjwG2U3wkUeOzsV0I/x5XqsR2n77nzZe96cSZfGgtKxiPMhDEldUt1wp22/enCYgQkTV2lknB&#10;lQIsF4OHOZbaXnhN502sRQrhUKKCJkZXShmqhgyGkXXEiTtabzAm6GupPV5SuOlknmWFNNhyamjQ&#10;0WtD1c/m1yiY6N3zit6muT99TZ07FMX35/6k1OOwf5mBiNTHu/jf/aHT/Bz+fkkHyMU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0MmcIAAADbAAAADwAAAAAAAAAAAAAA&#10;AAChAgAAZHJzL2Rvd25yZXYueG1sUEsFBgAAAAAEAAQA+QAAAJADAAAAAA==&#10;" strokeweight=".25pt">
                    <v:shadow color="#1f3763" opacity=".5" offset="1pt"/>
                  </v:shape>
                </v:group>
                <w10:anchorlock/>
              </v:group>
            </w:pict>
          </mc:Fallback>
        </mc:AlternateContent>
      </w:r>
    </w:p>
    <w:p w14:paraId="6620113F" w14:textId="77777777" w:rsidR="00F83F9A" w:rsidRDefault="00F83F9A" w:rsidP="00A019DF"/>
    <w:p w14:paraId="77429CE3" w14:textId="77777777" w:rsidR="00274E6C" w:rsidRDefault="00435220" w:rsidP="00A019DF">
      <w:pPr>
        <w:ind w:left="284"/>
      </w:pPr>
      <w:r>
        <w:t xml:space="preserve">En el esquema se ve cómo se va recorriendo el árbol. Se puede ver cómo se va pasando por todos los nodos, cuando llega a un nodo terminal como puede ser el caso de </w:t>
      </w:r>
      <w:r>
        <w:rPr>
          <w:b/>
          <w:i/>
        </w:rPr>
        <w:t>un</w:t>
      </w:r>
      <w:r>
        <w:rPr>
          <w:b/>
        </w:rPr>
        <w:t xml:space="preserve">, </w:t>
      </w:r>
      <w:r>
        <w:t xml:space="preserve">se hace la comprobación de </w:t>
      </w:r>
      <w:r>
        <w:rPr>
          <w:i/>
        </w:rPr>
        <w:t>“</w:t>
      </w:r>
      <w:proofErr w:type="spellStart"/>
      <w:r>
        <w:rPr>
          <w:i/>
        </w:rPr>
        <w:t>root</w:t>
      </w:r>
      <w:proofErr w:type="spellEnd"/>
      <w:r>
        <w:rPr>
          <w:i/>
        </w:rPr>
        <w:t>”</w:t>
      </w:r>
      <w:r>
        <w:t xml:space="preserve">, la cual no se cumple en este caso. </w:t>
      </w:r>
      <w:r w:rsidR="00CC2BF9">
        <w:t xml:space="preserve">Lo mismo que se ha hecho en el caso de </w:t>
      </w:r>
      <w:r w:rsidR="00CC2BF9">
        <w:rPr>
          <w:b/>
          <w:i/>
        </w:rPr>
        <w:t>un</w:t>
      </w:r>
      <w:r w:rsidR="00CC2BF9">
        <w:rPr>
          <w:b/>
        </w:rPr>
        <w:t xml:space="preserve"> </w:t>
      </w:r>
      <w:r w:rsidR="00CC2BF9">
        <w:t xml:space="preserve">se hace para los demás elementos finales, intentando encontrar algún elemento que pueda llegar a actuar como </w:t>
      </w:r>
      <w:r w:rsidR="00CC2BF9">
        <w:rPr>
          <w:i/>
        </w:rPr>
        <w:t>“</w:t>
      </w:r>
      <w:proofErr w:type="spellStart"/>
      <w:r w:rsidR="00CC2BF9">
        <w:rPr>
          <w:i/>
        </w:rPr>
        <w:t>root</w:t>
      </w:r>
      <w:proofErr w:type="spellEnd"/>
      <w:r w:rsidR="00CC2BF9">
        <w:rPr>
          <w:i/>
        </w:rPr>
        <w:t>”</w:t>
      </w:r>
      <w:r w:rsidR="00CC2BF9">
        <w:t xml:space="preserve">, como es el caso de </w:t>
      </w:r>
      <w:r w:rsidR="00CC2BF9" w:rsidRPr="00CC2BF9">
        <w:rPr>
          <w:b/>
          <w:i/>
        </w:rPr>
        <w:t>gran</w:t>
      </w:r>
      <w:r w:rsidR="00CC2BF9">
        <w:rPr>
          <w:b/>
          <w:i/>
        </w:rPr>
        <w:t>, ETA</w:t>
      </w:r>
      <w:r w:rsidR="00CC2BF9">
        <w:t xml:space="preserve"> o </w:t>
      </w:r>
      <w:r w:rsidR="00CC2BF9">
        <w:rPr>
          <w:b/>
          <w:i/>
        </w:rPr>
        <w:t>arsenal.</w:t>
      </w:r>
      <w:r w:rsidR="00CC2BF9">
        <w:t xml:space="preserve"> </w:t>
      </w:r>
    </w:p>
    <w:p w14:paraId="5189AC19" w14:textId="77777777" w:rsidR="00274E6C" w:rsidRDefault="00274E6C" w:rsidP="00A019DF">
      <w:pPr>
        <w:ind w:left="284"/>
      </w:pPr>
    </w:p>
    <w:p w14:paraId="299C09D5" w14:textId="77777777" w:rsidR="00435220" w:rsidRDefault="00CC2BF9" w:rsidP="00A019DF">
      <w:pPr>
        <w:ind w:left="284"/>
      </w:pPr>
      <w:r>
        <w:t>C</w:t>
      </w:r>
      <w:r w:rsidR="00274E6C">
        <w:t>u</w:t>
      </w:r>
      <w:r>
        <w:t xml:space="preserve">ando se ha encontrado algún elemento </w:t>
      </w:r>
      <w:r>
        <w:rPr>
          <w:i/>
        </w:rPr>
        <w:t>“</w:t>
      </w:r>
      <w:proofErr w:type="spellStart"/>
      <w:r>
        <w:rPr>
          <w:i/>
        </w:rPr>
        <w:t>root</w:t>
      </w:r>
      <w:proofErr w:type="spellEnd"/>
      <w:r>
        <w:rPr>
          <w:i/>
        </w:rPr>
        <w:t>”</w:t>
      </w:r>
      <w:r>
        <w:t xml:space="preserve"> y se ha llegado al final del árbol, se completan las relaciones existentes dentro de este con el </w:t>
      </w:r>
      <w:r>
        <w:rPr>
          <w:i/>
        </w:rPr>
        <w:t>“</w:t>
      </w:r>
      <w:proofErr w:type="spellStart"/>
      <w:r>
        <w:rPr>
          <w:i/>
        </w:rPr>
        <w:t>root</w:t>
      </w:r>
      <w:proofErr w:type="spellEnd"/>
      <w:r>
        <w:rPr>
          <w:i/>
        </w:rPr>
        <w:t xml:space="preserve">” </w:t>
      </w:r>
      <w:r>
        <w:t xml:space="preserve">correspondiente, exceptuando el propio </w:t>
      </w:r>
      <w:r>
        <w:rPr>
          <w:i/>
        </w:rPr>
        <w:t>“</w:t>
      </w:r>
      <w:proofErr w:type="spellStart"/>
      <w:r>
        <w:rPr>
          <w:i/>
        </w:rPr>
        <w:t>root</w:t>
      </w:r>
      <w:proofErr w:type="spellEnd"/>
      <w:r>
        <w:rPr>
          <w:i/>
        </w:rPr>
        <w:t>”</w:t>
      </w:r>
      <w:r>
        <w:t xml:space="preserve">, pues este no puede estar relacionado consigo mismo, lo estará con otro elemento perteneciente a un </w:t>
      </w:r>
      <w:r w:rsidR="00274E6C">
        <w:t xml:space="preserve">árbol superior, además se completan las </w:t>
      </w:r>
      <w:r w:rsidR="00274E6C">
        <w:lastRenderedPageBreak/>
        <w:t>relaciones añadiendo la funcionalidad asociada a la par de categorías los elementos que componen la relación.</w:t>
      </w:r>
    </w:p>
    <w:p w14:paraId="6232068B" w14:textId="77777777" w:rsidR="00274E6C" w:rsidRDefault="00274E6C" w:rsidP="00A019DF">
      <w:pPr>
        <w:ind w:left="284"/>
      </w:pPr>
    </w:p>
    <w:p w14:paraId="3431FE5B" w14:textId="53A749B4" w:rsidR="00047EBB" w:rsidRDefault="00274E6C" w:rsidP="00A019DF">
      <w:pPr>
        <w:ind w:left="284"/>
      </w:pPr>
      <w:commentRangeStart w:id="781"/>
      <w:r>
        <w:t xml:space="preserve">A medida que se van completando las relaciones y se va subiendo en el árbol, los </w:t>
      </w:r>
      <w:r w:rsidRPr="00274E6C">
        <w:rPr>
          <w:i/>
        </w:rPr>
        <w:t>“</w:t>
      </w:r>
      <w:proofErr w:type="spellStart"/>
      <w:r w:rsidRPr="00274E6C">
        <w:rPr>
          <w:i/>
        </w:rPr>
        <w:t>root</w:t>
      </w:r>
      <w:proofErr w:type="spellEnd"/>
      <w:r w:rsidRPr="00274E6C">
        <w:rPr>
          <w:i/>
        </w:rPr>
        <w:t>”</w:t>
      </w:r>
      <w:r>
        <w:rPr>
          <w:i/>
        </w:rPr>
        <w:t xml:space="preserve"> </w:t>
      </w:r>
      <w:r>
        <w:t>utilizados dejan de considerarse así, y algo similar ocurre con los contextos apilados, según se ha completado el árbol se descarta ese contexto, pues ya se pasaría al inmediatamente superior.</w:t>
      </w:r>
      <w:commentRangeEnd w:id="781"/>
      <w:r w:rsidR="00880838">
        <w:rPr>
          <w:rStyle w:val="Refdecomentario"/>
        </w:rPr>
        <w:commentReference w:id="781"/>
      </w:r>
    </w:p>
    <w:p w14:paraId="23C21EED" w14:textId="77777777" w:rsidR="004D07D8" w:rsidRDefault="004D07D8" w:rsidP="00A019DF">
      <w:pPr>
        <w:ind w:left="284"/>
      </w:pPr>
    </w:p>
    <w:p w14:paraId="17321FF8" w14:textId="4D58A325" w:rsidR="004D07D8" w:rsidRDefault="004D07D8" w:rsidP="00A019DF">
      <w:pPr>
        <w:ind w:left="284"/>
      </w:pPr>
      <w:r>
        <w:t>A continuación, un pequeño pseudocódigo sobre la función recursiva explicada:</w:t>
      </w:r>
    </w:p>
    <w:p w14:paraId="79C5A99C" w14:textId="0A91DDD6" w:rsidR="004D07D8" w:rsidRDefault="004D07D8" w:rsidP="00A019DF">
      <w:pPr>
        <w:ind w:left="284"/>
      </w:pPr>
    </w:p>
    <w:p w14:paraId="4205A2AD" w14:textId="10010EF0" w:rsidR="00081DF4" w:rsidRDefault="00081DF4" w:rsidP="00824685">
      <w:pPr>
        <w:ind w:left="284"/>
        <w:rPr>
          <w:ins w:id="782" w:author="Rebeca de la Paz Gonzales" w:date="2017-06-26T01:58:00Z"/>
        </w:rPr>
      </w:pPr>
      <w:r>
        <w:rPr>
          <w:noProof/>
          <w:lang w:val="es-ES_tradnl" w:eastAsia="es-ES_tradnl"/>
        </w:rPr>
        <mc:AlternateContent>
          <mc:Choice Requires="wps">
            <w:drawing>
              <wp:inline distT="0" distB="0" distL="0" distR="0" wp14:anchorId="44262681" wp14:editId="07D9EA27">
                <wp:extent cx="4574540" cy="2284730"/>
                <wp:effectExtent l="0" t="0" r="22860" b="26670"/>
                <wp:docPr id="5" name="Cuadro de texto 5"/>
                <wp:cNvGraphicFramePr/>
                <a:graphic xmlns:a="http://schemas.openxmlformats.org/drawingml/2006/main">
                  <a:graphicData uri="http://schemas.microsoft.com/office/word/2010/wordprocessingShape">
                    <wps:wsp>
                      <wps:cNvSpPr txBox="1"/>
                      <wps:spPr>
                        <a:xfrm>
                          <a:off x="0" y="0"/>
                          <a:ext cx="4574540" cy="2284730"/>
                        </a:xfrm>
                        <a:prstGeom prst="rect">
                          <a:avLst/>
                        </a:prstGeom>
                        <a:ln/>
                      </wps:spPr>
                      <wps:style>
                        <a:lnRef idx="2">
                          <a:schemeClr val="dk1"/>
                        </a:lnRef>
                        <a:fillRef idx="1">
                          <a:schemeClr val="lt1"/>
                        </a:fillRef>
                        <a:effectRef idx="0">
                          <a:schemeClr val="dk1"/>
                        </a:effectRef>
                        <a:fontRef idx="minor">
                          <a:schemeClr val="dk1"/>
                        </a:fontRef>
                      </wps:style>
                      <wps:txbx>
                        <w:txbxContent>
                          <w:p w14:paraId="47D4FEE8" w14:textId="77777777" w:rsidR="003F230A" w:rsidRPr="004D07D8" w:rsidRDefault="003F230A" w:rsidP="004D07D8">
                            <w:pPr>
                              <w:jc w:val="left"/>
                              <w:rPr>
                                <w:rFonts w:ascii="Menlo" w:hAnsi="Menlo" w:cs="Menlo"/>
                                <w:color w:val="000000"/>
                                <w:sz w:val="17"/>
                                <w:szCs w:val="17"/>
                                <w:lang w:val="es-ES_tradnl" w:eastAsia="es-ES_tradnl"/>
                              </w:rPr>
                            </w:pPr>
                          </w:p>
                          <w:p w14:paraId="5143E458" w14:textId="77777777" w:rsidR="003F230A" w:rsidRPr="004D07D8" w:rsidRDefault="003F230A"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FUNCION RECURSIVA (NODO N)</w:t>
                            </w:r>
                          </w:p>
                          <w:p w14:paraId="349BEA8C" w14:textId="77777777" w:rsidR="003F230A" w:rsidRPr="004D07D8" w:rsidRDefault="003F230A"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IF (N ES TERMINAL)</w:t>
                            </w:r>
                          </w:p>
                          <w:p w14:paraId="5C81C9E2" w14:textId="77777777" w:rsidR="003F230A" w:rsidRPr="004D07D8" w:rsidRDefault="003F230A"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LISTA-RELACIONES.ADD(CREATE-RELACION(N))</w:t>
                            </w:r>
                          </w:p>
                          <w:p w14:paraId="7A2AD8D0" w14:textId="77777777" w:rsidR="003F230A" w:rsidRPr="004D07D8" w:rsidRDefault="003F230A" w:rsidP="004D07D8">
                            <w:pPr>
                              <w:jc w:val="left"/>
                              <w:rPr>
                                <w:rFonts w:ascii="Menlo" w:hAnsi="Menlo" w:cs="Menlo"/>
                                <w:color w:val="000000"/>
                                <w:sz w:val="17"/>
                                <w:szCs w:val="17"/>
                                <w:lang w:val="en" w:eastAsia="es-ES_tradnl"/>
                              </w:rPr>
                            </w:pPr>
                            <w:r w:rsidRPr="004D07D8">
                              <w:rPr>
                                <w:rFonts w:ascii="Menlo" w:hAnsi="Menlo" w:cs="Menlo"/>
                                <w:color w:val="000000"/>
                                <w:sz w:val="17"/>
                                <w:szCs w:val="17"/>
                                <w:lang w:val="es-ES_tradnl" w:eastAsia="es-ES_tradnl"/>
                              </w:rPr>
                              <w:t xml:space="preserve">    </w:t>
                            </w:r>
                            <w:r w:rsidRPr="004D07D8">
                              <w:rPr>
                                <w:rFonts w:ascii="Menlo" w:hAnsi="Menlo" w:cs="Menlo"/>
                                <w:color w:val="000000"/>
                                <w:sz w:val="17"/>
                                <w:szCs w:val="17"/>
                                <w:lang w:val="en" w:eastAsia="es-ES_tradnl"/>
                              </w:rPr>
                              <w:t>ELSE</w:t>
                            </w:r>
                          </w:p>
                          <w:p w14:paraId="58CC8B1D" w14:textId="77777777" w:rsidR="003F230A" w:rsidRPr="004D07D8" w:rsidRDefault="003F230A" w:rsidP="004D07D8">
                            <w:pPr>
                              <w:jc w:val="left"/>
                              <w:rPr>
                                <w:rFonts w:ascii="Menlo" w:hAnsi="Menlo" w:cs="Menlo"/>
                                <w:color w:val="000000"/>
                                <w:sz w:val="17"/>
                                <w:szCs w:val="17"/>
                                <w:lang w:val="en" w:eastAsia="es-ES_tradnl"/>
                              </w:rPr>
                            </w:pPr>
                            <w:r w:rsidRPr="004D07D8">
                              <w:rPr>
                                <w:rFonts w:ascii="Menlo" w:hAnsi="Menlo" w:cs="Menlo"/>
                                <w:color w:val="000000"/>
                                <w:sz w:val="17"/>
                                <w:szCs w:val="17"/>
                                <w:lang w:val="en" w:eastAsia="es-ES_tradnl"/>
                              </w:rPr>
                              <w:t>        APILAR CONTEXTO</w:t>
                            </w:r>
                          </w:p>
                          <w:p w14:paraId="3A01B293" w14:textId="77777777" w:rsidR="003F230A" w:rsidRPr="004D07D8" w:rsidRDefault="003F230A" w:rsidP="004D07D8">
                            <w:pPr>
                              <w:jc w:val="left"/>
                              <w:rPr>
                                <w:rFonts w:ascii="Menlo" w:hAnsi="Menlo" w:cs="Menlo"/>
                                <w:color w:val="000000"/>
                                <w:sz w:val="17"/>
                                <w:szCs w:val="17"/>
                                <w:lang w:val="en" w:eastAsia="es-ES_tradnl"/>
                              </w:rPr>
                            </w:pPr>
                            <w:r w:rsidRPr="004D07D8">
                              <w:rPr>
                                <w:rFonts w:ascii="Menlo" w:hAnsi="Menlo" w:cs="Menlo"/>
                                <w:color w:val="000000"/>
                                <w:sz w:val="17"/>
                                <w:szCs w:val="17"/>
                                <w:lang w:val="en" w:eastAsia="es-ES_tradnl"/>
                              </w:rPr>
                              <w:t>        FOREACH (CHILD: N.CHILDS())</w:t>
                            </w:r>
                          </w:p>
                          <w:p w14:paraId="6E2C7F7A" w14:textId="77777777" w:rsidR="003F230A" w:rsidRPr="004D07D8" w:rsidRDefault="003F230A"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n" w:eastAsia="es-ES_tradnl"/>
                              </w:rPr>
                              <w:t xml:space="preserve">            </w:t>
                            </w:r>
                            <w:r w:rsidRPr="004D07D8">
                              <w:rPr>
                                <w:rFonts w:ascii="Menlo" w:hAnsi="Menlo" w:cs="Menlo"/>
                                <w:color w:val="000000"/>
                                <w:sz w:val="17"/>
                                <w:szCs w:val="17"/>
                                <w:lang w:val="es-ES_tradnl" w:eastAsia="es-ES_tradnl"/>
                              </w:rPr>
                              <w:t>IF (CHILD ES TERMINAL)</w:t>
                            </w:r>
                          </w:p>
                          <w:p w14:paraId="3C234F80" w14:textId="77777777" w:rsidR="003F230A" w:rsidRPr="004D07D8" w:rsidRDefault="003F230A"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LISTA-RELACIONES.ADD(CREATE-RELACION(CHILD))</w:t>
                            </w:r>
                          </w:p>
                          <w:p w14:paraId="31ADB5CC" w14:textId="77777777" w:rsidR="003F230A" w:rsidRPr="004D07D8" w:rsidRDefault="003F230A"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ELSE</w:t>
                            </w:r>
                          </w:p>
                          <w:p w14:paraId="702413D8" w14:textId="77777777" w:rsidR="003F230A" w:rsidRPr="004D07D8" w:rsidRDefault="003F230A"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xml:space="preserve">                </w:t>
                            </w:r>
                            <w:proofErr w:type="gramStart"/>
                            <w:r w:rsidRPr="004D07D8">
                              <w:rPr>
                                <w:rFonts w:ascii="Menlo" w:hAnsi="Menlo" w:cs="Menlo"/>
                                <w:color w:val="000000"/>
                                <w:sz w:val="17"/>
                                <w:szCs w:val="17"/>
                                <w:lang w:val="es-ES_tradnl" w:eastAsia="es-ES_tradnl"/>
                              </w:rPr>
                              <w:t>LISTA-RELACIONES.ADD(</w:t>
                            </w:r>
                            <w:proofErr w:type="gramEnd"/>
                            <w:r w:rsidRPr="004D07D8">
                              <w:rPr>
                                <w:rFonts w:ascii="Menlo" w:hAnsi="Menlo" w:cs="Menlo"/>
                                <w:color w:val="000000"/>
                                <w:sz w:val="17"/>
                                <w:szCs w:val="17"/>
                                <w:lang w:val="es-ES_tradnl" w:eastAsia="es-ES_tradnl"/>
                              </w:rPr>
                              <w:t>FUNCION RECURSIVA (CHILD))</w:t>
                            </w:r>
                          </w:p>
                          <w:p w14:paraId="331A4346" w14:textId="77777777" w:rsidR="003F230A" w:rsidRPr="004D07D8" w:rsidRDefault="003F230A" w:rsidP="004D07D8">
                            <w:pPr>
                              <w:jc w:val="left"/>
                              <w:rPr>
                                <w:rFonts w:ascii="Menlo" w:hAnsi="Menlo" w:cs="Menlo"/>
                                <w:color w:val="000000"/>
                                <w:sz w:val="17"/>
                                <w:szCs w:val="17"/>
                                <w:lang w:val="es-ES_tradnl" w:eastAsia="es-ES_tradnl"/>
                              </w:rPr>
                            </w:pPr>
                          </w:p>
                          <w:p w14:paraId="1193AD5F" w14:textId="77777777" w:rsidR="003F230A" w:rsidRPr="004D07D8" w:rsidRDefault="003F230A"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COMPLETAR-RELACIONES(LISTA-REALCIONES)</w:t>
                            </w:r>
                          </w:p>
                          <w:p w14:paraId="696EE04A" w14:textId="77777777" w:rsidR="003F230A" w:rsidRPr="004D07D8" w:rsidRDefault="003F230A"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DESAPILAR CONTEXTO</w:t>
                            </w:r>
                          </w:p>
                          <w:p w14:paraId="5D9F5B5C" w14:textId="77777777" w:rsidR="003F230A" w:rsidRPr="004D07D8" w:rsidRDefault="003F230A" w:rsidP="004D07D8">
                            <w:pPr>
                              <w:jc w:val="left"/>
                              <w:rPr>
                                <w:rFonts w:ascii="Menlo" w:hAnsi="Menlo" w:cs="Menlo"/>
                                <w:color w:val="000000"/>
                                <w:sz w:val="17"/>
                                <w:szCs w:val="17"/>
                                <w:lang w:val="es-ES_tradnl" w:eastAsia="es-ES_tradnl"/>
                              </w:rPr>
                            </w:pPr>
                          </w:p>
                          <w:p w14:paraId="4580C884" w14:textId="77777777" w:rsidR="003F230A" w:rsidRPr="004D07D8" w:rsidRDefault="003F230A"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RETURN LISTA-RELACIONES</w:t>
                            </w:r>
                          </w:p>
                          <w:p w14:paraId="16D385AB" w14:textId="77777777" w:rsidR="003F230A" w:rsidRDefault="003F23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262681" id="Cuadro de texto 5" o:spid="_x0000_s1035" type="#_x0000_t202" style="width:360.2pt;height:179.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" fillcolor="white [3201]" strokecolor="black [3200]" strokeweight="1pt">
                <v:textbox>
                  <w:txbxContent>
                    <w:p w14:paraId="47D4FEE8" w14:textId="77777777" w:rsidR="003F230A" w:rsidRPr="004D07D8" w:rsidRDefault="003F230A" w:rsidP="004D07D8">
                      <w:pPr>
                        <w:jc w:val="left"/>
                        <w:rPr>
                          <w:rFonts w:ascii="Menlo" w:hAnsi="Menlo" w:cs="Menlo"/>
                          <w:color w:val="000000"/>
                          <w:sz w:val="17"/>
                          <w:szCs w:val="17"/>
                          <w:lang w:val="es-ES_tradnl" w:eastAsia="es-ES_tradnl"/>
                        </w:rPr>
                      </w:pPr>
                    </w:p>
                    <w:p w14:paraId="5143E458" w14:textId="77777777" w:rsidR="003F230A" w:rsidRPr="004D07D8" w:rsidRDefault="003F230A"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FUNCION RECURSIVA (NODO N)</w:t>
                      </w:r>
                    </w:p>
                    <w:p w14:paraId="349BEA8C" w14:textId="77777777" w:rsidR="003F230A" w:rsidRPr="004D07D8" w:rsidRDefault="003F230A"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IF (N ES TERMINAL)</w:t>
                      </w:r>
                    </w:p>
                    <w:p w14:paraId="5C81C9E2" w14:textId="77777777" w:rsidR="003F230A" w:rsidRPr="004D07D8" w:rsidRDefault="003F230A"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LISTA-RELACIONES.ADD(CREATE-RELACION(N))</w:t>
                      </w:r>
                    </w:p>
                    <w:p w14:paraId="7A2AD8D0" w14:textId="77777777" w:rsidR="003F230A" w:rsidRPr="004D07D8" w:rsidRDefault="003F230A" w:rsidP="004D07D8">
                      <w:pPr>
                        <w:jc w:val="left"/>
                        <w:rPr>
                          <w:rFonts w:ascii="Menlo" w:hAnsi="Menlo" w:cs="Menlo"/>
                          <w:color w:val="000000"/>
                          <w:sz w:val="17"/>
                          <w:szCs w:val="17"/>
                          <w:lang w:val="en" w:eastAsia="es-ES_tradnl"/>
                        </w:rPr>
                      </w:pPr>
                      <w:r w:rsidRPr="004D07D8">
                        <w:rPr>
                          <w:rFonts w:ascii="Menlo" w:hAnsi="Menlo" w:cs="Menlo"/>
                          <w:color w:val="000000"/>
                          <w:sz w:val="17"/>
                          <w:szCs w:val="17"/>
                          <w:lang w:val="es-ES_tradnl" w:eastAsia="es-ES_tradnl"/>
                        </w:rPr>
                        <w:t xml:space="preserve">    </w:t>
                      </w:r>
                      <w:r w:rsidRPr="004D07D8">
                        <w:rPr>
                          <w:rFonts w:ascii="Menlo" w:hAnsi="Menlo" w:cs="Menlo"/>
                          <w:color w:val="000000"/>
                          <w:sz w:val="17"/>
                          <w:szCs w:val="17"/>
                          <w:lang w:val="en" w:eastAsia="es-ES_tradnl"/>
                        </w:rPr>
                        <w:t>ELSE</w:t>
                      </w:r>
                    </w:p>
                    <w:p w14:paraId="58CC8B1D" w14:textId="77777777" w:rsidR="003F230A" w:rsidRPr="004D07D8" w:rsidRDefault="003F230A" w:rsidP="004D07D8">
                      <w:pPr>
                        <w:jc w:val="left"/>
                        <w:rPr>
                          <w:rFonts w:ascii="Menlo" w:hAnsi="Menlo" w:cs="Menlo"/>
                          <w:color w:val="000000"/>
                          <w:sz w:val="17"/>
                          <w:szCs w:val="17"/>
                          <w:lang w:val="en" w:eastAsia="es-ES_tradnl"/>
                        </w:rPr>
                      </w:pPr>
                      <w:r w:rsidRPr="004D07D8">
                        <w:rPr>
                          <w:rFonts w:ascii="Menlo" w:hAnsi="Menlo" w:cs="Menlo"/>
                          <w:color w:val="000000"/>
                          <w:sz w:val="17"/>
                          <w:szCs w:val="17"/>
                          <w:lang w:val="en" w:eastAsia="es-ES_tradnl"/>
                        </w:rPr>
                        <w:t>        APILAR CONTEXTO</w:t>
                      </w:r>
                    </w:p>
                    <w:p w14:paraId="3A01B293" w14:textId="77777777" w:rsidR="003F230A" w:rsidRPr="004D07D8" w:rsidRDefault="003F230A" w:rsidP="004D07D8">
                      <w:pPr>
                        <w:jc w:val="left"/>
                        <w:rPr>
                          <w:rFonts w:ascii="Menlo" w:hAnsi="Menlo" w:cs="Menlo"/>
                          <w:color w:val="000000"/>
                          <w:sz w:val="17"/>
                          <w:szCs w:val="17"/>
                          <w:lang w:val="en" w:eastAsia="es-ES_tradnl"/>
                        </w:rPr>
                      </w:pPr>
                      <w:r w:rsidRPr="004D07D8">
                        <w:rPr>
                          <w:rFonts w:ascii="Menlo" w:hAnsi="Menlo" w:cs="Menlo"/>
                          <w:color w:val="000000"/>
                          <w:sz w:val="17"/>
                          <w:szCs w:val="17"/>
                          <w:lang w:val="en" w:eastAsia="es-ES_tradnl"/>
                        </w:rPr>
                        <w:t>        FOREACH (CHILD: N.CHILDS())</w:t>
                      </w:r>
                    </w:p>
                    <w:p w14:paraId="6E2C7F7A" w14:textId="77777777" w:rsidR="003F230A" w:rsidRPr="004D07D8" w:rsidRDefault="003F230A"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n" w:eastAsia="es-ES_tradnl"/>
                        </w:rPr>
                        <w:t xml:space="preserve">            </w:t>
                      </w:r>
                      <w:r w:rsidRPr="004D07D8">
                        <w:rPr>
                          <w:rFonts w:ascii="Menlo" w:hAnsi="Menlo" w:cs="Menlo"/>
                          <w:color w:val="000000"/>
                          <w:sz w:val="17"/>
                          <w:szCs w:val="17"/>
                          <w:lang w:val="es-ES_tradnl" w:eastAsia="es-ES_tradnl"/>
                        </w:rPr>
                        <w:t>IF (CHILD ES TERMINAL)</w:t>
                      </w:r>
                    </w:p>
                    <w:p w14:paraId="3C234F80" w14:textId="77777777" w:rsidR="003F230A" w:rsidRPr="004D07D8" w:rsidRDefault="003F230A"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LISTA-RELACIONES.ADD(CREATE-RELACION(CHILD))</w:t>
                      </w:r>
                    </w:p>
                    <w:p w14:paraId="31ADB5CC" w14:textId="77777777" w:rsidR="003F230A" w:rsidRPr="004D07D8" w:rsidRDefault="003F230A"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ELSE</w:t>
                      </w:r>
                    </w:p>
                    <w:p w14:paraId="702413D8" w14:textId="77777777" w:rsidR="003F230A" w:rsidRPr="004D07D8" w:rsidRDefault="003F230A"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xml:space="preserve">                </w:t>
                      </w:r>
                      <w:proofErr w:type="gramStart"/>
                      <w:r w:rsidRPr="004D07D8">
                        <w:rPr>
                          <w:rFonts w:ascii="Menlo" w:hAnsi="Menlo" w:cs="Menlo"/>
                          <w:color w:val="000000"/>
                          <w:sz w:val="17"/>
                          <w:szCs w:val="17"/>
                          <w:lang w:val="es-ES_tradnl" w:eastAsia="es-ES_tradnl"/>
                        </w:rPr>
                        <w:t>LISTA-RELACIONES.ADD(</w:t>
                      </w:r>
                      <w:proofErr w:type="gramEnd"/>
                      <w:r w:rsidRPr="004D07D8">
                        <w:rPr>
                          <w:rFonts w:ascii="Menlo" w:hAnsi="Menlo" w:cs="Menlo"/>
                          <w:color w:val="000000"/>
                          <w:sz w:val="17"/>
                          <w:szCs w:val="17"/>
                          <w:lang w:val="es-ES_tradnl" w:eastAsia="es-ES_tradnl"/>
                        </w:rPr>
                        <w:t>FUNCION RECURSIVA (CHILD))</w:t>
                      </w:r>
                    </w:p>
                    <w:p w14:paraId="331A4346" w14:textId="77777777" w:rsidR="003F230A" w:rsidRPr="004D07D8" w:rsidRDefault="003F230A" w:rsidP="004D07D8">
                      <w:pPr>
                        <w:jc w:val="left"/>
                        <w:rPr>
                          <w:rFonts w:ascii="Menlo" w:hAnsi="Menlo" w:cs="Menlo"/>
                          <w:color w:val="000000"/>
                          <w:sz w:val="17"/>
                          <w:szCs w:val="17"/>
                          <w:lang w:val="es-ES_tradnl" w:eastAsia="es-ES_tradnl"/>
                        </w:rPr>
                      </w:pPr>
                    </w:p>
                    <w:p w14:paraId="1193AD5F" w14:textId="77777777" w:rsidR="003F230A" w:rsidRPr="004D07D8" w:rsidRDefault="003F230A"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COMPLETAR-RELACIONES(LISTA-REALCIONES)</w:t>
                      </w:r>
                    </w:p>
                    <w:p w14:paraId="696EE04A" w14:textId="77777777" w:rsidR="003F230A" w:rsidRPr="004D07D8" w:rsidRDefault="003F230A"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DESAPILAR CONTEXTO</w:t>
                      </w:r>
                    </w:p>
                    <w:p w14:paraId="5D9F5B5C" w14:textId="77777777" w:rsidR="003F230A" w:rsidRPr="004D07D8" w:rsidRDefault="003F230A" w:rsidP="004D07D8">
                      <w:pPr>
                        <w:jc w:val="left"/>
                        <w:rPr>
                          <w:rFonts w:ascii="Menlo" w:hAnsi="Menlo" w:cs="Menlo"/>
                          <w:color w:val="000000"/>
                          <w:sz w:val="17"/>
                          <w:szCs w:val="17"/>
                          <w:lang w:val="es-ES_tradnl" w:eastAsia="es-ES_tradnl"/>
                        </w:rPr>
                      </w:pPr>
                    </w:p>
                    <w:p w14:paraId="4580C884" w14:textId="77777777" w:rsidR="003F230A" w:rsidRPr="004D07D8" w:rsidRDefault="003F230A"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RETURN LISTA-RELACIONES</w:t>
                      </w:r>
                    </w:p>
                    <w:p w14:paraId="16D385AB" w14:textId="77777777" w:rsidR="003F230A" w:rsidRDefault="003F230A"/>
                  </w:txbxContent>
                </v:textbox>
                <w10:anchorlock/>
              </v:shape>
            </w:pict>
          </mc:Fallback>
        </mc:AlternateContent>
      </w:r>
    </w:p>
    <w:p w14:paraId="2C0840B6" w14:textId="36C90C97" w:rsidR="00274E6C" w:rsidDel="00047EBB" w:rsidRDefault="00274E6C" w:rsidP="00A019DF">
      <w:pPr>
        <w:ind w:left="284"/>
        <w:rPr>
          <w:del w:id="783" w:author="Rebeca de la Paz Gonzales" w:date="2017-06-26T01:58:00Z"/>
        </w:rPr>
      </w:pPr>
      <w:bookmarkStart w:id="784" w:name="_Toc486205781"/>
      <w:bookmarkStart w:id="785" w:name="_Toc486217349"/>
      <w:bookmarkStart w:id="786" w:name="_Toc486217774"/>
      <w:bookmarkEnd w:id="784"/>
      <w:bookmarkEnd w:id="785"/>
      <w:bookmarkEnd w:id="786"/>
    </w:p>
    <w:p w14:paraId="43AFD4C2" w14:textId="14D41909" w:rsidR="00F83F9A" w:rsidRDefault="002E62E8" w:rsidP="00C22EBF">
      <w:pPr>
        <w:pStyle w:val="Ttulo2"/>
      </w:pPr>
      <w:bookmarkStart w:id="787" w:name="_Ref486203999"/>
      <w:bookmarkStart w:id="788" w:name="_Toc486217775"/>
      <w:r>
        <w:t>Limitaciones</w:t>
      </w:r>
      <w:bookmarkEnd w:id="787"/>
      <w:bookmarkEnd w:id="788"/>
    </w:p>
    <w:p w14:paraId="4B81F569" w14:textId="66110584" w:rsidR="001828F4" w:rsidRDefault="00C136C0" w:rsidP="00A019DF">
      <w:pPr>
        <w:ind w:left="113"/>
      </w:pPr>
      <w:r>
        <w:t xml:space="preserve">A lo largo del desarrollo del algoritmo de transformación se han ido encontrando algunos problemas que debido a la estructura que presentan las oraciones del </w:t>
      </w:r>
      <w:proofErr w:type="spellStart"/>
      <w:r>
        <w:t>treebank</w:t>
      </w:r>
      <w:proofErr w:type="spellEnd"/>
      <w:r>
        <w:t xml:space="preserve"> en el modelo de constituyentes no permiten una correcta transformación a dependencias.</w:t>
      </w:r>
    </w:p>
    <w:p w14:paraId="53B09C4D" w14:textId="1CE81D3B" w:rsidR="00B3013B" w:rsidRDefault="00B3013B" w:rsidP="00A019DF">
      <w:pPr>
        <w:ind w:left="113"/>
      </w:pPr>
    </w:p>
    <w:p w14:paraId="39692A0A" w14:textId="77777777" w:rsidR="00B3013B" w:rsidRDefault="00B3013B" w:rsidP="00A019DF">
      <w:pPr>
        <w:ind w:left="113"/>
      </w:pPr>
      <w:r>
        <w:t xml:space="preserve">Como se comentó en el punto anterior hay diferentes tipos de oraciones, las que podemos considerar </w:t>
      </w:r>
      <w:r w:rsidR="00B406D2">
        <w:t>estándar</w:t>
      </w:r>
      <w:r>
        <w:t>, copulativas, subordinadas y coordinadas.</w:t>
      </w:r>
    </w:p>
    <w:p w14:paraId="127E82F9" w14:textId="0CCD13E8" w:rsidR="00B3013B" w:rsidRDefault="00B3013B" w:rsidP="00A019DF">
      <w:pPr>
        <w:ind w:left="113"/>
      </w:pPr>
    </w:p>
    <w:p w14:paraId="1A734CEC" w14:textId="77777777" w:rsidR="00B3013B" w:rsidRDefault="00B3013B" w:rsidP="00A019DF">
      <w:pPr>
        <w:ind w:left="113"/>
      </w:pPr>
      <w:r>
        <w:t xml:space="preserve">La transformación se empezó para las estructuras más </w:t>
      </w:r>
      <w:r w:rsidR="00B406D2">
        <w:t>estándar</w:t>
      </w:r>
      <w:r>
        <w:t>, es decir, oraciones sencillas con sujeto y predicado, y con complementos bastante sencillos.</w:t>
      </w:r>
    </w:p>
    <w:p w14:paraId="545AB1A1" w14:textId="77777777" w:rsidR="00B3013B" w:rsidRDefault="00B3013B" w:rsidP="00A019DF">
      <w:pPr>
        <w:ind w:left="113"/>
      </w:pPr>
    </w:p>
    <w:p w14:paraId="365D5AA9" w14:textId="6D9EE3F0" w:rsidR="00B3013B" w:rsidRDefault="00B3013B" w:rsidP="00A019DF">
      <w:pPr>
        <w:ind w:left="113"/>
      </w:pPr>
      <w:commentRangeStart w:id="789"/>
      <w:r>
        <w:t>A partir de esas oraciones se empezaron a detectar errores</w:t>
      </w:r>
      <w:del w:id="790" w:author="Rebeca de la Paz Gonzales" w:date="2017-06-26T04:12:00Z">
        <w:r w:rsidDel="00B73EF8">
          <w:delText xml:space="preserve"> </w:delText>
        </w:r>
        <w:commentRangeStart w:id="791"/>
        <w:r w:rsidDel="00B73EF8">
          <w:delText>que con lo codificado</w:delText>
        </w:r>
        <w:commentRangeEnd w:id="791"/>
        <w:r w:rsidR="00B406D2" w:rsidDel="00B73EF8">
          <w:rPr>
            <w:rStyle w:val="Refdecomentario"/>
          </w:rPr>
          <w:commentReference w:id="791"/>
        </w:r>
      </w:del>
      <w:r>
        <w:t xml:space="preserve">, lo que hizo que las oraciones que daban algún problema se </w:t>
      </w:r>
      <w:del w:id="792" w:author="Rebeca de la Paz Gonzales" w:date="2017-06-26T02:15:00Z">
        <w:r w:rsidDel="006C4B64">
          <w:delText>revisase</w:delText>
        </w:r>
      </w:del>
      <w:ins w:id="793" w:author="Rebeca de la Paz Gonzales" w:date="2017-06-26T02:15:00Z">
        <w:r w:rsidR="006C4B64">
          <w:t>revisasen</w:t>
        </w:r>
      </w:ins>
      <w:r>
        <w:t xml:space="preserve"> a mano, yendo directamente al </w:t>
      </w:r>
      <w:proofErr w:type="spellStart"/>
      <w:r>
        <w:t>treebank</w:t>
      </w:r>
      <w:proofErr w:type="spellEnd"/>
      <w:r>
        <w:t xml:space="preserve"> de constituyentes, llegando a detectar algunos problemas que han creado limitaciones en la transformación a dependencias y se pretenden arreglar en un futuro, pero para ello es necesario que los lingüistas lo revisen y vean una mejor definición de algunos elementos en constituyentes que permitan el cambio.</w:t>
      </w:r>
      <w:commentRangeEnd w:id="789"/>
      <w:r w:rsidR="00B406D2">
        <w:rPr>
          <w:rStyle w:val="Refdecomentario"/>
        </w:rPr>
        <w:commentReference w:id="789"/>
      </w:r>
    </w:p>
    <w:p w14:paraId="52DE148E" w14:textId="77777777" w:rsidR="008C1738" w:rsidRDefault="008C1738" w:rsidP="00A019DF">
      <w:pPr>
        <w:ind w:left="113"/>
      </w:pPr>
    </w:p>
    <w:p w14:paraId="2CC7637A" w14:textId="77777777" w:rsidR="008C1738" w:rsidRDefault="008C1738" w:rsidP="00A019DF">
      <w:pPr>
        <w:ind w:left="113"/>
      </w:pPr>
      <w:r>
        <w:t>Para empezar, las oraciones del grupo de las coordinadas no presentan transformación debido a que no ha sido posible por el momento, por parte de los lingüistas, establecer una correcta relación entre la conjunción que crea la unión de los elementos y éstos. Esto se debe a que los recursos utilizados como guía para la creación de las relaciones entre elementos no tienen unas reglas definitivas al respect</w:t>
      </w:r>
      <w:r w:rsidR="00B406D2">
        <w:t>o.</w:t>
      </w:r>
      <w:r>
        <w:t xml:space="preserve"> </w:t>
      </w:r>
      <w:r w:rsidR="00B406D2">
        <w:t>A</w:t>
      </w:r>
      <w:r>
        <w:t>ún es un tema que se encuentra en pleno debate, pues hay varias opciones para hacerlo, pero es necesario que la referencia universal sea terminante para que se pueda aplicar correctamente.</w:t>
      </w:r>
    </w:p>
    <w:p w14:paraId="78401BA1" w14:textId="77777777" w:rsidR="008C1738" w:rsidRDefault="008C1738" w:rsidP="00A019DF">
      <w:pPr>
        <w:ind w:left="113"/>
      </w:pPr>
    </w:p>
    <w:p w14:paraId="4E70E74C" w14:textId="77777777" w:rsidR="00046D87" w:rsidRDefault="00046D87" w:rsidP="00A019DF">
      <w:pPr>
        <w:ind w:left="113"/>
      </w:pPr>
      <w:r>
        <w:t>Un dilema que surgió fue la aparición de los elementos elididos, es decir, los sujetos que no están presentes. La discusión en este caso se debe a que hay diferentes formas de tratarse, por lo cual es necesario llegar a una solución válida para todos los casos, algo a determinar por los lingüistas, por lo que se tomó la decisión con ellos de obviar ese elemento cada vez que aparezca de forma que no se crea ninguna relación con él, pasando así al siguiente elemento.</w:t>
      </w:r>
    </w:p>
    <w:p w14:paraId="5C663988" w14:textId="77777777" w:rsidR="00046D87" w:rsidRDefault="00046D87" w:rsidP="00A019DF">
      <w:pPr>
        <w:ind w:left="113"/>
      </w:pPr>
    </w:p>
    <w:p w14:paraId="58B9F7F6" w14:textId="77777777" w:rsidR="00046D87" w:rsidRDefault="0040796A" w:rsidP="00A019DF">
      <w:pPr>
        <w:ind w:left="113"/>
      </w:pPr>
      <w:r>
        <w:t>Otro problema encontrado tiene relación con las oraciones subordinadas, especialmente en aquellas que no presentan la cláusula de sujeto elidido, es decir, que tienen un sujeto. El error que se produce es debido al orden y la estructura que presentan estos const</w:t>
      </w:r>
      <w:r w:rsidR="00046D87">
        <w:t>ituyentes.</w:t>
      </w:r>
    </w:p>
    <w:p w14:paraId="1E864C14" w14:textId="77777777" w:rsidR="00046D87" w:rsidRDefault="00046D87" w:rsidP="00A019DF">
      <w:pPr>
        <w:ind w:left="113"/>
      </w:pPr>
      <w:r>
        <w:t xml:space="preserve">En las oraciones en las que es el verbo el que se encuentra en primer lugar y después aparecen el sujeto y los complemento, funciona correctamente, pues se va recorriendo recursivamente el árbol y detecta que el </w:t>
      </w:r>
      <w:r w:rsidRPr="00046D87">
        <w:rPr>
          <w:i/>
        </w:rPr>
        <w:t>“</w:t>
      </w:r>
      <w:proofErr w:type="spellStart"/>
      <w:r w:rsidRPr="00046D87">
        <w:rPr>
          <w:i/>
        </w:rPr>
        <w:t>root</w:t>
      </w:r>
      <w:proofErr w:type="spellEnd"/>
      <w:r w:rsidRPr="00046D87">
        <w:rPr>
          <w:i/>
        </w:rPr>
        <w:t>”</w:t>
      </w:r>
      <w:r>
        <w:t xml:space="preserve"> de esa oración debe ser el verbo. Por el contrario, si es el sujeto el que está el primero, toma uno de sus elementos, normalmente un sustantivo como nodo padre, </w:t>
      </w:r>
      <w:r w:rsidR="00B406D2">
        <w:t xml:space="preserve">lo cual </w:t>
      </w:r>
      <w:r>
        <w:t>es incorrect</w:t>
      </w:r>
      <w:r w:rsidR="00B406D2">
        <w:t>o</w:t>
      </w:r>
      <w:r>
        <w:t>. En parte esto se debe a la estructura.</w:t>
      </w:r>
    </w:p>
    <w:p w14:paraId="78E48EB0" w14:textId="77777777" w:rsidR="00046D87" w:rsidRDefault="00046D87" w:rsidP="00BA19A4"/>
    <w:p w14:paraId="7342FE4E" w14:textId="77777777" w:rsidR="00046D87" w:rsidRDefault="00C9790D" w:rsidP="00A019DF">
      <w:pPr>
        <w:ind w:left="113"/>
      </w:pPr>
      <w:r>
        <w:t xml:space="preserve">Luego se detectó otro caso que implica a la categoría de los pronombres. Esto se debe a que en un sintagma nominal </w:t>
      </w:r>
      <w:r w:rsidRPr="00C9790D">
        <w:rPr>
          <w:i/>
        </w:rPr>
        <w:t>(</w:t>
      </w:r>
      <w:r>
        <w:rPr>
          <w:i/>
        </w:rPr>
        <w:t>NP</w:t>
      </w:r>
      <w:r w:rsidRPr="00C9790D">
        <w:rPr>
          <w:i/>
        </w:rPr>
        <w:t>)</w:t>
      </w:r>
      <w:r>
        <w:rPr>
          <w:i/>
        </w:rPr>
        <w:t xml:space="preserve"> </w:t>
      </w:r>
      <w:r>
        <w:t xml:space="preserve">puede no haber un elemento nominal como un sustantivo, pero sí un pronombre, el cual tendría la misma funcionalidad. El problema viene que no es posible tratar todos los pronombres existentes como núcleo o </w:t>
      </w:r>
      <w:r>
        <w:rPr>
          <w:i/>
        </w:rPr>
        <w:t>“</w:t>
      </w:r>
      <w:proofErr w:type="spellStart"/>
      <w:r>
        <w:rPr>
          <w:i/>
        </w:rPr>
        <w:t>root</w:t>
      </w:r>
      <w:proofErr w:type="spellEnd"/>
      <w:r>
        <w:rPr>
          <w:i/>
        </w:rPr>
        <w:t>”</w:t>
      </w:r>
      <w:r>
        <w:t xml:space="preserve"> de ese constituyente, ya que el pronombre </w:t>
      </w:r>
      <w:proofErr w:type="spellStart"/>
      <w:r w:rsidRPr="00CE5D38">
        <w:rPr>
          <w:b/>
          <w:i/>
          <w:rPrChange w:id="794" w:author="Rebeca de la Paz Gonzales" w:date="2017-06-26T04:18:00Z">
            <w:rPr>
              <w:i/>
            </w:rPr>
          </w:rPrChange>
        </w:rPr>
        <w:t>se</w:t>
      </w:r>
      <w:proofErr w:type="spellEnd"/>
      <w:r>
        <w:t xml:space="preserve"> que en muchas ocasiones acompaña a los verbos para algunos tiempos verbales podría llegar a tomar el papel principal del verbo, haciendo una dependencia incorrecta, pues la buena debería ser con el verbo.</w:t>
      </w:r>
    </w:p>
    <w:p w14:paraId="6C22E6A7" w14:textId="77777777" w:rsidR="00C9790D" w:rsidRDefault="00C9790D" w:rsidP="00A019DF">
      <w:pPr>
        <w:ind w:left="113"/>
      </w:pPr>
    </w:p>
    <w:p w14:paraId="11F7794D" w14:textId="0A1358E6" w:rsidR="00BA19A4" w:rsidRDefault="00C9790D" w:rsidP="00BA19A4">
      <w:pPr>
        <w:ind w:left="113"/>
        <w:rPr>
          <w:ins w:id="795" w:author="Rebeca de la Paz Gonzales" w:date="2017-06-26T04:26:00Z"/>
        </w:rPr>
      </w:pPr>
      <w:r>
        <w:t>A continuación, un ejemplo</w:t>
      </w:r>
      <w:ins w:id="796" w:author="Rebeca de la Paz Gonzales" w:date="2017-06-26T04:21:00Z">
        <w:r w:rsidR="00385616">
          <w:t xml:space="preserve"> en el que el </w:t>
        </w:r>
        <w:r w:rsidR="00385616" w:rsidRPr="00385616">
          <w:rPr>
            <w:i/>
            <w:rPrChange w:id="797" w:author="Rebeca de la Paz Gonzales" w:date="2017-06-26T04:21:00Z">
              <w:rPr/>
            </w:rPrChange>
          </w:rPr>
          <w:t>“</w:t>
        </w:r>
        <w:proofErr w:type="spellStart"/>
        <w:r w:rsidR="00385616" w:rsidRPr="00385616">
          <w:rPr>
            <w:i/>
            <w:rPrChange w:id="798" w:author="Rebeca de la Paz Gonzales" w:date="2017-06-26T04:21:00Z">
              <w:rPr/>
            </w:rPrChange>
          </w:rPr>
          <w:t>root</w:t>
        </w:r>
        <w:proofErr w:type="spellEnd"/>
        <w:r w:rsidR="00385616" w:rsidRPr="00385616">
          <w:rPr>
            <w:i/>
            <w:rPrChange w:id="799" w:author="Rebeca de la Paz Gonzales" w:date="2017-06-26T04:21:00Z">
              <w:rPr/>
            </w:rPrChange>
          </w:rPr>
          <w:t>”</w:t>
        </w:r>
        <w:r w:rsidR="00385616">
          <w:t xml:space="preserve"> debería ser un pronombre</w:t>
        </w:r>
      </w:ins>
      <w:r>
        <w:t>:</w:t>
      </w:r>
    </w:p>
    <w:p w14:paraId="35C800A6" w14:textId="77777777" w:rsidR="004802B5" w:rsidRDefault="004802B5" w:rsidP="00BA19A4">
      <w:pPr>
        <w:ind w:left="113"/>
        <w:rPr>
          <w:ins w:id="800" w:author="Rebeca de la Paz Gonzales" w:date="2017-06-26T04:26:00Z"/>
        </w:rPr>
      </w:pPr>
    </w:p>
    <w:p w14:paraId="45A7E8C7" w14:textId="77777777" w:rsidR="004802B5" w:rsidRDefault="004802B5">
      <w:pPr>
        <w:keepNext/>
        <w:widowControl w:val="0"/>
        <w:autoSpaceDE w:val="0"/>
        <w:autoSpaceDN w:val="0"/>
        <w:adjustRightInd w:val="0"/>
        <w:spacing w:line="280" w:lineRule="atLeast"/>
        <w:jc w:val="center"/>
        <w:rPr>
          <w:ins w:id="801" w:author="Rebeca de la Paz Gonzales" w:date="2017-06-26T04:26:00Z"/>
        </w:rPr>
        <w:pPrChange w:id="802" w:author="Rebeca de la Paz Gonzales" w:date="2017-06-26T04:26:00Z">
          <w:pPr>
            <w:widowControl w:val="0"/>
            <w:autoSpaceDE w:val="0"/>
            <w:autoSpaceDN w:val="0"/>
            <w:adjustRightInd w:val="0"/>
            <w:spacing w:line="280" w:lineRule="atLeast"/>
            <w:jc w:val="center"/>
          </w:pPr>
        </w:pPrChange>
      </w:pPr>
      <w:ins w:id="803" w:author="Rebeca de la Paz Gonzales" w:date="2017-06-26T04:26:00Z">
        <w:r>
          <w:rPr>
            <w:rFonts w:ascii="Times" w:hAnsi="Times" w:cs="Times"/>
            <w:noProof/>
            <w:color w:val="000000"/>
            <w:lang w:val="es-ES_tradnl" w:eastAsia="es-ES_tradnl"/>
            <w:rPrChange w:id="804" w:author="Unknown">
              <w:rPr>
                <w:noProof/>
                <w:lang w:val="es-ES_tradnl" w:eastAsia="es-ES_tradnl"/>
              </w:rPr>
            </w:rPrChange>
          </w:rPr>
          <w:drawing>
            <wp:inline distT="0" distB="0" distL="0" distR="0" wp14:anchorId="464759D7" wp14:editId="1909E06B">
              <wp:extent cx="4346173" cy="2133118"/>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1898" cy="2145744"/>
                      </a:xfrm>
                      <a:prstGeom prst="rect">
                        <a:avLst/>
                      </a:prstGeom>
                      <a:noFill/>
                      <a:ln>
                        <a:noFill/>
                      </a:ln>
                    </pic:spPr>
                  </pic:pic>
                </a:graphicData>
              </a:graphic>
            </wp:inline>
          </w:drawing>
        </w:r>
      </w:ins>
    </w:p>
    <w:p w14:paraId="3A4E5A5B" w14:textId="7834802E" w:rsidR="004802B5" w:rsidRDefault="004802B5">
      <w:pPr>
        <w:pStyle w:val="Descripcin"/>
        <w:jc w:val="center"/>
        <w:rPr>
          <w:ins w:id="805" w:author="Rebeca de la Paz Gonzales" w:date="2017-06-26T04:27:00Z"/>
          <w:b/>
          <w:sz w:val="22"/>
        </w:rPr>
        <w:pPrChange w:id="806" w:author="Rebeca de la Paz Gonzales" w:date="2017-06-26T04:26:00Z">
          <w:pPr>
            <w:widowControl w:val="0"/>
            <w:autoSpaceDE w:val="0"/>
            <w:autoSpaceDN w:val="0"/>
            <w:adjustRightInd w:val="0"/>
            <w:spacing w:line="280" w:lineRule="atLeast"/>
            <w:jc w:val="left"/>
          </w:pPr>
        </w:pPrChange>
      </w:pPr>
      <w:bookmarkStart w:id="807" w:name="_Toc486220531"/>
      <w:ins w:id="808" w:author="Rebeca de la Paz Gonzales" w:date="2017-06-26T04:26:00Z">
        <w:r w:rsidRPr="004802B5">
          <w:rPr>
            <w:b/>
            <w:i w:val="0"/>
            <w:iCs w:val="0"/>
            <w:color w:val="auto"/>
            <w:sz w:val="22"/>
            <w:szCs w:val="24"/>
            <w:rPrChange w:id="809" w:author="Rebeca de la Paz Gonzales" w:date="2017-06-26T04:27:00Z">
              <w:rPr>
                <w:i/>
                <w:iCs/>
              </w:rPr>
            </w:rPrChange>
          </w:rPr>
          <w:t xml:space="preserve">Figura </w:t>
        </w:r>
        <w:r w:rsidRPr="004802B5">
          <w:rPr>
            <w:b/>
            <w:i w:val="0"/>
            <w:iCs w:val="0"/>
            <w:color w:val="auto"/>
            <w:sz w:val="22"/>
            <w:szCs w:val="24"/>
            <w:rPrChange w:id="810" w:author="Rebeca de la Paz Gonzales" w:date="2017-06-26T04:27:00Z">
              <w:rPr>
                <w:i/>
                <w:iCs/>
              </w:rPr>
            </w:rPrChange>
          </w:rPr>
          <w:fldChar w:fldCharType="begin"/>
        </w:r>
        <w:r w:rsidRPr="004802B5">
          <w:rPr>
            <w:b/>
            <w:i w:val="0"/>
            <w:iCs w:val="0"/>
            <w:color w:val="auto"/>
            <w:sz w:val="22"/>
            <w:szCs w:val="24"/>
            <w:rPrChange w:id="811" w:author="Rebeca de la Paz Gonzales" w:date="2017-06-26T04:27:00Z">
              <w:rPr>
                <w:i/>
                <w:iCs/>
              </w:rPr>
            </w:rPrChange>
          </w:rPr>
          <w:instrText xml:space="preserve"> SEQ Figura \* ARABIC </w:instrText>
        </w:r>
      </w:ins>
      <w:r w:rsidRPr="004802B5">
        <w:rPr>
          <w:b/>
          <w:i w:val="0"/>
          <w:iCs w:val="0"/>
          <w:color w:val="auto"/>
          <w:sz w:val="22"/>
          <w:szCs w:val="24"/>
          <w:rPrChange w:id="812" w:author="Rebeca de la Paz Gonzales" w:date="2017-06-26T04:27:00Z">
            <w:rPr>
              <w:i/>
              <w:iCs/>
            </w:rPr>
          </w:rPrChange>
        </w:rPr>
        <w:fldChar w:fldCharType="separate"/>
      </w:r>
      <w:ins w:id="813" w:author="Rebeca de la Paz Gonzales" w:date="2017-06-26T04:26:00Z">
        <w:r w:rsidRPr="004802B5">
          <w:rPr>
            <w:b/>
            <w:i w:val="0"/>
            <w:iCs w:val="0"/>
            <w:color w:val="auto"/>
            <w:sz w:val="22"/>
            <w:szCs w:val="24"/>
            <w:rPrChange w:id="814" w:author="Rebeca de la Paz Gonzales" w:date="2017-06-26T04:27:00Z">
              <w:rPr>
                <w:i/>
                <w:iCs/>
                <w:noProof/>
              </w:rPr>
            </w:rPrChange>
          </w:rPr>
          <w:t>17</w:t>
        </w:r>
        <w:r w:rsidRPr="004802B5">
          <w:rPr>
            <w:b/>
            <w:i w:val="0"/>
            <w:iCs w:val="0"/>
            <w:color w:val="auto"/>
            <w:sz w:val="22"/>
            <w:szCs w:val="24"/>
            <w:rPrChange w:id="815" w:author="Rebeca de la Paz Gonzales" w:date="2017-06-26T04:27:00Z">
              <w:rPr>
                <w:i/>
                <w:iCs/>
              </w:rPr>
            </w:rPrChange>
          </w:rPr>
          <w:fldChar w:fldCharType="end"/>
        </w:r>
        <w:r w:rsidRPr="004802B5">
          <w:rPr>
            <w:b/>
            <w:i w:val="0"/>
            <w:iCs w:val="0"/>
            <w:color w:val="auto"/>
            <w:sz w:val="22"/>
            <w:szCs w:val="24"/>
            <w:rPrChange w:id="816" w:author="Rebeca de la Paz Gonzales" w:date="2017-06-26T04:27:00Z">
              <w:rPr>
                <w:i/>
                <w:iCs/>
              </w:rPr>
            </w:rPrChange>
          </w:rPr>
          <w:t>. Árbol con problema de pronombre</w:t>
        </w:r>
      </w:ins>
      <w:bookmarkEnd w:id="807"/>
    </w:p>
    <w:p w14:paraId="67934E87" w14:textId="77777777" w:rsidR="00A20DEF" w:rsidRDefault="00A20DEF">
      <w:pPr>
        <w:rPr>
          <w:ins w:id="817" w:author="Rebeca de la Paz Gonzales" w:date="2017-06-26T04:27:00Z"/>
        </w:rPr>
        <w:pPrChange w:id="818" w:author="Rebeca de la Paz Gonzales" w:date="2017-06-26T04:27:00Z">
          <w:pPr>
            <w:widowControl w:val="0"/>
            <w:autoSpaceDE w:val="0"/>
            <w:autoSpaceDN w:val="0"/>
            <w:adjustRightInd w:val="0"/>
            <w:spacing w:line="280" w:lineRule="atLeast"/>
            <w:jc w:val="left"/>
          </w:pPr>
        </w:pPrChange>
      </w:pPr>
    </w:p>
    <w:p w14:paraId="19388004" w14:textId="37FAF8B4" w:rsidR="00C22EBF" w:rsidRDefault="00A20DEF">
      <w:ins w:id="819" w:author="Rebeca de la Paz Gonzales" w:date="2017-06-26T04:27:00Z">
        <w:r>
          <w:t xml:space="preserve">En la imagen se puede apreciar mejor el problema, </w:t>
        </w:r>
      </w:ins>
      <w:ins w:id="820" w:author="Rebeca de la Paz Gonzales" w:date="2017-06-26T04:29:00Z">
        <w:r w:rsidR="0093725C">
          <w:t>dentro del</w:t>
        </w:r>
      </w:ins>
      <w:ins w:id="821" w:author="Rebeca de la Paz Gonzales" w:date="2017-06-26T04:28:00Z">
        <w:r w:rsidR="0093725C">
          <w:t xml:space="preserve"> </w:t>
        </w:r>
      </w:ins>
      <w:ins w:id="822" w:author="Rebeca de la Paz Gonzales" w:date="2017-06-26T04:27:00Z">
        <w:r w:rsidR="0093725C">
          <w:t xml:space="preserve">primer sintagma preposicional </w:t>
        </w:r>
      </w:ins>
      <w:ins w:id="823" w:author="Rebeca de la Paz Gonzales" w:date="2017-06-26T04:28:00Z">
        <w:r>
          <w:rPr>
            <w:i/>
          </w:rPr>
          <w:t>PP_ENTRE</w:t>
        </w:r>
        <w:r>
          <w:t xml:space="preserve">, </w:t>
        </w:r>
      </w:ins>
      <w:ins w:id="824" w:author="Rebeca de la Paz Gonzales" w:date="2017-06-26T04:29:00Z">
        <w:r w:rsidR="0093725C">
          <w:t>hay un sintagma nominal que no contiene un sustantivo para poder hacer la funci</w:t>
        </w:r>
      </w:ins>
      <w:ins w:id="825" w:author="Rebeca de la Paz Gonzales" w:date="2017-06-26T04:30:00Z">
        <w:r w:rsidR="0093725C">
          <w:t xml:space="preserve">ón de </w:t>
        </w:r>
        <w:r w:rsidR="0093725C">
          <w:rPr>
            <w:i/>
          </w:rPr>
          <w:t>“</w:t>
        </w:r>
        <w:proofErr w:type="spellStart"/>
        <w:r w:rsidR="0093725C">
          <w:rPr>
            <w:i/>
          </w:rPr>
          <w:t>root</w:t>
        </w:r>
        <w:proofErr w:type="spellEnd"/>
        <w:r w:rsidR="0093725C">
          <w:rPr>
            <w:i/>
          </w:rPr>
          <w:t xml:space="preserve">” </w:t>
        </w:r>
        <w:r w:rsidR="0093725C">
          <w:t xml:space="preserve">dentro de la cláusula </w:t>
        </w:r>
        <w:r w:rsidR="0093725C">
          <w:rPr>
            <w:i/>
          </w:rPr>
          <w:t xml:space="preserve">NP, </w:t>
        </w:r>
        <w:r w:rsidR="0093725C">
          <w:t xml:space="preserve">por lo que en este caso el pronombre </w:t>
        </w:r>
      </w:ins>
      <w:ins w:id="826" w:author="Rebeca de la Paz Gonzales" w:date="2017-06-26T04:31:00Z">
        <w:r w:rsidR="0093725C">
          <w:rPr>
            <w:i/>
          </w:rPr>
          <w:t>P</w:t>
        </w:r>
        <w:r w:rsidR="0093725C">
          <w:t xml:space="preserve"> pasaría a ser el nodo padre. Como se ha comentado anteriormente, generalizar este caso de pronombres como ra</w:t>
        </w:r>
      </w:ins>
      <w:ins w:id="827" w:author="Rebeca de la Paz Gonzales" w:date="2017-06-26T04:32:00Z">
        <w:r w:rsidR="0093725C">
          <w:t>íz afectaría de forma negativa en los pronombres que tienen funcionalidad asociada al verbo.</w:t>
        </w:r>
      </w:ins>
    </w:p>
    <w:p w14:paraId="3223E2D7" w14:textId="77777777" w:rsidR="00C22EBF" w:rsidRDefault="00C22EBF">
      <w:pPr>
        <w:jc w:val="left"/>
      </w:pPr>
      <w:r>
        <w:br w:type="page"/>
      </w:r>
    </w:p>
    <w:p w14:paraId="5DF53059" w14:textId="2AF32A5C" w:rsidR="007C3D8F" w:rsidRPr="00B639BF" w:rsidRDefault="007C3D8F" w:rsidP="00BA19A4">
      <w:pPr>
        <w:pStyle w:val="Ttulo1"/>
      </w:pPr>
      <w:bookmarkStart w:id="828" w:name="_Toc486217776"/>
      <w:commentRangeStart w:id="829"/>
      <w:r w:rsidRPr="00B639BF">
        <w:lastRenderedPageBreak/>
        <w:t>Desarrollo</w:t>
      </w:r>
      <w:commentRangeEnd w:id="829"/>
      <w:r w:rsidR="00B406D2">
        <w:rPr>
          <w:rStyle w:val="Refdecomentario"/>
          <w:rFonts w:ascii="Times New Roman" w:hAnsi="Times New Roman" w:cs="Times New Roman"/>
          <w:b w:val="0"/>
          <w:bCs w:val="0"/>
          <w:kern w:val="0"/>
        </w:rPr>
        <w:commentReference w:id="829"/>
      </w:r>
      <w:bookmarkEnd w:id="828"/>
    </w:p>
    <w:p w14:paraId="74B17B3A" w14:textId="77F2C33C" w:rsidR="00615118" w:rsidRPr="00615118" w:rsidRDefault="003F34AA" w:rsidP="00615118">
      <w:pPr>
        <w:pStyle w:val="Ttulo2"/>
      </w:pPr>
      <w:bookmarkStart w:id="830" w:name="_Toc486217777"/>
      <w:r>
        <w:t xml:space="preserve">Plantilla en formato </w:t>
      </w:r>
      <w:proofErr w:type="spellStart"/>
      <w:r>
        <w:t>CoNLL</w:t>
      </w:r>
      <w:bookmarkEnd w:id="830"/>
      <w:proofErr w:type="spellEnd"/>
    </w:p>
    <w:p w14:paraId="7C62CC16" w14:textId="12802EAA" w:rsidR="00615118" w:rsidDel="005B236C" w:rsidRDefault="00615118" w:rsidP="0054630A">
      <w:pPr>
        <w:ind w:left="113"/>
        <w:rPr>
          <w:del w:id="831" w:author="Rebeca de la Paz Gonzales" w:date="2017-06-25T16:50:00Z"/>
        </w:rPr>
      </w:pPr>
      <w:r>
        <w:t xml:space="preserve">Un paso previo a la implementación del algoritmo fue la creación de la plantilla en formato </w:t>
      </w:r>
      <w:proofErr w:type="spellStart"/>
      <w:r>
        <w:t>CoNLL</w:t>
      </w:r>
      <w:proofErr w:type="spellEnd"/>
      <w:r>
        <w:t xml:space="preserve">. </w:t>
      </w:r>
      <w:r w:rsidR="0054630A">
        <w:t>El</w:t>
      </w:r>
      <w:r w:rsidR="00A65625">
        <w:t xml:space="preserve"> objetivo que tuvo la creación de esta plantilla </w:t>
      </w:r>
      <w:r>
        <w:t xml:space="preserve">facilitar la traducción que el departamento de lingüística de la Universidad Autónoma de Madrid debía hacer del </w:t>
      </w:r>
      <w:proofErr w:type="spellStart"/>
      <w:r>
        <w:t>treebank</w:t>
      </w:r>
      <w:proofErr w:type="spellEnd"/>
      <w:r>
        <w:t xml:space="preserve"> de constituyentes al nuevo </w:t>
      </w:r>
      <w:proofErr w:type="spellStart"/>
      <w:r>
        <w:t>treebank</w:t>
      </w:r>
      <w:proofErr w:type="spellEnd"/>
      <w:r>
        <w:t xml:space="preserve"> de dependencias.</w:t>
      </w:r>
    </w:p>
    <w:p w14:paraId="753C6126" w14:textId="5D1C29A6" w:rsidR="00615118" w:rsidDel="005B236C" w:rsidRDefault="00615118" w:rsidP="0054630A">
      <w:pPr>
        <w:ind w:left="113"/>
        <w:rPr>
          <w:del w:id="832" w:author="Rebeca de la Paz Gonzales" w:date="2017-06-25T16:50:00Z"/>
        </w:rPr>
      </w:pPr>
    </w:p>
    <w:p w14:paraId="2867E412" w14:textId="1C76AC2F" w:rsidR="00615118" w:rsidRDefault="00615118" w:rsidP="0054630A">
      <w:pPr>
        <w:ind w:left="113"/>
      </w:pPr>
      <w:del w:id="833" w:author="Rebeca de la Paz Gonzales" w:date="2017-06-25T16:50:00Z">
        <w:r w:rsidDel="005B236C">
          <w:delText>****¿Necesario poner el por qué no se hizo para el formato Stanford?</w:delText>
        </w:r>
      </w:del>
    </w:p>
    <w:p w14:paraId="34A5445B" w14:textId="77777777" w:rsidR="00615118" w:rsidRDefault="00615118" w:rsidP="00615118">
      <w:pPr>
        <w:ind w:left="113"/>
      </w:pPr>
    </w:p>
    <w:p w14:paraId="433C2B47" w14:textId="5143FC77" w:rsidR="00065100" w:rsidRDefault="00A65625" w:rsidP="00CB766F">
      <w:pPr>
        <w:ind w:left="113"/>
      </w:pPr>
      <w:r>
        <w:t xml:space="preserve">La construcción de la plantilla ha consistido en </w:t>
      </w:r>
      <w:del w:id="834" w:author="Rebeca de la Paz Gonzales" w:date="2017-06-25T16:50:00Z">
        <w:r w:rsidDel="005B236C">
          <w:delText xml:space="preserve">hacer </w:delText>
        </w:r>
      </w:del>
      <w:ins w:id="835" w:author="Rebeca de la Paz Gonzales" w:date="2017-06-25T16:50:00Z">
        <w:r w:rsidR="005B236C">
          <w:t xml:space="preserve">crear </w:t>
        </w:r>
      </w:ins>
      <w:r>
        <w:t>un fichero Excel</w:t>
      </w:r>
      <w:r w:rsidR="00F368AE">
        <w:t>, en formato CSV</w:t>
      </w:r>
      <w:r>
        <w:t xml:space="preserve">, en el cada una de las frases que componen el </w:t>
      </w:r>
      <w:proofErr w:type="spellStart"/>
      <w:r>
        <w:t>treebank</w:t>
      </w:r>
      <w:proofErr w:type="spellEnd"/>
      <w:r>
        <w:t xml:space="preserve"> ha sido tratada para dar lugar a una tabla como la </w:t>
      </w:r>
      <w:r w:rsidR="00065100">
        <w:t>que se puede apreciar en la</w:t>
      </w:r>
      <w:r>
        <w:t xml:space="preserve"> </w:t>
      </w:r>
      <w:r w:rsidR="00CB766F" w:rsidRPr="00CB766F">
        <w:rPr>
          <w:b/>
          <w:i/>
        </w:rPr>
        <w:fldChar w:fldCharType="begin"/>
      </w:r>
      <w:r w:rsidR="00CB766F" w:rsidRPr="00CB766F">
        <w:rPr>
          <w:b/>
          <w:i/>
        </w:rPr>
        <w:instrText xml:space="preserve"> </w:instrText>
      </w:r>
      <w:r w:rsidR="00100D20">
        <w:rPr>
          <w:b/>
          <w:i/>
        </w:rPr>
        <w:instrText>REF</w:instrText>
      </w:r>
      <w:r w:rsidR="00CB766F" w:rsidRPr="00CB766F">
        <w:rPr>
          <w:b/>
          <w:i/>
        </w:rPr>
        <w:instrText xml:space="preserve"> _Ref484918632 \h  \* MERGEFORMAT </w:instrText>
      </w:r>
      <w:r w:rsidR="00CB766F" w:rsidRPr="00CB766F">
        <w:rPr>
          <w:b/>
          <w:i/>
        </w:rPr>
      </w:r>
      <w:r w:rsidR="00CB766F" w:rsidRPr="00CB766F">
        <w:rPr>
          <w:b/>
          <w:i/>
        </w:rPr>
        <w:fldChar w:fldCharType="separate"/>
      </w:r>
      <w:r w:rsidR="00E85EF3" w:rsidRPr="00E85EF3">
        <w:rPr>
          <w:b/>
          <w:i/>
        </w:rPr>
        <w:t xml:space="preserve">Figura </w:t>
      </w:r>
      <w:r w:rsidR="00E85EF3" w:rsidRPr="00E85EF3">
        <w:rPr>
          <w:b/>
          <w:i/>
          <w:noProof/>
        </w:rPr>
        <w:t>9</w:t>
      </w:r>
      <w:r w:rsidR="00CB766F" w:rsidRPr="00CB766F">
        <w:rPr>
          <w:b/>
          <w:i/>
        </w:rPr>
        <w:fldChar w:fldCharType="end"/>
      </w:r>
      <w:r w:rsidR="00065100">
        <w:t>, pero con varias de las columnas vacías, cuya responsabilidad de rellenar pertenecía al departamento de lingüística.</w:t>
      </w:r>
    </w:p>
    <w:p w14:paraId="765522EC" w14:textId="77777777" w:rsidR="00065100" w:rsidRDefault="00065100" w:rsidP="00615118">
      <w:pPr>
        <w:ind w:left="113"/>
        <w:rPr>
          <w:noProof/>
        </w:rPr>
      </w:pPr>
    </w:p>
    <w:p w14:paraId="3B29B9A9" w14:textId="77777777" w:rsidR="00065100" w:rsidRDefault="00065100" w:rsidP="00615118">
      <w:pPr>
        <w:ind w:left="113"/>
      </w:pPr>
      <w:r>
        <w:t xml:space="preserve">Para llegar al formato deseado se partió de las frases originales del </w:t>
      </w:r>
      <w:proofErr w:type="spellStart"/>
      <w:r>
        <w:t>treebank</w:t>
      </w:r>
      <w:proofErr w:type="spellEnd"/>
      <w:r>
        <w:t xml:space="preserve">, es decir, frases que no tienen formato de árboles de constituyentes pero que tienen una pequeña particularidad. Cada una de las palabras que componen la oración tiene asociada la categoría definida por el idioma, categoría que compondrá una de las columnas en el formato </w:t>
      </w:r>
      <w:proofErr w:type="spellStart"/>
      <w:r>
        <w:t>CoNLL</w:t>
      </w:r>
      <w:proofErr w:type="spellEnd"/>
      <w:r>
        <w:t>.</w:t>
      </w:r>
    </w:p>
    <w:p w14:paraId="4AC46109" w14:textId="77777777" w:rsidR="00065100" w:rsidRDefault="00065100" w:rsidP="00615118">
      <w:pPr>
        <w:ind w:left="113"/>
      </w:pPr>
    </w:p>
    <w:p w14:paraId="4B71039A" w14:textId="7354D241" w:rsidR="00215CBA" w:rsidRPr="000374FF" w:rsidRDefault="00215CBA" w:rsidP="000374FF">
      <w:pPr>
        <w:ind w:left="113"/>
        <w:rPr>
          <w:rFonts w:ascii="Courier New" w:hAnsi="Courier New" w:cs="Courier New"/>
          <w:sz w:val="18"/>
          <w:szCs w:val="20"/>
        </w:rPr>
      </w:pPr>
      <w:r>
        <w:t xml:space="preserve">A continuación, una frase del </w:t>
      </w:r>
      <w:proofErr w:type="spellStart"/>
      <w:r>
        <w:t>treebank</w:t>
      </w:r>
      <w:proofErr w:type="spellEnd"/>
      <w:r>
        <w:t xml:space="preserve"> original, en la que se puede apreciar como cada término tiene asociada su categoría, estando </w:t>
      </w:r>
      <w:r w:rsidR="00653473">
        <w:t xml:space="preserve">la palabra y la categoría </w:t>
      </w:r>
      <w:r>
        <w:t>separad</w:t>
      </w:r>
      <w:r w:rsidR="00653473">
        <w:t>as</w:t>
      </w:r>
      <w:r>
        <w:t xml:space="preserve"> por un</w:t>
      </w:r>
      <w:r w:rsidR="0047718F">
        <w:t xml:space="preserve"> delimitador como es la</w:t>
      </w:r>
      <w:r w:rsidR="00F368AE">
        <w:t xml:space="preserve"> barra inclinada</w:t>
      </w:r>
      <w:r w:rsidR="000374FF">
        <w:t>:</w:t>
      </w:r>
      <w:r w:rsidR="000374FF">
        <w:rPr>
          <w:rFonts w:ascii="Courier New" w:hAnsi="Courier New" w:cs="Courier New"/>
          <w:sz w:val="20"/>
          <w:szCs w:val="20"/>
        </w:rPr>
        <w:t xml:space="preserve"> </w:t>
      </w:r>
      <w:r w:rsidRPr="000374FF">
        <w:rPr>
          <w:rFonts w:ascii="Courier New" w:hAnsi="Courier New" w:cs="Courier New"/>
          <w:sz w:val="18"/>
          <w:szCs w:val="20"/>
        </w:rPr>
        <w:t>La/ART policía/N descubre/V un/ART gran/ADJ arsenal/N de/PREP ETA/NPR en/PREP Francia/NPR tras/PREP producirse/V un/ART incendio/N en/PREP un/ART chalé/</w:t>
      </w:r>
      <w:proofErr w:type="gramStart"/>
      <w:r w:rsidRPr="000374FF">
        <w:rPr>
          <w:rFonts w:ascii="Courier New" w:hAnsi="Courier New" w:cs="Courier New"/>
          <w:sz w:val="18"/>
          <w:szCs w:val="20"/>
        </w:rPr>
        <w:t>N .</w:t>
      </w:r>
      <w:proofErr w:type="gramEnd"/>
      <w:r w:rsidRPr="000374FF">
        <w:rPr>
          <w:rFonts w:ascii="Courier New" w:hAnsi="Courier New" w:cs="Courier New"/>
          <w:sz w:val="18"/>
          <w:szCs w:val="20"/>
        </w:rPr>
        <w:t>/PUNCT</w:t>
      </w:r>
    </w:p>
    <w:p w14:paraId="49A40FA6" w14:textId="77777777" w:rsidR="00215CBA" w:rsidRDefault="00215CBA" w:rsidP="00615118">
      <w:pPr>
        <w:ind w:left="113"/>
      </w:pPr>
    </w:p>
    <w:p w14:paraId="35F931F1" w14:textId="77777777" w:rsidR="00F368AE" w:rsidRDefault="00215CBA" w:rsidP="00F368AE">
      <w:pPr>
        <w:ind w:left="113"/>
      </w:pPr>
      <w:r>
        <w:t xml:space="preserve">La descomposición en de la oración en las columnas se ha realizado teniendo en cuenta dos delimitadores, el primero el espacio que separa cada una de las palabras, por cada una de las </w:t>
      </w:r>
      <w:r w:rsidR="00F368AE">
        <w:t>ellas</w:t>
      </w:r>
      <w:r>
        <w:t xml:space="preserve"> se aumenta un contador, el cual indica el índice o posición del término dentro de la oración. Una vez que se obtiene </w:t>
      </w:r>
      <w:r w:rsidR="00F368AE">
        <w:t xml:space="preserve">el grupo formado por palabra y categoría, se hace la división por el delimitador que es la barra inclinada. </w:t>
      </w:r>
    </w:p>
    <w:p w14:paraId="33FDADD6" w14:textId="77777777" w:rsidR="00F368AE" w:rsidRDefault="00F368AE" w:rsidP="00F368AE">
      <w:pPr>
        <w:ind w:left="113"/>
      </w:pPr>
    </w:p>
    <w:p w14:paraId="53E3124D" w14:textId="2A286752" w:rsidR="0087519E" w:rsidRDefault="00F368AE" w:rsidP="0087519E">
      <w:pPr>
        <w:ind w:left="113"/>
      </w:pPr>
      <w:r>
        <w:t xml:space="preserve">Con las separaciones que se han mencionado, se obtienen tres de las columnas que componen la tabla, el índice, la palabra en sí y la categoría del idioma. </w:t>
      </w:r>
      <w:r w:rsidR="0087519E">
        <w:t>De las demás columnas que componen la tabla, sólo alguna más se completa en esta parte del proyecto, la cual es la categoría universal. Cabe decir, que por el momento y hasta que se determine de forma definitiva por el departamento de lingüística, cual es la correspondencia más adecuada entre la categoría del idioma y la categoría universal, se ha decidido poner en la categoría universal (UPOSTAG) la misma que la del idioma (XPOSTAG).</w:t>
      </w:r>
    </w:p>
    <w:p w14:paraId="6B1081E3" w14:textId="77777777" w:rsidR="000374FF" w:rsidRDefault="000374FF" w:rsidP="0087519E">
      <w:pPr>
        <w:ind w:left="113"/>
      </w:pPr>
    </w:p>
    <w:p w14:paraId="7FE8A644" w14:textId="77777777" w:rsidR="0047718F" w:rsidRDefault="00B32A16" w:rsidP="00C22EBF">
      <w:pPr>
        <w:keepNext/>
        <w:ind w:left="113"/>
        <w:jc w:val="center"/>
      </w:pPr>
      <w:r w:rsidRPr="00AC397B">
        <w:rPr>
          <w:noProof/>
          <w:lang w:val="es-ES_tradnl" w:eastAsia="es-ES_tradnl"/>
        </w:rPr>
        <w:drawing>
          <wp:inline distT="0" distB="0" distL="0" distR="0" wp14:anchorId="684838D0" wp14:editId="2C0B0525">
            <wp:extent cx="2745773" cy="1511957"/>
            <wp:effectExtent l="0" t="0" r="0" b="12065"/>
            <wp:docPr id="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72328" cy="1526579"/>
                    </a:xfrm>
                    <a:prstGeom prst="rect">
                      <a:avLst/>
                    </a:prstGeom>
                    <a:noFill/>
                    <a:ln>
                      <a:noFill/>
                    </a:ln>
                  </pic:spPr>
                </pic:pic>
              </a:graphicData>
            </a:graphic>
          </wp:inline>
        </w:drawing>
      </w:r>
    </w:p>
    <w:p w14:paraId="1B3F8ABF" w14:textId="77777777" w:rsidR="00155699" w:rsidRPr="0047718F" w:rsidRDefault="0047718F" w:rsidP="001E746A">
      <w:pPr>
        <w:pStyle w:val="Epgrafe"/>
      </w:pPr>
      <w:bookmarkStart w:id="836" w:name="_Toc486220532"/>
      <w:r>
        <w:t xml:space="preserve">Figura </w:t>
      </w:r>
      <w:r>
        <w:fldChar w:fldCharType="begin"/>
      </w:r>
      <w:r>
        <w:instrText xml:space="preserve"> </w:instrText>
      </w:r>
      <w:r w:rsidR="00100D20">
        <w:instrText>SEQ</w:instrText>
      </w:r>
      <w:r>
        <w:instrText xml:space="preserve"> Figura \* ARABIC </w:instrText>
      </w:r>
      <w:r>
        <w:fldChar w:fldCharType="separate"/>
      </w:r>
      <w:ins w:id="837" w:author="Rebeca de la Paz Gonzales" w:date="2017-06-26T04:26:00Z">
        <w:r w:rsidR="004802B5">
          <w:rPr>
            <w:noProof/>
          </w:rPr>
          <w:t>18</w:t>
        </w:r>
      </w:ins>
      <w:del w:id="838" w:author="Rebeca de la Paz Gonzales" w:date="2017-06-26T04:26:00Z">
        <w:r w:rsidR="00EA0B1D" w:rsidDel="004802B5">
          <w:rPr>
            <w:noProof/>
          </w:rPr>
          <w:delText>17</w:delText>
        </w:r>
      </w:del>
      <w:r>
        <w:fldChar w:fldCharType="end"/>
      </w:r>
      <w:r>
        <w:t xml:space="preserve">. Plantilla en formato </w:t>
      </w:r>
      <w:proofErr w:type="spellStart"/>
      <w:r>
        <w:t>CoNLL</w:t>
      </w:r>
      <w:proofErr w:type="spellEnd"/>
      <w:r>
        <w:t xml:space="preserve"> en español</w:t>
      </w:r>
      <w:bookmarkEnd w:id="836"/>
    </w:p>
    <w:p w14:paraId="61F0B3A0" w14:textId="1D36B1B1" w:rsidR="00140BE8" w:rsidRDefault="003F34AA" w:rsidP="00140BE8">
      <w:pPr>
        <w:pStyle w:val="Ttulo2"/>
      </w:pPr>
      <w:bookmarkStart w:id="839" w:name="_Toc486217778"/>
      <w:commentRangeStart w:id="840"/>
      <w:r>
        <w:lastRenderedPageBreak/>
        <w:t>Formato de ficheros</w:t>
      </w:r>
      <w:commentRangeEnd w:id="840"/>
      <w:r w:rsidR="007524DC">
        <w:rPr>
          <w:rStyle w:val="Refdecomentario"/>
          <w:rFonts w:ascii="Times New Roman" w:hAnsi="Times New Roman" w:cs="Times New Roman"/>
          <w:b w:val="0"/>
          <w:bCs w:val="0"/>
          <w:i w:val="0"/>
          <w:iCs w:val="0"/>
        </w:rPr>
        <w:commentReference w:id="840"/>
      </w:r>
      <w:bookmarkEnd w:id="839"/>
    </w:p>
    <w:p w14:paraId="6A27E00F" w14:textId="04D007E8" w:rsidR="00140BE8" w:rsidDel="005B236C" w:rsidRDefault="00140BE8" w:rsidP="00140BE8">
      <w:pPr>
        <w:ind w:left="113"/>
        <w:rPr>
          <w:del w:id="841" w:author="Rebeca de la Paz Gonzales" w:date="2017-06-25T16:51:00Z"/>
        </w:rPr>
      </w:pPr>
      <w:del w:id="842" w:author="Rebeca de la Paz Gonzales" w:date="2017-06-25T16:51:00Z">
        <w:r w:rsidDel="005B236C">
          <w:delText>*****En el proyecto es necesario la lectura de varios ficheros, los cuales, son de diferente tipo, y con formato distinto en su interior, por lo que dependiendo de ello se deberán tratar de un modo u otro.</w:delText>
        </w:r>
      </w:del>
    </w:p>
    <w:p w14:paraId="16CB7E9C" w14:textId="3BCC0980" w:rsidR="00140BE8" w:rsidDel="005B236C" w:rsidRDefault="00140BE8" w:rsidP="00140BE8">
      <w:pPr>
        <w:ind w:left="113"/>
        <w:rPr>
          <w:del w:id="843" w:author="Rebeca de la Paz Gonzales" w:date="2017-06-25T16:51:00Z"/>
        </w:rPr>
      </w:pPr>
    </w:p>
    <w:p w14:paraId="6549C657" w14:textId="77777777" w:rsidR="005B236C" w:rsidRDefault="00140BE8" w:rsidP="005B236C">
      <w:pPr>
        <w:ind w:left="113"/>
        <w:rPr>
          <w:ins w:id="844" w:author="Rebeca de la Paz Gonzales" w:date="2017-06-25T16:55:00Z"/>
        </w:rPr>
      </w:pPr>
      <w:del w:id="845" w:author="Rebeca de la Paz Gonzales" w:date="2017-06-25T16:51:00Z">
        <w:r w:rsidDel="005B236C">
          <w:delText>**** ¿Hay que</w:delText>
        </w:r>
        <w:r w:rsidR="00F43FB5" w:rsidDel="005B236C">
          <w:delText xml:space="preserve"> poner la forma en que se trata</w:delText>
        </w:r>
        <w:r w:rsidDel="005B236C">
          <w:delText xml:space="preserve"> la información al leerse?</w:delText>
        </w:r>
      </w:del>
      <w:ins w:id="846" w:author="Rebeca de la Paz Gonzales" w:date="2017-06-25T16:51:00Z">
        <w:r w:rsidR="005B236C">
          <w:t xml:space="preserve">En este apartado se mostrará como son los ficheros utilizados a lo largo del proyecto, por un </w:t>
        </w:r>
      </w:ins>
      <w:ins w:id="847" w:author="Rebeca de la Paz Gonzales" w:date="2017-06-25T16:53:00Z">
        <w:r w:rsidR="005B236C">
          <w:t>lado,</w:t>
        </w:r>
      </w:ins>
      <w:ins w:id="848" w:author="Rebeca de la Paz Gonzales" w:date="2017-06-25T16:51:00Z">
        <w:r w:rsidR="005B236C">
          <w:t xml:space="preserve"> los ficheros de entrada</w:t>
        </w:r>
      </w:ins>
      <w:ins w:id="849" w:author="Rebeca de la Paz Gonzales" w:date="2017-06-25T16:52:00Z">
        <w:r w:rsidR="005B236C">
          <w:t xml:space="preserve"> y por otro los de salida.</w:t>
        </w:r>
      </w:ins>
      <w:ins w:id="850" w:author="Rebeca de la Paz Gonzales" w:date="2017-06-25T16:53:00Z">
        <w:r w:rsidR="005B236C">
          <w:t xml:space="preserve"> </w:t>
        </w:r>
      </w:ins>
    </w:p>
    <w:p w14:paraId="07DDFFB6" w14:textId="77777777" w:rsidR="005B236C" w:rsidRDefault="005B236C" w:rsidP="005B236C">
      <w:pPr>
        <w:ind w:left="113"/>
        <w:rPr>
          <w:ins w:id="851" w:author="Rebeca de la Paz Gonzales" w:date="2017-06-25T16:55:00Z"/>
        </w:rPr>
      </w:pPr>
    </w:p>
    <w:p w14:paraId="6E6586E4" w14:textId="5A7339AA" w:rsidR="005B236C" w:rsidDel="005B236C" w:rsidRDefault="005B236C" w:rsidP="005B236C">
      <w:pPr>
        <w:ind w:left="113"/>
        <w:rPr>
          <w:del w:id="852" w:author="Rebeca de la Paz Gonzales" w:date="2017-06-25T16:55:00Z"/>
        </w:rPr>
      </w:pPr>
      <w:ins w:id="853" w:author="Rebeca de la Paz Gonzales" w:date="2017-06-25T16:53:00Z">
        <w:r>
          <w:t xml:space="preserve">Como entrada se utilizan el </w:t>
        </w:r>
        <w:proofErr w:type="spellStart"/>
        <w:r>
          <w:t>treebank</w:t>
        </w:r>
        <w:proofErr w:type="spellEnd"/>
        <w:r>
          <w:t xml:space="preserve"> de constituyentes y</w:t>
        </w:r>
      </w:ins>
      <w:ins w:id="854" w:author="Rebeca de la Paz Gonzales" w:date="2017-06-25T16:54:00Z">
        <w:r>
          <w:t xml:space="preserve"> un documento que contiene la tabla de etiquetas asociada los pares de elemento</w:t>
        </w:r>
      </w:ins>
      <w:ins w:id="855" w:author="Rebeca de la Paz Gonzales" w:date="2017-06-25T16:55:00Z">
        <w:r>
          <w:t>s</w:t>
        </w:r>
      </w:ins>
      <w:ins w:id="856" w:author="Rebeca de la Paz Gonzales" w:date="2017-06-25T16:54:00Z">
        <w:r>
          <w:t xml:space="preserve">, mientras que para la salida se tienen dos posibles archivos, dependiendo del formato de salida escogido para representar el </w:t>
        </w:r>
        <w:proofErr w:type="spellStart"/>
        <w:r>
          <w:t>treebank</w:t>
        </w:r>
        <w:proofErr w:type="spellEnd"/>
        <w:r>
          <w:t xml:space="preserve"> de dependencias</w:t>
        </w:r>
      </w:ins>
      <w:ins w:id="857" w:author="Rebeca de la Paz Gonzales" w:date="2017-06-25T16:58:00Z">
        <w:r w:rsidR="00303453">
          <w:t>. Estos</w:t>
        </w:r>
      </w:ins>
      <w:ins w:id="858" w:author="Rebeca de la Paz Gonzales" w:date="2017-06-25T16:54:00Z">
        <w:r>
          <w:t xml:space="preserve"> formatos han sido comentados en apartados anteriores, </w:t>
        </w:r>
      </w:ins>
      <w:ins w:id="859" w:author="Rebeca de la Paz Gonzales" w:date="2017-06-25T16:57:00Z">
        <w:r w:rsidR="00381B9A">
          <w:t xml:space="preserve">uno el formato Stanford y el otro sería el formato </w:t>
        </w:r>
        <w:proofErr w:type="spellStart"/>
        <w:r w:rsidR="00381B9A">
          <w:t>CoNLL</w:t>
        </w:r>
      </w:ins>
      <w:proofErr w:type="spellEnd"/>
    </w:p>
    <w:p w14:paraId="6AA7AF19" w14:textId="6E534EC3" w:rsidR="005B236C" w:rsidRPr="00140BE8" w:rsidRDefault="00381B9A" w:rsidP="001B0248">
      <w:pPr>
        <w:ind w:left="113"/>
      </w:pPr>
      <w:ins w:id="860" w:author="Rebeca de la Paz Gonzales" w:date="2017-06-25T16:57:00Z">
        <w:r>
          <w:t>.</w:t>
        </w:r>
      </w:ins>
    </w:p>
    <w:p w14:paraId="2F1AD563" w14:textId="6DF82D11" w:rsidR="00431F5E" w:rsidRDefault="003F34AA" w:rsidP="00140BE8">
      <w:pPr>
        <w:pStyle w:val="Ttulo3"/>
      </w:pPr>
      <w:bookmarkStart w:id="861" w:name="_Toc486217779"/>
      <w:r>
        <w:t>Formato de entrada</w:t>
      </w:r>
      <w:bookmarkEnd w:id="861"/>
    </w:p>
    <w:p w14:paraId="337904BE" w14:textId="77777777" w:rsidR="00CC42EC" w:rsidRDefault="00431F5E" w:rsidP="00431F5E">
      <w:pPr>
        <w:ind w:left="284"/>
        <w:rPr>
          <w:ins w:id="862" w:author="Rebeca de la Paz Gonzales" w:date="2017-06-25T16:59:00Z"/>
        </w:rPr>
      </w:pPr>
      <w:r>
        <w:t xml:space="preserve">El primer fichero que se usa el que contiene las oraciones originales del </w:t>
      </w:r>
      <w:proofErr w:type="spellStart"/>
      <w:r>
        <w:t>treebank</w:t>
      </w:r>
      <w:proofErr w:type="spellEnd"/>
      <w:r>
        <w:t xml:space="preserve"> con su categoría asociada y que será </w:t>
      </w:r>
      <w:r w:rsidR="00CC42EC">
        <w:t xml:space="preserve">utilizado en la generación del fichero de plantillas para las mismas frases. El formato utilizado en este fichero es texto plano, por lo que se escogió </w:t>
      </w:r>
      <w:proofErr w:type="spellStart"/>
      <w:r w:rsidR="00CC42EC">
        <w:rPr>
          <w:i/>
        </w:rPr>
        <w:t>txt</w:t>
      </w:r>
      <w:proofErr w:type="spellEnd"/>
      <w:r w:rsidR="00CC42EC">
        <w:rPr>
          <w:i/>
        </w:rPr>
        <w:t>.</w:t>
      </w:r>
      <w:r w:rsidR="00CC42EC">
        <w:t xml:space="preserve"> </w:t>
      </w:r>
    </w:p>
    <w:p w14:paraId="4587312D" w14:textId="77777777" w:rsidR="001B0248" w:rsidRDefault="001B0248" w:rsidP="00431F5E">
      <w:pPr>
        <w:ind w:left="284"/>
        <w:rPr>
          <w:ins w:id="863" w:author="Rebeca de la Paz Gonzales" w:date="2017-06-25T16:59:00Z"/>
        </w:rPr>
      </w:pPr>
    </w:p>
    <w:p w14:paraId="1D00C507" w14:textId="7983ECBD" w:rsidR="001B0248" w:rsidRDefault="001B0248" w:rsidP="00431F5E">
      <w:pPr>
        <w:ind w:left="284"/>
      </w:pPr>
      <w:ins w:id="864" w:author="Rebeca de la Paz Gonzales" w:date="2017-06-25T16:59:00Z">
        <w:r>
          <w:t xml:space="preserve">Este fichero se utiliza para generar la plantilla de oraciones en el formato de dependencias que los </w:t>
        </w:r>
      </w:ins>
      <w:ins w:id="865" w:author="Rebeca de la Paz Gonzales" w:date="2017-06-25T17:00:00Z">
        <w:r>
          <w:t>lingüistas</w:t>
        </w:r>
      </w:ins>
      <w:ins w:id="866" w:author="Rebeca de la Paz Gonzales" w:date="2017-06-25T16:59:00Z">
        <w:r>
          <w:t xml:space="preserve"> </w:t>
        </w:r>
      </w:ins>
      <w:ins w:id="867" w:author="Rebeca de la Paz Gonzales" w:date="2017-06-25T17:00:00Z">
        <w:r>
          <w:t>debían rellenar con las relaciones de cada oración.</w:t>
        </w:r>
      </w:ins>
    </w:p>
    <w:p w14:paraId="44B7B554" w14:textId="77777777" w:rsidR="00F66332" w:rsidRDefault="00F66332" w:rsidP="00431F5E">
      <w:pPr>
        <w:ind w:left="284"/>
      </w:pPr>
    </w:p>
    <w:p w14:paraId="56B43C38" w14:textId="77777777" w:rsidR="00F66332" w:rsidRDefault="00B32A16" w:rsidP="00C22EBF">
      <w:pPr>
        <w:keepNext/>
        <w:ind w:left="284"/>
        <w:jc w:val="center"/>
      </w:pPr>
      <w:r w:rsidRPr="00AC397B">
        <w:rPr>
          <w:noProof/>
          <w:lang w:val="es-ES_tradnl" w:eastAsia="es-ES_tradnl"/>
        </w:rPr>
        <w:drawing>
          <wp:inline distT="0" distB="0" distL="0" distR="0" wp14:anchorId="013F57EA" wp14:editId="7F665618">
            <wp:extent cx="2908935" cy="1473008"/>
            <wp:effectExtent l="0" t="0" r="0" b="635"/>
            <wp:docPr id="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9307" cy="1493451"/>
                    </a:xfrm>
                    <a:prstGeom prst="rect">
                      <a:avLst/>
                    </a:prstGeom>
                    <a:noFill/>
                    <a:ln>
                      <a:noFill/>
                    </a:ln>
                  </pic:spPr>
                </pic:pic>
              </a:graphicData>
            </a:graphic>
          </wp:inline>
        </w:drawing>
      </w:r>
    </w:p>
    <w:p w14:paraId="5B770EFA" w14:textId="77777777" w:rsidR="00F66332" w:rsidRPr="00CC42EC" w:rsidRDefault="00F66332" w:rsidP="00F66332">
      <w:pPr>
        <w:pStyle w:val="Epgrafe"/>
      </w:pPr>
      <w:bookmarkStart w:id="868" w:name="_Toc486220533"/>
      <w:r>
        <w:t xml:space="preserve">Figura </w:t>
      </w:r>
      <w:r>
        <w:fldChar w:fldCharType="begin"/>
      </w:r>
      <w:r>
        <w:instrText xml:space="preserve"> </w:instrText>
      </w:r>
      <w:r w:rsidR="00100D20">
        <w:instrText>SEQ</w:instrText>
      </w:r>
      <w:r>
        <w:instrText xml:space="preserve"> Figura \* ARABIC </w:instrText>
      </w:r>
      <w:r>
        <w:fldChar w:fldCharType="separate"/>
      </w:r>
      <w:ins w:id="869" w:author="Rebeca de la Paz Gonzales" w:date="2017-06-26T04:26:00Z">
        <w:r w:rsidR="004802B5">
          <w:rPr>
            <w:noProof/>
          </w:rPr>
          <w:t>19</w:t>
        </w:r>
      </w:ins>
      <w:del w:id="870" w:author="Rebeca de la Paz Gonzales" w:date="2017-06-26T04:26:00Z">
        <w:r w:rsidR="00EA0B1D" w:rsidDel="004802B5">
          <w:rPr>
            <w:noProof/>
          </w:rPr>
          <w:delText>18</w:delText>
        </w:r>
      </w:del>
      <w:r>
        <w:fldChar w:fldCharType="end"/>
      </w:r>
      <w:r>
        <w:t>. Fichero de oraciones originales en texto plano</w:t>
      </w:r>
      <w:bookmarkEnd w:id="868"/>
    </w:p>
    <w:p w14:paraId="1E7BB7C8" w14:textId="792DC69D" w:rsidR="00CC42EC" w:rsidRDefault="00CC42EC" w:rsidP="00431F5E">
      <w:pPr>
        <w:ind w:left="284"/>
        <w:rPr>
          <w:i/>
        </w:rPr>
      </w:pPr>
      <w:r>
        <w:t xml:space="preserve"> El segundo archivo a utilizar es el que contiene todas las oraciones del </w:t>
      </w:r>
      <w:proofErr w:type="spellStart"/>
      <w:r>
        <w:t>treebank</w:t>
      </w:r>
      <w:proofErr w:type="spellEnd"/>
      <w:r>
        <w:t xml:space="preserve"> en forma de árboles de constituyentes</w:t>
      </w:r>
      <w:r w:rsidR="00F66332">
        <w:t>, que serán la entrada del algoritmo y a partir de los cuales se hará la transformación a depende</w:t>
      </w:r>
      <w:r w:rsidR="00CB766F">
        <w:t>n</w:t>
      </w:r>
      <w:r w:rsidR="00F66332">
        <w:t>cias.</w:t>
      </w:r>
      <w:r w:rsidR="00CB766F">
        <w:t xml:space="preserve"> </w:t>
      </w:r>
      <w:r>
        <w:t xml:space="preserve">Debido a que los árboles deben mantenerse balanceados se ha decido usar el formato </w:t>
      </w:r>
      <w:proofErr w:type="spellStart"/>
      <w:r>
        <w:rPr>
          <w:i/>
        </w:rPr>
        <w:t>lisp</w:t>
      </w:r>
      <w:proofErr w:type="spellEnd"/>
      <w:r>
        <w:rPr>
          <w:i/>
        </w:rPr>
        <w:t>.</w:t>
      </w:r>
    </w:p>
    <w:p w14:paraId="0B463380" w14:textId="77777777" w:rsidR="00140BE8" w:rsidRPr="00CC42EC" w:rsidRDefault="00140BE8" w:rsidP="00431F5E">
      <w:pPr>
        <w:ind w:left="284"/>
        <w:rPr>
          <w:i/>
        </w:rPr>
      </w:pPr>
    </w:p>
    <w:p w14:paraId="1F326B30" w14:textId="77777777" w:rsidR="00140BE8" w:rsidRDefault="00B32A16" w:rsidP="00140BE8">
      <w:pPr>
        <w:keepNext/>
        <w:ind w:left="284"/>
        <w:jc w:val="center"/>
      </w:pPr>
      <w:r>
        <w:rPr>
          <w:noProof/>
          <w:lang w:val="es-ES_tradnl" w:eastAsia="es-ES_tradnl"/>
        </w:rPr>
        <w:drawing>
          <wp:inline distT="0" distB="0" distL="0" distR="0" wp14:anchorId="3B4E1549" wp14:editId="0703A409">
            <wp:extent cx="1471741" cy="1794911"/>
            <wp:effectExtent l="0" t="0" r="1905" b="8890"/>
            <wp:docPr id="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cstate="print">
                      <a:extLst>
                        <a:ext uri="{28A0092B-C50C-407E-A947-70E740481C1C}">
                          <a14:useLocalDpi xmlns:a14="http://schemas.microsoft.com/office/drawing/2010/main" val="0"/>
                        </a:ext>
                      </a:extLst>
                    </a:blip>
                    <a:srcRect b="38741"/>
                    <a:stretch>
                      <a:fillRect/>
                    </a:stretch>
                  </pic:blipFill>
                  <pic:spPr bwMode="auto">
                    <a:xfrm>
                      <a:off x="0" y="0"/>
                      <a:ext cx="1491367" cy="1818846"/>
                    </a:xfrm>
                    <a:prstGeom prst="rect">
                      <a:avLst/>
                    </a:prstGeom>
                    <a:noFill/>
                    <a:ln>
                      <a:noFill/>
                    </a:ln>
                  </pic:spPr>
                </pic:pic>
              </a:graphicData>
            </a:graphic>
          </wp:inline>
        </w:drawing>
      </w:r>
    </w:p>
    <w:p w14:paraId="39DFBA44" w14:textId="2679A532" w:rsidR="00CB5D72" w:rsidRDefault="00140BE8" w:rsidP="00C22EBF">
      <w:pPr>
        <w:pStyle w:val="Epgrafe"/>
        <w:rPr>
          <w:ins w:id="871" w:author="Rebeca de la Paz Gonzales" w:date="2017-06-26T01:59:00Z"/>
        </w:rPr>
      </w:pPr>
      <w:bookmarkStart w:id="872" w:name="_Toc486220534"/>
      <w:r>
        <w:t xml:space="preserve">Figura </w:t>
      </w:r>
      <w:r>
        <w:fldChar w:fldCharType="begin"/>
      </w:r>
      <w:r>
        <w:instrText xml:space="preserve"> </w:instrText>
      </w:r>
      <w:r w:rsidR="00100D20">
        <w:instrText>SEQ</w:instrText>
      </w:r>
      <w:r>
        <w:instrText xml:space="preserve"> Figura \* ARABIC </w:instrText>
      </w:r>
      <w:r>
        <w:fldChar w:fldCharType="separate"/>
      </w:r>
      <w:ins w:id="873" w:author="Rebeca de la Paz Gonzales" w:date="2017-06-26T04:26:00Z">
        <w:r w:rsidR="004802B5">
          <w:rPr>
            <w:noProof/>
          </w:rPr>
          <w:t>20</w:t>
        </w:r>
      </w:ins>
      <w:del w:id="874" w:author="Rebeca de la Paz Gonzales" w:date="2017-06-26T04:26:00Z">
        <w:r w:rsidR="00EA0B1D" w:rsidDel="004802B5">
          <w:rPr>
            <w:noProof/>
          </w:rPr>
          <w:delText>19</w:delText>
        </w:r>
      </w:del>
      <w:r>
        <w:fldChar w:fldCharType="end"/>
      </w:r>
      <w:r>
        <w:t>. Fichero de oraciones como árboles de constituyentes</w:t>
      </w:r>
      <w:bookmarkEnd w:id="872"/>
    </w:p>
    <w:p w14:paraId="758CBEEF" w14:textId="25293B96" w:rsidR="00140BE8" w:rsidRDefault="00CC42EC" w:rsidP="00431F5E">
      <w:pPr>
        <w:ind w:left="284"/>
        <w:rPr>
          <w:ins w:id="875" w:author="Rebeca de la Paz Gonzales" w:date="2017-06-26T01:59:00Z"/>
        </w:rPr>
      </w:pPr>
      <w:r>
        <w:lastRenderedPageBreak/>
        <w:t>Por último, se hará uso del documento de relaciones</w:t>
      </w:r>
      <w:r w:rsidR="00F66332">
        <w:t xml:space="preserve"> que contiene todas las posibles de combinaciones de elementos dentro de un posible contexto junto con la etiqueta de funcionalidad de dependencias asociada. La información que contiene se usará en el algoritmo de transformación para asignar correctamente las etiquetas de con la funcionalidad asociada las relaciones de dependencia que se vayan creando. Para estos datos se necesitaba un formato sencillo y estructurado, motivo por el que se ha escogido una hoja de cálcul</w:t>
      </w:r>
      <w:r w:rsidR="00A73678">
        <w:t xml:space="preserve">o, es decir, un documento Excel. Para la correcta </w:t>
      </w:r>
      <w:r w:rsidR="001155D6">
        <w:t>lectura del fichero como hoja de cálculo de Excel ha sido necesario la incorporación de paquetes externos y específicos para este tipo de archivos.</w:t>
      </w:r>
    </w:p>
    <w:p w14:paraId="3385D694" w14:textId="77777777" w:rsidR="001155D6" w:rsidRDefault="001155D6" w:rsidP="00431F5E">
      <w:pPr>
        <w:ind w:left="284"/>
      </w:pPr>
    </w:p>
    <w:p w14:paraId="3085BA11" w14:textId="77777777" w:rsidR="00140BE8" w:rsidRDefault="00B32A16" w:rsidP="00140BE8">
      <w:pPr>
        <w:keepNext/>
        <w:ind w:left="284"/>
        <w:jc w:val="center"/>
      </w:pPr>
      <w:r w:rsidRPr="00AC397B">
        <w:rPr>
          <w:noProof/>
          <w:lang w:val="es-ES_tradnl" w:eastAsia="es-ES_tradnl"/>
        </w:rPr>
        <w:drawing>
          <wp:inline distT="0" distB="0" distL="0" distR="0" wp14:anchorId="5D5C2524" wp14:editId="7718507C">
            <wp:extent cx="2316653" cy="858598"/>
            <wp:effectExtent l="0" t="0" r="0" b="5080"/>
            <wp:docPr id="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34136" cy="865078"/>
                    </a:xfrm>
                    <a:prstGeom prst="rect">
                      <a:avLst/>
                    </a:prstGeom>
                    <a:noFill/>
                    <a:ln>
                      <a:noFill/>
                    </a:ln>
                  </pic:spPr>
                </pic:pic>
              </a:graphicData>
            </a:graphic>
          </wp:inline>
        </w:drawing>
      </w:r>
    </w:p>
    <w:p w14:paraId="153FF0E6" w14:textId="77777777" w:rsidR="00140BE8" w:rsidRPr="00431F5E" w:rsidRDefault="00140BE8" w:rsidP="00140BE8">
      <w:pPr>
        <w:pStyle w:val="Epgrafe"/>
      </w:pPr>
      <w:bookmarkStart w:id="876" w:name="_Toc486220535"/>
      <w:r>
        <w:t xml:space="preserve">Figura </w:t>
      </w:r>
      <w:r>
        <w:fldChar w:fldCharType="begin"/>
      </w:r>
      <w:r>
        <w:instrText xml:space="preserve"> </w:instrText>
      </w:r>
      <w:r w:rsidR="00100D20">
        <w:instrText>SEQ</w:instrText>
      </w:r>
      <w:r>
        <w:instrText xml:space="preserve"> Figura \* ARABIC </w:instrText>
      </w:r>
      <w:r>
        <w:fldChar w:fldCharType="separate"/>
      </w:r>
      <w:ins w:id="877" w:author="Rebeca de la Paz Gonzales" w:date="2017-06-26T04:26:00Z">
        <w:r w:rsidR="004802B5">
          <w:rPr>
            <w:noProof/>
          </w:rPr>
          <w:t>21</w:t>
        </w:r>
      </w:ins>
      <w:del w:id="878" w:author="Rebeca de la Paz Gonzales" w:date="2017-06-26T04:26:00Z">
        <w:r w:rsidR="00EA0B1D" w:rsidDel="004802B5">
          <w:rPr>
            <w:noProof/>
          </w:rPr>
          <w:delText>20</w:delText>
        </w:r>
      </w:del>
      <w:r>
        <w:fldChar w:fldCharType="end"/>
      </w:r>
      <w:r>
        <w:t>. Fichero de relaciones</w:t>
      </w:r>
      <w:bookmarkEnd w:id="876"/>
    </w:p>
    <w:p w14:paraId="7203F066" w14:textId="7D6DE410" w:rsidR="000D0A96" w:rsidRPr="000D0A96" w:rsidRDefault="003F34AA" w:rsidP="000D0A96">
      <w:pPr>
        <w:pStyle w:val="Ttulo3"/>
      </w:pPr>
      <w:bookmarkStart w:id="879" w:name="_Toc486217780"/>
      <w:r>
        <w:t>Formato de salida</w:t>
      </w:r>
      <w:bookmarkEnd w:id="879"/>
    </w:p>
    <w:p w14:paraId="1C2A706B" w14:textId="77777777" w:rsidR="004F2C94" w:rsidRDefault="004F2C94" w:rsidP="00662D76">
      <w:pPr>
        <w:ind w:left="284"/>
      </w:pPr>
      <w:bookmarkStart w:id="880" w:name="_Toc144524010"/>
      <w:bookmarkStart w:id="881" w:name="_Toc144524012"/>
      <w:bookmarkEnd w:id="880"/>
      <w:bookmarkEnd w:id="881"/>
      <w:r>
        <w:t xml:space="preserve">Anteriormente en el </w:t>
      </w:r>
      <w:r w:rsidR="00820554">
        <w:t xml:space="preserve">apartado </w:t>
      </w:r>
      <w:r w:rsidR="00820554" w:rsidRPr="00820554">
        <w:rPr>
          <w:b/>
          <w:i/>
        </w:rPr>
        <w:fldChar w:fldCharType="begin"/>
      </w:r>
      <w:r w:rsidR="00820554" w:rsidRPr="00820554">
        <w:rPr>
          <w:b/>
          <w:i/>
        </w:rPr>
        <w:instrText xml:space="preserve"> </w:instrText>
      </w:r>
      <w:r w:rsidR="00100D20">
        <w:rPr>
          <w:b/>
          <w:i/>
        </w:rPr>
        <w:instrText>REF</w:instrText>
      </w:r>
      <w:r w:rsidR="00820554" w:rsidRPr="00820554">
        <w:rPr>
          <w:b/>
          <w:i/>
        </w:rPr>
        <w:instrText xml:space="preserve"> _Ref484923840 \h  \* MERGEFORMAT </w:instrText>
      </w:r>
      <w:r w:rsidR="00820554" w:rsidRPr="00820554">
        <w:rPr>
          <w:b/>
          <w:i/>
        </w:rPr>
      </w:r>
      <w:r w:rsidR="00820554" w:rsidRPr="00820554">
        <w:rPr>
          <w:b/>
          <w:i/>
        </w:rPr>
        <w:fldChar w:fldCharType="separate"/>
      </w:r>
      <w:ins w:id="882" w:author="Rebeca de la Paz Gonzales" w:date="2017-06-25T17:01:00Z">
        <w:r w:rsidR="001B0248" w:rsidRPr="001B0248">
          <w:rPr>
            <w:b/>
            <w:i/>
            <w:rPrChange w:id="883" w:author="Rebeca de la Paz Gonzales" w:date="2017-06-25T17:01:00Z">
              <w:rPr/>
            </w:rPrChange>
          </w:rPr>
          <w:t>Formato de representación</w:t>
        </w:r>
      </w:ins>
      <w:del w:id="884" w:author="Rebeca de la Paz Gonzales" w:date="2017-06-25T17:01:00Z">
        <w:r w:rsidR="00B24C7C" w:rsidRPr="00B24C7C" w:rsidDel="001B0248">
          <w:rPr>
            <w:b/>
            <w:i/>
          </w:rPr>
          <w:delText>Formato de representación</w:delText>
        </w:r>
      </w:del>
      <w:r w:rsidR="00820554" w:rsidRPr="00820554">
        <w:rPr>
          <w:b/>
          <w:i/>
        </w:rPr>
        <w:fldChar w:fldCharType="end"/>
      </w:r>
      <w:r w:rsidRPr="00820554">
        <w:rPr>
          <w:b/>
          <w:i/>
        </w:rPr>
        <w:t xml:space="preserve"> </w:t>
      </w:r>
      <w:r w:rsidR="00820554">
        <w:t xml:space="preserve">se ha hablado de dos formatos de representar las relaciones establecidas por el modelo de gramática de dependencias, uno es el desarrollado por la Universidad de Stanford y el otro sería el formato universal </w:t>
      </w:r>
      <w:proofErr w:type="spellStart"/>
      <w:r w:rsidR="00820554">
        <w:t>CoNLL</w:t>
      </w:r>
      <w:proofErr w:type="spellEnd"/>
      <w:r w:rsidR="00820554">
        <w:t>.</w:t>
      </w:r>
    </w:p>
    <w:p w14:paraId="3C7F8C78" w14:textId="77777777" w:rsidR="00662D76" w:rsidRDefault="005E19AD" w:rsidP="00662D76">
      <w:pPr>
        <w:ind w:left="284"/>
      </w:pPr>
      <w:r>
        <w:t xml:space="preserve">La </w:t>
      </w:r>
      <w:r w:rsidR="00662D76">
        <w:t xml:space="preserve">transformación de los árboles de constituyentes a árboles de dependencias </w:t>
      </w:r>
      <w:r>
        <w:t>puede dar lugar a dos representaciones diferentes, cada una correspondiente a los formatos comentados anteriormente.</w:t>
      </w:r>
    </w:p>
    <w:p w14:paraId="043C9BDB" w14:textId="77777777" w:rsidR="005E19AD" w:rsidRDefault="005E19AD" w:rsidP="00662D76">
      <w:pPr>
        <w:ind w:left="284"/>
      </w:pPr>
    </w:p>
    <w:p w14:paraId="2433E63E" w14:textId="19F54309" w:rsidR="007C3D8F" w:rsidRDefault="000D0A96" w:rsidP="00F3559E">
      <w:pPr>
        <w:ind w:left="284"/>
      </w:pPr>
      <w:r>
        <w:t xml:space="preserve">Una vez aplicada la transformación a dependencias se hará el cambio de formato. Para ello se coge la estructura que compone ahora la oración, una lista de relaciones </w:t>
      </w:r>
      <w:r w:rsidRPr="000D0A96">
        <w:rPr>
          <w:i/>
        </w:rPr>
        <w:t>(</w:t>
      </w:r>
      <w:proofErr w:type="spellStart"/>
      <w:r w:rsidRPr="000D0A96">
        <w:rPr>
          <w:i/>
        </w:rPr>
        <w:t>class</w:t>
      </w:r>
      <w:proofErr w:type="spellEnd"/>
      <w:r w:rsidRPr="000D0A96">
        <w:rPr>
          <w:i/>
        </w:rPr>
        <w:t xml:space="preserve"> </w:t>
      </w:r>
      <w:proofErr w:type="spellStart"/>
      <w:r w:rsidRPr="000D0A96">
        <w:rPr>
          <w:i/>
        </w:rPr>
        <w:t>Relation</w:t>
      </w:r>
      <w:proofErr w:type="spellEnd"/>
      <w:r w:rsidRPr="000D0A96">
        <w:rPr>
          <w:i/>
        </w:rPr>
        <w:t>)</w:t>
      </w:r>
      <w:r w:rsidR="00F3559E">
        <w:rPr>
          <w:i/>
        </w:rPr>
        <w:t xml:space="preserve">. </w:t>
      </w:r>
      <w:r w:rsidR="00F3559E">
        <w:t xml:space="preserve">De la relación que compone ahora la frase se obtienen los elementos: </w:t>
      </w:r>
      <w:proofErr w:type="spellStart"/>
      <w:r w:rsidR="00414509">
        <w:rPr>
          <w:i/>
        </w:rPr>
        <w:t>firstIndex</w:t>
      </w:r>
      <w:proofErr w:type="spellEnd"/>
      <w:r w:rsidR="00F3559E" w:rsidRPr="006D3C16">
        <w:rPr>
          <w:i/>
        </w:rPr>
        <w:t xml:space="preserve">, </w:t>
      </w:r>
      <w:proofErr w:type="spellStart"/>
      <w:r w:rsidR="00100D20">
        <w:rPr>
          <w:i/>
        </w:rPr>
        <w:t>firstValue</w:t>
      </w:r>
      <w:proofErr w:type="spellEnd"/>
      <w:r w:rsidR="00F3559E" w:rsidRPr="006D3C16">
        <w:rPr>
          <w:i/>
        </w:rPr>
        <w:t xml:space="preserve">, </w:t>
      </w:r>
      <w:proofErr w:type="spellStart"/>
      <w:r w:rsidR="00414509">
        <w:rPr>
          <w:i/>
        </w:rPr>
        <w:t>secondIndex</w:t>
      </w:r>
      <w:proofErr w:type="spellEnd"/>
      <w:r w:rsidR="00F3559E" w:rsidRPr="006D3C16">
        <w:rPr>
          <w:i/>
        </w:rPr>
        <w:t xml:space="preserve"> y </w:t>
      </w:r>
      <w:proofErr w:type="spellStart"/>
      <w:r w:rsidR="00F3559E" w:rsidRPr="006D3C16">
        <w:rPr>
          <w:i/>
        </w:rPr>
        <w:t>relation</w:t>
      </w:r>
      <w:proofErr w:type="spellEnd"/>
      <w:r w:rsidR="00F3559E">
        <w:t>.</w:t>
      </w:r>
    </w:p>
    <w:p w14:paraId="7614AF83" w14:textId="77777777" w:rsidR="00F3559E" w:rsidRDefault="00F3559E" w:rsidP="00F3559E">
      <w:pPr>
        <w:ind w:left="284"/>
      </w:pPr>
    </w:p>
    <w:p w14:paraId="129E3060" w14:textId="71197D38" w:rsidR="00F3559E" w:rsidRDefault="00F3559E" w:rsidP="00F3559E">
      <w:pPr>
        <w:ind w:left="284"/>
      </w:pPr>
      <w:r>
        <w:t xml:space="preserve">Algo que hay que destacar es que la variable </w:t>
      </w:r>
      <w:proofErr w:type="spellStart"/>
      <w:r w:rsidR="00100D20">
        <w:rPr>
          <w:i/>
        </w:rPr>
        <w:t>firstValue</w:t>
      </w:r>
      <w:proofErr w:type="spellEnd"/>
      <w:r>
        <w:t xml:space="preserve"> está compuesta por la palabra y la categoría (</w:t>
      </w:r>
      <w:r>
        <w:rPr>
          <w:i/>
        </w:rPr>
        <w:t>ejemplo: La/ART)</w:t>
      </w:r>
      <w:r>
        <w:t xml:space="preserve">, por ello será necesario hacer la </w:t>
      </w:r>
      <w:r w:rsidR="00F92F45">
        <w:t>separación</w:t>
      </w:r>
      <w:r>
        <w:t xml:space="preserve"> por el delimitador y así poder sacar las columnas FORM, UPOSTAG y XPOSTAG.</w:t>
      </w:r>
    </w:p>
    <w:p w14:paraId="6299F50F" w14:textId="77777777" w:rsidR="00930174" w:rsidRPr="00F3559E" w:rsidRDefault="00930174" w:rsidP="00F3559E">
      <w:pPr>
        <w:ind w:left="284"/>
      </w:pPr>
    </w:p>
    <w:p w14:paraId="59B2890C" w14:textId="77777777" w:rsidR="001155D6" w:rsidRDefault="00B32A16" w:rsidP="00930174">
      <w:pPr>
        <w:keepNext/>
        <w:jc w:val="center"/>
      </w:pPr>
      <w:r w:rsidRPr="00AC397B">
        <w:rPr>
          <w:noProof/>
          <w:lang w:val="es-ES_tradnl" w:eastAsia="es-ES_tradnl"/>
        </w:rPr>
        <w:drawing>
          <wp:inline distT="0" distB="0" distL="0" distR="0" wp14:anchorId="190CF53F" wp14:editId="7AFF6600">
            <wp:extent cx="2534862" cy="1400435"/>
            <wp:effectExtent l="0" t="0" r="5715" b="0"/>
            <wp:docPr id="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85837" cy="1428597"/>
                    </a:xfrm>
                    <a:prstGeom prst="rect">
                      <a:avLst/>
                    </a:prstGeom>
                    <a:noFill/>
                    <a:ln>
                      <a:noFill/>
                    </a:ln>
                  </pic:spPr>
                </pic:pic>
              </a:graphicData>
            </a:graphic>
          </wp:inline>
        </w:drawing>
      </w:r>
    </w:p>
    <w:p w14:paraId="314077B6" w14:textId="77777777" w:rsidR="00DB1224" w:rsidRDefault="001155D6" w:rsidP="001155D6">
      <w:pPr>
        <w:pStyle w:val="Epgrafe"/>
      </w:pPr>
      <w:bookmarkStart w:id="885" w:name="_Toc486220536"/>
      <w:r>
        <w:t xml:space="preserve">Figura </w:t>
      </w:r>
      <w:r>
        <w:fldChar w:fldCharType="begin"/>
      </w:r>
      <w:r>
        <w:instrText xml:space="preserve"> </w:instrText>
      </w:r>
      <w:r w:rsidR="00100D20">
        <w:instrText>SEQ</w:instrText>
      </w:r>
      <w:r>
        <w:instrText xml:space="preserve"> Figura \* ARABIC </w:instrText>
      </w:r>
      <w:r>
        <w:fldChar w:fldCharType="separate"/>
      </w:r>
      <w:ins w:id="886" w:author="Rebeca de la Paz Gonzales" w:date="2017-06-26T04:26:00Z">
        <w:r w:rsidR="004802B5">
          <w:rPr>
            <w:noProof/>
          </w:rPr>
          <w:t>22</w:t>
        </w:r>
      </w:ins>
      <w:del w:id="887" w:author="Rebeca de la Paz Gonzales" w:date="2017-06-26T04:26:00Z">
        <w:r w:rsidR="00EA0B1D" w:rsidDel="004802B5">
          <w:rPr>
            <w:noProof/>
          </w:rPr>
          <w:delText>21</w:delText>
        </w:r>
      </w:del>
      <w:r>
        <w:fldChar w:fldCharType="end"/>
      </w:r>
      <w:r w:rsidR="002201AC">
        <w:t xml:space="preserve">. Formato </w:t>
      </w:r>
      <w:proofErr w:type="spellStart"/>
      <w:r w:rsidR="002201AC">
        <w:t>CoNLL</w:t>
      </w:r>
      <w:proofErr w:type="spellEnd"/>
      <w:r w:rsidR="002201AC">
        <w:t xml:space="preserve"> tras aplicar el algoritmo</w:t>
      </w:r>
      <w:bookmarkEnd w:id="885"/>
    </w:p>
    <w:p w14:paraId="7EE5C518" w14:textId="77777777" w:rsidR="00E20D02" w:rsidRDefault="002201AC" w:rsidP="00E20D02">
      <w:r>
        <w:t xml:space="preserve">El otro formato de salida disponible es el formato Stanford, que como se puedo ver en el apartado </w:t>
      </w:r>
      <w:r w:rsidRPr="002201AC">
        <w:rPr>
          <w:b/>
          <w:i/>
        </w:rPr>
        <w:fldChar w:fldCharType="begin"/>
      </w:r>
      <w:r w:rsidRPr="002201AC">
        <w:rPr>
          <w:b/>
          <w:i/>
        </w:rPr>
        <w:instrText xml:space="preserve"> </w:instrText>
      </w:r>
      <w:r w:rsidR="00100D20">
        <w:rPr>
          <w:b/>
          <w:i/>
        </w:rPr>
        <w:instrText>REF</w:instrText>
      </w:r>
      <w:r w:rsidRPr="002201AC">
        <w:rPr>
          <w:b/>
          <w:i/>
        </w:rPr>
        <w:instrText xml:space="preserve"> _Ref484996160 \h  \* MERGEFORMAT </w:instrText>
      </w:r>
      <w:r w:rsidRPr="002201AC">
        <w:rPr>
          <w:b/>
          <w:i/>
        </w:rPr>
      </w:r>
      <w:r w:rsidRPr="002201AC">
        <w:rPr>
          <w:b/>
          <w:i/>
        </w:rPr>
        <w:fldChar w:fldCharType="separate"/>
      </w:r>
      <w:r w:rsidR="00F54100" w:rsidRPr="00F54100">
        <w:rPr>
          <w:b/>
          <w:i/>
        </w:rPr>
        <w:t>Formato Stanford</w:t>
      </w:r>
      <w:r w:rsidRPr="002201AC">
        <w:rPr>
          <w:b/>
          <w:i/>
        </w:rPr>
        <w:fldChar w:fldCharType="end"/>
      </w:r>
      <w:r>
        <w:t xml:space="preserve">, las relaciones se muestran de forma más sencilla, equivalente </w:t>
      </w:r>
      <w:r>
        <w:lastRenderedPageBreak/>
        <w:t xml:space="preserve">a una </w:t>
      </w:r>
      <w:proofErr w:type="spellStart"/>
      <w:r>
        <w:t>tupla</w:t>
      </w:r>
      <w:proofErr w:type="spellEnd"/>
      <w:r>
        <w:t xml:space="preserve"> de elementos junto con la etiqueta de funcionalidad del primer elemento en relación al segundo.</w:t>
      </w:r>
      <w:bookmarkStart w:id="888" w:name="_Toc486217781"/>
    </w:p>
    <w:p w14:paraId="0453D3F4" w14:textId="1DF40CC2" w:rsidR="003C1E47" w:rsidRDefault="00B406D2" w:rsidP="00E20D02">
      <w:pPr>
        <w:pStyle w:val="Ttulo2"/>
      </w:pPr>
      <w:r>
        <w:t>Implementación</w:t>
      </w:r>
      <w:bookmarkEnd w:id="888"/>
    </w:p>
    <w:p w14:paraId="20E013E1" w14:textId="5BBC9308" w:rsidR="003B3D8E" w:rsidRDefault="00B406D2" w:rsidP="00E20D02">
      <w:pPr>
        <w:ind w:left="113"/>
        <w:rPr>
          <w:noProof/>
          <w:lang w:val="es-ES_tradnl" w:eastAsia="es-ES_tradnl"/>
        </w:rPr>
      </w:pPr>
      <w:r>
        <w:t xml:space="preserve">En este apartado describe los componentes </w:t>
      </w:r>
      <w:r w:rsidR="003959C7">
        <w:t xml:space="preserve">que conforman el algoritmo implementando, y el comportamiento de los mismos en tiempo de ejecución. La </w:t>
      </w:r>
      <w:r w:rsidR="00FB19B5" w:rsidRPr="008F0C8A">
        <w:rPr>
          <w:b/>
          <w:i/>
          <w:color w:val="000000"/>
        </w:rPr>
        <w:fldChar w:fldCharType="begin"/>
      </w:r>
      <w:r w:rsidR="00FB19B5" w:rsidRPr="008F0C8A">
        <w:rPr>
          <w:b/>
          <w:i/>
          <w:color w:val="000000"/>
        </w:rPr>
        <w:instrText xml:space="preserve"> </w:instrText>
      </w:r>
      <w:r w:rsidR="00100D20">
        <w:rPr>
          <w:b/>
          <w:i/>
          <w:color w:val="000000"/>
        </w:rPr>
        <w:instrText>REF</w:instrText>
      </w:r>
      <w:r w:rsidR="00FB19B5" w:rsidRPr="008F0C8A">
        <w:rPr>
          <w:b/>
          <w:i/>
          <w:color w:val="000000"/>
        </w:rPr>
        <w:instrText xml:space="preserve"> _Ref485829319 \h  \* MERGEFORMAT </w:instrText>
      </w:r>
      <w:r w:rsidR="00FB19B5" w:rsidRPr="008F0C8A">
        <w:rPr>
          <w:b/>
          <w:i/>
          <w:color w:val="000000"/>
        </w:rPr>
      </w:r>
      <w:r w:rsidR="00FB19B5" w:rsidRPr="008F0C8A">
        <w:rPr>
          <w:b/>
          <w:i/>
          <w:color w:val="000000"/>
        </w:rPr>
        <w:fldChar w:fldCharType="separate"/>
      </w:r>
      <w:r w:rsidR="00E85EF3" w:rsidRPr="00E85EF3">
        <w:rPr>
          <w:b/>
          <w:i/>
          <w:color w:val="000000"/>
        </w:rPr>
        <w:t xml:space="preserve">Figura </w:t>
      </w:r>
      <w:ins w:id="889" w:author="Rebeca de la Paz Gonzales" w:date="2017-06-26T04:26:00Z">
        <w:r w:rsidR="00E85EF3" w:rsidRPr="00E85EF3">
          <w:rPr>
            <w:b/>
            <w:i/>
            <w:noProof/>
            <w:color w:val="000000"/>
          </w:rPr>
          <w:t>23</w:t>
        </w:r>
      </w:ins>
      <w:r w:rsidR="00FB19B5" w:rsidRPr="008F0C8A">
        <w:rPr>
          <w:b/>
          <w:i/>
          <w:color w:val="000000"/>
        </w:rPr>
        <w:fldChar w:fldCharType="end"/>
      </w:r>
      <w:r w:rsidR="00FB19B5" w:rsidRPr="00FB19B5">
        <w:rPr>
          <w:b/>
          <w:i/>
        </w:rPr>
        <w:fldChar w:fldCharType="begin"/>
      </w:r>
      <w:r w:rsidR="00FB19B5" w:rsidRPr="00FB19B5">
        <w:rPr>
          <w:b/>
          <w:i/>
        </w:rPr>
        <w:instrText xml:space="preserve"> </w:instrText>
      </w:r>
      <w:r w:rsidR="00100D20">
        <w:rPr>
          <w:b/>
          <w:i/>
        </w:rPr>
        <w:instrText>REF</w:instrText>
      </w:r>
      <w:r w:rsidR="00FB19B5" w:rsidRPr="00FB19B5">
        <w:rPr>
          <w:b/>
          <w:i/>
        </w:rPr>
        <w:instrText xml:space="preserve"> _Ref485829319  \* MERGEFORMAT </w:instrText>
      </w:r>
      <w:r w:rsidR="00FB19B5" w:rsidRPr="00FB19B5">
        <w:rPr>
          <w:b/>
          <w:i/>
        </w:rPr>
        <w:fldChar w:fldCharType="end"/>
      </w:r>
      <w:r w:rsidR="003959C7" w:rsidRPr="00FB19B5">
        <w:rPr>
          <w:b/>
          <w:i/>
        </w:rPr>
        <w:t xml:space="preserve"> </w:t>
      </w:r>
      <w:r w:rsidR="003959C7">
        <w:t xml:space="preserve">muestra </w:t>
      </w:r>
      <w:r w:rsidR="00A87618">
        <w:t xml:space="preserve">la clase principal desde la cual se hace uso de las clases implementadas encargadas de la transformación de los árboles, además de las clases que realizan la lectura y escritura de ficheros de salida del </w:t>
      </w:r>
      <w:proofErr w:type="spellStart"/>
      <w:r w:rsidR="00A87618">
        <w:t>treebank</w:t>
      </w:r>
      <w:proofErr w:type="spellEnd"/>
      <w:r w:rsidR="00A87618">
        <w:t xml:space="preserve"> en el formato de dependencias escogido (Stanford o </w:t>
      </w:r>
      <w:proofErr w:type="spellStart"/>
      <w:r w:rsidR="00A87618">
        <w:t>CoNLL</w:t>
      </w:r>
      <w:proofErr w:type="spellEnd"/>
      <w:r w:rsidR="00A87618">
        <w:t>).</w:t>
      </w:r>
      <w:r w:rsidR="00E20D02">
        <w:rPr>
          <w:noProof/>
          <w:lang w:val="es-ES_tradnl" w:eastAsia="es-ES_tradnl"/>
        </w:rPr>
        <w:t xml:space="preserve"> </w:t>
      </w:r>
    </w:p>
    <w:p w14:paraId="31B891D6" w14:textId="77777777" w:rsidR="005378C1" w:rsidRDefault="005378C1" w:rsidP="00E20D02">
      <w:pPr>
        <w:ind w:left="113"/>
        <w:rPr>
          <w:noProof/>
          <w:lang w:val="es-ES_tradnl" w:eastAsia="es-ES_tradnl"/>
        </w:rPr>
      </w:pPr>
    </w:p>
    <w:p w14:paraId="369A2BB2" w14:textId="6C61844D" w:rsidR="00E20D02" w:rsidRDefault="00E20D02" w:rsidP="00E20D02">
      <w:pPr>
        <w:ind w:left="113"/>
        <w:jc w:val="center"/>
        <w:rPr>
          <w:noProof/>
          <w:lang w:val="es-ES_tradnl" w:eastAsia="es-ES_tradnl"/>
        </w:rPr>
      </w:pPr>
      <w:r>
        <w:rPr>
          <w:noProof/>
          <w:lang w:val="es-ES_tradnl" w:eastAsia="es-ES_tradnl"/>
        </w:rPr>
        <w:drawing>
          <wp:inline distT="0" distB="0" distL="0" distR="0" wp14:anchorId="093856B4" wp14:editId="69358E15">
            <wp:extent cx="4831665" cy="3210093"/>
            <wp:effectExtent l="0" t="0" r="0" b="0"/>
            <wp:docPr id="16" name="Imagen 16" descr="../../../../Desktop/Captura%20de%20pantalla%202017-06-26%20a%20las%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6-26%20a%20las%20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71"/>
                    <a:stretch/>
                  </pic:blipFill>
                  <pic:spPr bwMode="auto">
                    <a:xfrm>
                      <a:off x="0" y="0"/>
                      <a:ext cx="4846234" cy="3219772"/>
                    </a:xfrm>
                    <a:prstGeom prst="rect">
                      <a:avLst/>
                    </a:prstGeom>
                    <a:noFill/>
                    <a:ln>
                      <a:noFill/>
                    </a:ln>
                    <a:extLst>
                      <a:ext uri="{53640926-AAD7-44D8-BBD7-CCE9431645EC}">
                        <a14:shadowObscured xmlns:a14="http://schemas.microsoft.com/office/drawing/2010/main"/>
                      </a:ext>
                    </a:extLst>
                  </pic:spPr>
                </pic:pic>
              </a:graphicData>
            </a:graphic>
          </wp:inline>
        </w:drawing>
      </w:r>
    </w:p>
    <w:p w14:paraId="1A1B63A2" w14:textId="4010FC67" w:rsidR="003C1E47" w:rsidRDefault="0045255B" w:rsidP="0045255B">
      <w:pPr>
        <w:pStyle w:val="Epgrafe"/>
      </w:pPr>
      <w:bookmarkStart w:id="890" w:name="_Ref485829319"/>
      <w:bookmarkStart w:id="891" w:name="_Toc486220537"/>
      <w:r>
        <w:t xml:space="preserve">Figura </w:t>
      </w:r>
      <w:r>
        <w:fldChar w:fldCharType="begin"/>
      </w:r>
      <w:r>
        <w:instrText xml:space="preserve"> </w:instrText>
      </w:r>
      <w:r w:rsidR="00100D20">
        <w:instrText>SEQ</w:instrText>
      </w:r>
      <w:r>
        <w:instrText xml:space="preserve"> Figura \* ARABIC </w:instrText>
      </w:r>
      <w:r>
        <w:fldChar w:fldCharType="separate"/>
      </w:r>
      <w:ins w:id="892" w:author="Rebeca de la Paz Gonzales" w:date="2017-06-26T04:26:00Z">
        <w:r w:rsidR="004802B5">
          <w:rPr>
            <w:noProof/>
          </w:rPr>
          <w:t>23</w:t>
        </w:r>
      </w:ins>
      <w:del w:id="893" w:author="Rebeca de la Paz Gonzales" w:date="2017-06-26T04:26:00Z">
        <w:r w:rsidR="00EA0B1D" w:rsidDel="004802B5">
          <w:rPr>
            <w:noProof/>
          </w:rPr>
          <w:delText>22</w:delText>
        </w:r>
      </w:del>
      <w:r>
        <w:fldChar w:fldCharType="end"/>
      </w:r>
      <w:bookmarkEnd w:id="890"/>
      <w:r>
        <w:t>. Clase principal de ejecución del algoritmo</w:t>
      </w:r>
      <w:bookmarkEnd w:id="891"/>
    </w:p>
    <w:p w14:paraId="08EB78D0" w14:textId="76607D76" w:rsidR="001E746A" w:rsidRDefault="001E746A" w:rsidP="004C6DE0">
      <w:pPr>
        <w:ind w:left="142"/>
      </w:pPr>
      <w:r>
        <w:t>El primer paso que se realiza siempre en la ejecución del algoritmo es la carga del fichero que contiene todas las etiquetas asociadas a pares de elementos dentro de un contexto concreto, es decir, contiene las etiquetas que indicarán la funcionalidad de cada una de las relaciones en el modelo de gramática de dependencias.</w:t>
      </w:r>
    </w:p>
    <w:p w14:paraId="4C8676E3" w14:textId="142D7C1A" w:rsidR="003C1E47" w:rsidRDefault="003C1E47" w:rsidP="004C6DE0">
      <w:pPr>
        <w:ind w:left="142"/>
      </w:pPr>
    </w:p>
    <w:p w14:paraId="5D8BCC90" w14:textId="492C0C99" w:rsidR="003C1E47" w:rsidRDefault="003C1E47" w:rsidP="004C6DE0">
      <w:pPr>
        <w:ind w:left="142"/>
      </w:pPr>
      <w:r>
        <w:t>Esta parte se realiza una única vez, al principio del algoritmo, pues las relaciones no van a ir variando a lo largo del proceso de transformación, sólo pueden cambiar si se modifica el contenido del fichero, caso con el que no habrá inconvenientes, pues este se recarga cada vez que se ejecuta el programa.</w:t>
      </w:r>
    </w:p>
    <w:p w14:paraId="573391F1" w14:textId="77777777" w:rsidR="00B866EB" w:rsidRDefault="00B866EB" w:rsidP="004C6DE0">
      <w:pPr>
        <w:ind w:left="142"/>
      </w:pPr>
    </w:p>
    <w:p w14:paraId="7072BE63" w14:textId="77777777" w:rsidR="001E746A" w:rsidRDefault="004C6DE0" w:rsidP="004C6DE0">
      <w:pPr>
        <w:ind w:left="142"/>
      </w:pPr>
      <w:r>
        <w:t xml:space="preserve">La </w:t>
      </w:r>
      <w:r w:rsidRPr="004C6DE0">
        <w:rPr>
          <w:b/>
          <w:i/>
        </w:rPr>
        <w:fldChar w:fldCharType="begin"/>
      </w:r>
      <w:r w:rsidRPr="004C6DE0">
        <w:rPr>
          <w:b/>
          <w:i/>
        </w:rPr>
        <w:instrText xml:space="preserve"> </w:instrText>
      </w:r>
      <w:r w:rsidR="00100D20">
        <w:rPr>
          <w:b/>
          <w:i/>
        </w:rPr>
        <w:instrText>REF</w:instrText>
      </w:r>
      <w:r w:rsidRPr="004C6DE0">
        <w:rPr>
          <w:b/>
          <w:i/>
        </w:rPr>
        <w:instrText xml:space="preserve"> _Ref485829472  \* MERGEFORMAT </w:instrText>
      </w:r>
      <w:r w:rsidRPr="004C6DE0">
        <w:rPr>
          <w:b/>
          <w:i/>
        </w:rPr>
        <w:fldChar w:fldCharType="separate"/>
      </w:r>
      <w:r w:rsidR="00E85EF3" w:rsidRPr="00E85EF3">
        <w:rPr>
          <w:b/>
          <w:i/>
        </w:rPr>
        <w:t xml:space="preserve">Figura </w:t>
      </w:r>
      <w:ins w:id="894" w:author="Rebeca de la Paz Gonzales" w:date="2017-06-26T04:26:00Z">
        <w:r w:rsidR="00E85EF3" w:rsidRPr="00E85EF3">
          <w:rPr>
            <w:b/>
            <w:i/>
            <w:noProof/>
          </w:rPr>
          <w:t>24</w:t>
        </w:r>
      </w:ins>
      <w:r w:rsidRPr="004C6DE0">
        <w:rPr>
          <w:b/>
          <w:i/>
        </w:rPr>
        <w:fldChar w:fldCharType="end"/>
      </w:r>
      <w:r w:rsidR="001E746A">
        <w:t xml:space="preserve"> </w:t>
      </w:r>
      <w:r w:rsidR="003959C7">
        <w:t xml:space="preserve">muestra </w:t>
      </w:r>
      <w:r w:rsidR="001E746A">
        <w:t xml:space="preserve">las clases que intervienen </w:t>
      </w:r>
      <w:r w:rsidR="00B866EB">
        <w:t>en la lectura de las etiquetas de las relaciones, así como</w:t>
      </w:r>
      <w:r w:rsidR="001E746A">
        <w:t xml:space="preserve"> los métodos asociados a ell</w:t>
      </w:r>
      <w:r w:rsidR="00B866EB">
        <w:t>a</w:t>
      </w:r>
      <w:r w:rsidR="001E746A">
        <w:t>s y que tienen uso en esta parte del código.</w:t>
      </w:r>
    </w:p>
    <w:p w14:paraId="6D783EFA" w14:textId="77777777" w:rsidR="005378C1" w:rsidRDefault="005378C1" w:rsidP="004C6DE0">
      <w:pPr>
        <w:ind w:left="142"/>
      </w:pPr>
    </w:p>
    <w:p w14:paraId="5742FB86" w14:textId="7B5F2E0E" w:rsidR="001E746A" w:rsidRDefault="008A589B" w:rsidP="00B9063C">
      <w:pPr>
        <w:keepNext/>
        <w:ind w:left="113"/>
        <w:jc w:val="center"/>
      </w:pPr>
      <w:r>
        <w:rPr>
          <w:noProof/>
          <w:lang w:val="es-ES_tradnl" w:eastAsia="es-ES_tradnl"/>
        </w:rPr>
        <w:lastRenderedPageBreak/>
        <w:drawing>
          <wp:inline distT="0" distB="0" distL="0" distR="0" wp14:anchorId="4220AF68" wp14:editId="35D26EF9">
            <wp:extent cx="4045145" cy="2523988"/>
            <wp:effectExtent l="0" t="0" r="0" b="0"/>
            <wp:docPr id="17" name="Imagen 17" descr="../../../../Desktop/Captura%20de%20pantalla%202017-06-26%20a%20las%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6-26%20a%20las%20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410" r="6555" b="9197"/>
                    <a:stretch/>
                  </pic:blipFill>
                  <pic:spPr bwMode="auto">
                    <a:xfrm>
                      <a:off x="0" y="0"/>
                      <a:ext cx="4053014" cy="2528898"/>
                    </a:xfrm>
                    <a:prstGeom prst="rect">
                      <a:avLst/>
                    </a:prstGeom>
                    <a:noFill/>
                    <a:ln>
                      <a:noFill/>
                    </a:ln>
                    <a:extLst>
                      <a:ext uri="{53640926-AAD7-44D8-BBD7-CCE9431645EC}">
                        <a14:shadowObscured xmlns:a14="http://schemas.microsoft.com/office/drawing/2010/main"/>
                      </a:ext>
                    </a:extLst>
                  </pic:spPr>
                </pic:pic>
              </a:graphicData>
            </a:graphic>
          </wp:inline>
        </w:drawing>
      </w:r>
    </w:p>
    <w:p w14:paraId="3FB827DC" w14:textId="77777777" w:rsidR="001E746A" w:rsidRDefault="001E746A" w:rsidP="001E746A">
      <w:pPr>
        <w:pStyle w:val="Epgrafe"/>
      </w:pPr>
      <w:bookmarkStart w:id="895" w:name="_Ref485829472"/>
      <w:bookmarkStart w:id="896" w:name="_Toc486220538"/>
      <w:r>
        <w:t xml:space="preserve">Figura </w:t>
      </w:r>
      <w:r>
        <w:fldChar w:fldCharType="begin"/>
      </w:r>
      <w:r>
        <w:instrText xml:space="preserve"> </w:instrText>
      </w:r>
      <w:r w:rsidR="00100D20">
        <w:instrText>SEQ</w:instrText>
      </w:r>
      <w:r>
        <w:instrText xml:space="preserve"> Figura \* ARABIC </w:instrText>
      </w:r>
      <w:r>
        <w:fldChar w:fldCharType="separate"/>
      </w:r>
      <w:ins w:id="897" w:author="Rebeca de la Paz Gonzales" w:date="2017-06-26T04:26:00Z">
        <w:r w:rsidR="004802B5">
          <w:rPr>
            <w:noProof/>
          </w:rPr>
          <w:t>24</w:t>
        </w:r>
      </w:ins>
      <w:del w:id="898" w:author="Rebeca de la Paz Gonzales" w:date="2017-06-26T04:26:00Z">
        <w:r w:rsidR="00EA0B1D" w:rsidDel="004802B5">
          <w:rPr>
            <w:noProof/>
          </w:rPr>
          <w:delText>23</w:delText>
        </w:r>
      </w:del>
      <w:r>
        <w:fldChar w:fldCharType="end"/>
      </w:r>
      <w:bookmarkEnd w:id="895"/>
      <w:r>
        <w:t>. Diagrama de clases de la lectura del fichero de etiquetas</w:t>
      </w:r>
      <w:bookmarkEnd w:id="896"/>
    </w:p>
    <w:p w14:paraId="16DDF725" w14:textId="77777777" w:rsidR="001E746A" w:rsidRDefault="001E746A" w:rsidP="004C6DE0">
      <w:pPr>
        <w:ind w:left="142"/>
      </w:pPr>
      <w:r>
        <w:t>La clase pri</w:t>
      </w:r>
      <w:r w:rsidR="0018570B">
        <w:t>ncipal en esta parte es</w:t>
      </w:r>
      <w:r>
        <w:t xml:space="preserve"> </w:t>
      </w:r>
      <w:proofErr w:type="spellStart"/>
      <w:r>
        <w:rPr>
          <w:i/>
        </w:rPr>
        <w:t>FieldRelation</w:t>
      </w:r>
      <w:proofErr w:type="spellEnd"/>
      <w:r>
        <w:rPr>
          <w:i/>
        </w:rPr>
        <w:t>&lt;</w:t>
      </w:r>
      <w:proofErr w:type="gramStart"/>
      <w:r>
        <w:rPr>
          <w:i/>
        </w:rPr>
        <w:t>A,B</w:t>
      </w:r>
      <w:proofErr w:type="gramEnd"/>
      <w:r>
        <w:rPr>
          <w:i/>
        </w:rPr>
        <w:t>&gt;</w:t>
      </w:r>
      <w:r>
        <w:t xml:space="preserve">, una clase con tipos de datos genéricos que contiene los métodos que permiten la creación de la biblioteca de etiquetas, representada por una lista de tipo </w:t>
      </w:r>
      <w:proofErr w:type="spellStart"/>
      <w:r>
        <w:rPr>
          <w:i/>
        </w:rPr>
        <w:t>Filed</w:t>
      </w:r>
      <w:proofErr w:type="spellEnd"/>
      <w:r>
        <w:rPr>
          <w:i/>
        </w:rPr>
        <w:t>&lt;A,B&gt;</w:t>
      </w:r>
      <w:r>
        <w:t xml:space="preserve">, y la búsqueda de la etiqueta asociada a los dos elementos, es decir, categorías de las palabras que componen una oración, que crean la relación de dependencia dentro de un contexto. Como se explicó en la sección </w:t>
      </w:r>
      <w:r w:rsidRPr="001F134B">
        <w:rPr>
          <w:b/>
          <w:i/>
        </w:rPr>
        <w:fldChar w:fldCharType="begin"/>
      </w:r>
      <w:r w:rsidRPr="001F134B">
        <w:rPr>
          <w:b/>
          <w:i/>
        </w:rPr>
        <w:instrText xml:space="preserve"> </w:instrText>
      </w:r>
      <w:r w:rsidR="00100D20">
        <w:rPr>
          <w:b/>
          <w:i/>
        </w:rPr>
        <w:instrText>REF</w:instrText>
      </w:r>
      <w:r w:rsidRPr="001F134B">
        <w:rPr>
          <w:b/>
          <w:i/>
        </w:rPr>
        <w:instrText xml:space="preserve"> _Ref485396160 \h  \* MERGEFORMAT </w:instrText>
      </w:r>
      <w:r w:rsidRPr="001F134B">
        <w:rPr>
          <w:b/>
          <w:i/>
        </w:rPr>
      </w:r>
      <w:r w:rsidRPr="001F134B">
        <w:rPr>
          <w:b/>
          <w:i/>
        </w:rPr>
        <w:fldChar w:fldCharType="separate"/>
      </w:r>
      <w:r w:rsidR="00E85EF3" w:rsidRPr="00E85EF3">
        <w:rPr>
          <w:b/>
          <w:i/>
        </w:rPr>
        <w:t>Transformación de árboles de constituyentes</w:t>
      </w:r>
      <w:r w:rsidRPr="001F134B">
        <w:rPr>
          <w:b/>
          <w:i/>
        </w:rPr>
        <w:fldChar w:fldCharType="end"/>
      </w:r>
      <w:r>
        <w:rPr>
          <w:b/>
          <w:i/>
        </w:rPr>
        <w:t xml:space="preserve">, </w:t>
      </w:r>
      <w:r>
        <w:t>el contexto es el constituyente padre de un subárbol que forma parte de la oración.</w:t>
      </w:r>
    </w:p>
    <w:p w14:paraId="5C5F0036" w14:textId="77777777" w:rsidR="001E746A" w:rsidRDefault="001E746A" w:rsidP="004C6DE0">
      <w:pPr>
        <w:ind w:left="142"/>
      </w:pPr>
    </w:p>
    <w:p w14:paraId="4397F32E" w14:textId="77777777" w:rsidR="001E746A" w:rsidRPr="00D85909" w:rsidRDefault="001E746A" w:rsidP="004C6DE0">
      <w:pPr>
        <w:ind w:left="142"/>
      </w:pPr>
      <w:r>
        <w:t xml:space="preserve">La composición de la clase </w:t>
      </w:r>
      <w:r>
        <w:rPr>
          <w:i/>
        </w:rPr>
        <w:t>Field&lt;</w:t>
      </w:r>
      <w:proofErr w:type="gramStart"/>
      <w:r>
        <w:rPr>
          <w:i/>
        </w:rPr>
        <w:t>A,B</w:t>
      </w:r>
      <w:proofErr w:type="gramEnd"/>
      <w:r>
        <w:rPr>
          <w:i/>
        </w:rPr>
        <w:t>&gt;</w:t>
      </w:r>
      <w:r>
        <w:t xml:space="preserve">, es una </w:t>
      </w:r>
      <w:proofErr w:type="spellStart"/>
      <w:r>
        <w:t>tupla</w:t>
      </w:r>
      <w:proofErr w:type="spellEnd"/>
      <w:r>
        <w:t xml:space="preserve"> de elementos, es decir, las categorías comentadas previamente además, del contexto y la etiqueta que indica la funcionalidad de dependencia. Por último, tenemos </w:t>
      </w:r>
      <w:proofErr w:type="spellStart"/>
      <w:r>
        <w:rPr>
          <w:i/>
        </w:rPr>
        <w:t>Tuple</w:t>
      </w:r>
      <w:proofErr w:type="spellEnd"/>
      <w:r>
        <w:rPr>
          <w:i/>
        </w:rPr>
        <w:t>&lt;</w:t>
      </w:r>
      <w:proofErr w:type="gramStart"/>
      <w:r>
        <w:rPr>
          <w:i/>
        </w:rPr>
        <w:t>A,B</w:t>
      </w:r>
      <w:proofErr w:type="gramEnd"/>
      <w:r>
        <w:rPr>
          <w:i/>
        </w:rPr>
        <w:t xml:space="preserve">&gt; </w:t>
      </w:r>
      <w:r>
        <w:t xml:space="preserve">creada para representar los elementos como </w:t>
      </w:r>
      <w:proofErr w:type="spellStart"/>
      <w:r>
        <w:t>tuplas</w:t>
      </w:r>
      <w:proofErr w:type="spellEnd"/>
      <w:r>
        <w:t xml:space="preserve">, asemejándose en estructura al formato utilizado por </w:t>
      </w:r>
      <w:r w:rsidRPr="00D85909">
        <w:rPr>
          <w:i/>
        </w:rPr>
        <w:t xml:space="preserve">Stanford </w:t>
      </w:r>
      <w:proofErr w:type="spellStart"/>
      <w:r w:rsidRPr="00D85909">
        <w:rPr>
          <w:i/>
        </w:rPr>
        <w:t>Dependencies</w:t>
      </w:r>
      <w:proofErr w:type="spellEnd"/>
      <w:r>
        <w:rPr>
          <w:i/>
        </w:rPr>
        <w:t>,</w:t>
      </w:r>
      <w:r>
        <w:t xml:space="preserve"> debido a que es más sencillo mantener este formato que una tabla por oración como es el caso del formato </w:t>
      </w:r>
      <w:proofErr w:type="spellStart"/>
      <w:r>
        <w:t>CoNLL</w:t>
      </w:r>
      <w:proofErr w:type="spellEnd"/>
      <w:r>
        <w:t>, en el que recorrer la tabla para actualizar valores implica mayor coste</w:t>
      </w:r>
      <w:r>
        <w:rPr>
          <w:i/>
        </w:rPr>
        <w:t xml:space="preserve">. </w:t>
      </w:r>
      <w:r>
        <w:t xml:space="preserve">Se puede observar que la </w:t>
      </w:r>
      <w:proofErr w:type="spellStart"/>
      <w:r>
        <w:t>tupla</w:t>
      </w:r>
      <w:proofErr w:type="spellEnd"/>
      <w:r>
        <w:t xml:space="preserve"> ha sido creada para tipos genéricos, lo que ha implicado que las clases superiores que hacen uso de ella también tengan que tener esa restricción de tipos.</w:t>
      </w:r>
    </w:p>
    <w:p w14:paraId="37590434" w14:textId="77777777" w:rsidR="001E746A" w:rsidRDefault="001E746A" w:rsidP="004C6DE0">
      <w:pPr>
        <w:ind w:left="142"/>
        <w:rPr>
          <w:i/>
        </w:rPr>
      </w:pPr>
    </w:p>
    <w:p w14:paraId="6D030638" w14:textId="77777777" w:rsidR="001E746A" w:rsidRPr="001E746A" w:rsidRDefault="001E746A" w:rsidP="004C6DE0">
      <w:pPr>
        <w:ind w:left="142"/>
      </w:pPr>
      <w:r>
        <w:t xml:space="preserve">Destacar dentro de </w:t>
      </w:r>
      <w:r w:rsidRPr="00D85909">
        <w:rPr>
          <w:i/>
        </w:rPr>
        <w:t>Field</w:t>
      </w:r>
      <w:r>
        <w:t xml:space="preserve"> el método </w:t>
      </w:r>
      <w:proofErr w:type="spellStart"/>
      <w:r w:rsidRPr="001E746A">
        <w:rPr>
          <w:b/>
          <w:i/>
          <w:sz w:val="22"/>
          <w:szCs w:val="22"/>
        </w:rPr>
        <w:t>createFieldRelation</w:t>
      </w:r>
      <w:proofErr w:type="spellEnd"/>
      <w:r w:rsidRPr="001E746A">
        <w:rPr>
          <w:b/>
          <w:i/>
          <w:sz w:val="22"/>
          <w:szCs w:val="22"/>
        </w:rPr>
        <w:t>(</w:t>
      </w:r>
      <w:proofErr w:type="spellStart"/>
      <w:r w:rsidRPr="001E746A">
        <w:rPr>
          <w:b/>
          <w:i/>
          <w:sz w:val="22"/>
          <w:szCs w:val="22"/>
        </w:rPr>
        <w:t>String</w:t>
      </w:r>
      <w:proofErr w:type="spellEnd"/>
      <w:r w:rsidRPr="001E746A">
        <w:rPr>
          <w:b/>
          <w:i/>
          <w:sz w:val="22"/>
          <w:szCs w:val="22"/>
        </w:rPr>
        <w:t xml:space="preserve">): </w:t>
      </w:r>
      <w:proofErr w:type="spellStart"/>
      <w:r w:rsidRPr="001E746A">
        <w:rPr>
          <w:b/>
          <w:i/>
          <w:sz w:val="22"/>
          <w:szCs w:val="22"/>
        </w:rPr>
        <w:t>ArrayList</w:t>
      </w:r>
      <w:proofErr w:type="spellEnd"/>
      <w:r w:rsidRPr="001E746A">
        <w:rPr>
          <w:b/>
          <w:i/>
          <w:sz w:val="22"/>
          <w:szCs w:val="22"/>
        </w:rPr>
        <w:t>&lt;Field&lt;</w:t>
      </w:r>
      <w:proofErr w:type="gramStart"/>
      <w:r w:rsidRPr="001E746A">
        <w:rPr>
          <w:b/>
          <w:i/>
          <w:sz w:val="22"/>
          <w:szCs w:val="22"/>
        </w:rPr>
        <w:t>A,B</w:t>
      </w:r>
      <w:proofErr w:type="gramEnd"/>
      <w:r w:rsidRPr="001E746A">
        <w:rPr>
          <w:b/>
          <w:i/>
          <w:sz w:val="22"/>
          <w:szCs w:val="22"/>
        </w:rPr>
        <w:t>&gt;&gt;</w:t>
      </w:r>
      <w:r>
        <w:rPr>
          <w:i/>
          <w:sz w:val="22"/>
          <w:szCs w:val="22"/>
        </w:rPr>
        <w:t xml:space="preserve">, </w:t>
      </w:r>
      <w:r w:rsidRPr="001E746A">
        <w:t>la instanciación de la clase de lectura, en la que se encuentran los métodos de lectura de los diferentes tipos de archivos de entrada que se usan, métodos que se comentarán un poco más adelante.</w:t>
      </w:r>
      <w:r>
        <w:t xml:space="preserve"> La función del método es la leer el fichero y según se va leyendo línea a línea se van creando las </w:t>
      </w:r>
      <w:proofErr w:type="spellStart"/>
      <w:r>
        <w:t>tuplas</w:t>
      </w:r>
      <w:proofErr w:type="spellEnd"/>
      <w:r>
        <w:t xml:space="preserve"> y etiquetas correspondientes que formarán la biblioteca de éstas.</w:t>
      </w:r>
    </w:p>
    <w:p w14:paraId="28128F8D" w14:textId="77777777" w:rsidR="001155D6" w:rsidRDefault="001155D6" w:rsidP="004C6DE0">
      <w:pPr>
        <w:ind w:left="142"/>
      </w:pPr>
    </w:p>
    <w:p w14:paraId="6B19DBC7" w14:textId="77777777" w:rsidR="0018570B" w:rsidRDefault="0018570B" w:rsidP="004C6DE0">
      <w:pPr>
        <w:ind w:left="142"/>
        <w:rPr>
          <w:b/>
        </w:rPr>
      </w:pPr>
      <w:r>
        <w:t xml:space="preserve">Una vez que se tiene el listado de etiquetas se pasa a procesar los árboles de constituyentes, proceso que se lleva a cabo en el método </w:t>
      </w:r>
      <w:proofErr w:type="spellStart"/>
      <w:proofErr w:type="gramStart"/>
      <w:r w:rsidRPr="0018570B">
        <w:rPr>
          <w:b/>
          <w:i/>
        </w:rPr>
        <w:t>transform</w:t>
      </w:r>
      <w:proofErr w:type="spellEnd"/>
      <w:r w:rsidRPr="0018570B">
        <w:rPr>
          <w:b/>
          <w:i/>
        </w:rPr>
        <w:t>(</w:t>
      </w:r>
      <w:proofErr w:type="spellStart"/>
      <w:proofErr w:type="gramEnd"/>
      <w:r>
        <w:rPr>
          <w:b/>
          <w:i/>
        </w:rPr>
        <w:t>char</w:t>
      </w:r>
      <w:proofErr w:type="spellEnd"/>
      <w:r>
        <w:rPr>
          <w:b/>
          <w:i/>
        </w:rPr>
        <w:t xml:space="preserve">, </w:t>
      </w:r>
      <w:proofErr w:type="spellStart"/>
      <w:r>
        <w:rPr>
          <w:b/>
          <w:i/>
        </w:rPr>
        <w:t>String</w:t>
      </w:r>
      <w:proofErr w:type="spellEnd"/>
      <w:r w:rsidRPr="0018570B">
        <w:rPr>
          <w:b/>
          <w:i/>
        </w:rPr>
        <w:t>)</w:t>
      </w:r>
      <w:r>
        <w:rPr>
          <w:b/>
          <w:i/>
        </w:rPr>
        <w:t xml:space="preserve">: </w:t>
      </w:r>
      <w:proofErr w:type="spellStart"/>
      <w:r>
        <w:rPr>
          <w:b/>
          <w:i/>
        </w:rPr>
        <w:t>void</w:t>
      </w:r>
      <w:proofErr w:type="spellEnd"/>
      <w:r>
        <w:rPr>
          <w:b/>
          <w:i/>
        </w:rPr>
        <w:t>.</w:t>
      </w:r>
      <w:r>
        <w:rPr>
          <w:b/>
        </w:rPr>
        <w:t xml:space="preserve"> </w:t>
      </w:r>
    </w:p>
    <w:p w14:paraId="5A114D0A" w14:textId="77777777" w:rsidR="0018570B" w:rsidRDefault="0018570B" w:rsidP="004C6DE0">
      <w:pPr>
        <w:ind w:left="142"/>
        <w:rPr>
          <w:b/>
        </w:rPr>
      </w:pPr>
    </w:p>
    <w:p w14:paraId="64C55A43" w14:textId="77777777" w:rsidR="0018570B" w:rsidRPr="0018570B" w:rsidRDefault="0018570B" w:rsidP="004C6DE0">
      <w:pPr>
        <w:ind w:left="142"/>
      </w:pPr>
      <w:r>
        <w:t xml:space="preserve">Lo primero es realizar la lectura del fichero </w:t>
      </w:r>
      <w:proofErr w:type="spellStart"/>
      <w:r>
        <w:rPr>
          <w:i/>
        </w:rPr>
        <w:t>lisp</w:t>
      </w:r>
      <w:proofErr w:type="spellEnd"/>
      <w:r>
        <w:t xml:space="preserve"> que contiene los árboles, para ellos se hace uso de la clase </w:t>
      </w:r>
      <w:proofErr w:type="spellStart"/>
      <w:r w:rsidRPr="0018570B">
        <w:rPr>
          <w:i/>
        </w:rPr>
        <w:t>Read</w:t>
      </w:r>
      <w:proofErr w:type="spellEnd"/>
      <w:r>
        <w:rPr>
          <w:i/>
        </w:rPr>
        <w:t>&lt;</w:t>
      </w:r>
      <w:proofErr w:type="gramStart"/>
      <w:r>
        <w:rPr>
          <w:i/>
        </w:rPr>
        <w:t>A,B</w:t>
      </w:r>
      <w:proofErr w:type="gramEnd"/>
      <w:r>
        <w:rPr>
          <w:i/>
        </w:rPr>
        <w:t>&gt;</w:t>
      </w:r>
      <w:r>
        <w:t xml:space="preserve">, que contiene un método equivalente al usado para la lectura del fichero de relaciones, este método es </w:t>
      </w:r>
      <w:proofErr w:type="spellStart"/>
      <w:r w:rsidRPr="0018570B">
        <w:rPr>
          <w:b/>
          <w:i/>
        </w:rPr>
        <w:t>readLisp</w:t>
      </w:r>
      <w:proofErr w:type="spellEnd"/>
      <w:r w:rsidRPr="0018570B">
        <w:rPr>
          <w:b/>
          <w:i/>
        </w:rPr>
        <w:t>(</w:t>
      </w:r>
      <w:proofErr w:type="spellStart"/>
      <w:r w:rsidRPr="0018570B">
        <w:rPr>
          <w:b/>
          <w:i/>
        </w:rPr>
        <w:t>String</w:t>
      </w:r>
      <w:proofErr w:type="spellEnd"/>
      <w:r w:rsidRPr="0018570B">
        <w:rPr>
          <w:b/>
          <w:i/>
        </w:rPr>
        <w:t xml:space="preserve">): </w:t>
      </w:r>
      <w:proofErr w:type="spellStart"/>
      <w:r w:rsidRPr="0018570B">
        <w:rPr>
          <w:b/>
          <w:i/>
        </w:rPr>
        <w:t>ArrayList</w:t>
      </w:r>
      <w:proofErr w:type="spellEnd"/>
      <w:r w:rsidRPr="0018570B">
        <w:rPr>
          <w:b/>
          <w:i/>
        </w:rPr>
        <w:t>&lt;</w:t>
      </w:r>
      <w:proofErr w:type="spellStart"/>
      <w:r w:rsidRPr="0018570B">
        <w:rPr>
          <w:b/>
          <w:i/>
        </w:rPr>
        <w:t>String</w:t>
      </w:r>
      <w:proofErr w:type="spellEnd"/>
      <w:r>
        <w:rPr>
          <w:b/>
          <w:i/>
        </w:rPr>
        <w:t>&gt;</w:t>
      </w:r>
      <w:r>
        <w:t xml:space="preserve">, lee el fichero </w:t>
      </w:r>
      <w:proofErr w:type="spellStart"/>
      <w:r w:rsidRPr="00C82CCA">
        <w:rPr>
          <w:i/>
        </w:rPr>
        <w:t>lisp</w:t>
      </w:r>
      <w:proofErr w:type="spellEnd"/>
      <w:r>
        <w:t xml:space="preserve"> línea a línea y compone todas la líneas que </w:t>
      </w:r>
      <w:r w:rsidR="00C82CCA">
        <w:t>pertenecen</w:t>
      </w:r>
      <w:r>
        <w:t xml:space="preserve"> a la misma oraci</w:t>
      </w:r>
      <w:r w:rsidR="00C82CCA">
        <w:t>ó</w:t>
      </w:r>
      <w:r>
        <w:t xml:space="preserve">n en una única cadena, guardando esta cadena en </w:t>
      </w:r>
      <w:r w:rsidR="00C82CCA">
        <w:t>una lista que contendrá todas las oraciones del fichero leído.</w:t>
      </w:r>
      <w:r>
        <w:t xml:space="preserve"> </w:t>
      </w:r>
    </w:p>
    <w:p w14:paraId="5487A781" w14:textId="164A638F" w:rsidR="00C82CCA" w:rsidRDefault="00C82CCA" w:rsidP="004C6DE0">
      <w:pPr>
        <w:ind w:left="142"/>
        <w:rPr>
          <w:i/>
        </w:rPr>
      </w:pPr>
      <w:r>
        <w:lastRenderedPageBreak/>
        <w:t xml:space="preserve">Es necesario que las oraciones en forma de árbol en el fichero terminen siendo un </w:t>
      </w:r>
      <w:r w:rsidR="00653473">
        <w:t xml:space="preserve">elemento de la clase </w:t>
      </w:r>
      <w:proofErr w:type="spellStart"/>
      <w:r w:rsidRPr="006D3C16">
        <w:rPr>
          <w:i/>
        </w:rPr>
        <w:t>String</w:t>
      </w:r>
      <w:proofErr w:type="spellEnd"/>
      <w:r>
        <w:t>, pues el siguiente método utilizado creará una estructura de árbol (</w:t>
      </w:r>
      <w:r w:rsidRPr="00C82CCA">
        <w:rPr>
          <w:i/>
        </w:rPr>
        <w:t xml:space="preserve">clases </w:t>
      </w:r>
      <w:proofErr w:type="spellStart"/>
      <w:r w:rsidRPr="00C82CCA">
        <w:rPr>
          <w:i/>
        </w:rPr>
        <w:t>Tree</w:t>
      </w:r>
      <w:proofErr w:type="spellEnd"/>
      <w:r w:rsidRPr="00C82CCA">
        <w:rPr>
          <w:i/>
        </w:rPr>
        <w:t xml:space="preserve"> y </w:t>
      </w:r>
      <w:proofErr w:type="spellStart"/>
      <w:r w:rsidRPr="00C82CCA">
        <w:rPr>
          <w:i/>
        </w:rPr>
        <w:t>Node</w:t>
      </w:r>
      <w:proofErr w:type="spellEnd"/>
      <w:r>
        <w:t xml:space="preserve">) a partir de una cadena de texto, método reutilizado del trabajo de Borja </w:t>
      </w:r>
      <w:proofErr w:type="spellStart"/>
      <w:r>
        <w:t>Colme</w:t>
      </w:r>
      <w:r w:rsidR="003959C7">
        <w:t>n</w:t>
      </w:r>
      <w:r>
        <w:t>ajero</w:t>
      </w:r>
      <w:proofErr w:type="spellEnd"/>
      <w:r>
        <w:t>.</w:t>
      </w:r>
      <w:r w:rsidR="00507906">
        <w:t xml:space="preserve"> El método </w:t>
      </w:r>
      <w:proofErr w:type="spellStart"/>
      <w:r w:rsidR="00507906" w:rsidRPr="006D3C16">
        <w:rPr>
          <w:b/>
          <w:i/>
        </w:rPr>
        <w:t>createTree</w:t>
      </w:r>
      <w:proofErr w:type="spellEnd"/>
      <w:r w:rsidR="00EA0B1D">
        <w:rPr>
          <w:i/>
        </w:rPr>
        <w:t xml:space="preserve">, </w:t>
      </w:r>
      <w:r w:rsidR="00EA0B1D" w:rsidRPr="00EA0B1D">
        <w:t>re</w:t>
      </w:r>
      <w:r w:rsidR="00EA0B1D">
        <w:t>cibe una cadena de texto del árbol de constituyentes en representado mediante corchetes o paréntesis y lo transforma en un árbol (</w:t>
      </w:r>
      <w:proofErr w:type="spellStart"/>
      <w:r w:rsidR="00EA0B1D" w:rsidRPr="00EA0B1D">
        <w:rPr>
          <w:i/>
        </w:rPr>
        <w:t>Tree</w:t>
      </w:r>
      <w:proofErr w:type="spellEnd"/>
      <w:r w:rsidR="00EA0B1D">
        <w:t>) con nodos (</w:t>
      </w:r>
      <w:proofErr w:type="spellStart"/>
      <w:r w:rsidR="00EA0B1D" w:rsidRPr="00EA0B1D">
        <w:rPr>
          <w:i/>
        </w:rPr>
        <w:t>N</w:t>
      </w:r>
      <w:r w:rsidR="00EA0B1D">
        <w:rPr>
          <w:i/>
        </w:rPr>
        <w:t>ode</w:t>
      </w:r>
      <w:proofErr w:type="spellEnd"/>
      <w:r w:rsidR="00EA0B1D">
        <w:rPr>
          <w:i/>
        </w:rPr>
        <w:t>).</w:t>
      </w:r>
    </w:p>
    <w:p w14:paraId="2B9CAD22" w14:textId="3EDA3293" w:rsidR="00B9063C" w:rsidRDefault="00BF653A" w:rsidP="004C6DE0">
      <w:pPr>
        <w:ind w:left="142"/>
        <w:rPr>
          <w:i/>
        </w:rPr>
      </w:pPr>
      <w:r>
        <w:rPr>
          <w:noProof/>
          <w:lang w:val="es-ES_tradnl" w:eastAsia="es-ES_tradnl"/>
        </w:rPr>
        <w:drawing>
          <wp:anchor distT="0" distB="0" distL="114300" distR="114300" simplePos="0" relativeHeight="251663360" behindDoc="0" locked="0" layoutInCell="1" allowOverlap="1" wp14:anchorId="748FFCD3" wp14:editId="359BB677">
            <wp:simplePos x="0" y="0"/>
            <wp:positionH relativeFrom="column">
              <wp:posOffset>1594485</wp:posOffset>
            </wp:positionH>
            <wp:positionV relativeFrom="paragraph">
              <wp:posOffset>22860</wp:posOffset>
            </wp:positionV>
            <wp:extent cx="1947545" cy="1626870"/>
            <wp:effectExtent l="0" t="0" r="8255" b="0"/>
            <wp:wrapSquare wrapText="right"/>
            <wp:docPr id="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r="328" b="66576"/>
                    <a:stretch>
                      <a:fillRect/>
                    </a:stretch>
                  </pic:blipFill>
                  <pic:spPr bwMode="auto">
                    <a:xfrm>
                      <a:off x="0" y="0"/>
                      <a:ext cx="1947545" cy="1626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8311DD" w14:textId="5219A6F5" w:rsidR="00B9063C" w:rsidRDefault="00B9063C" w:rsidP="00930174">
      <w:pPr>
        <w:rPr>
          <w:b/>
          <w:i/>
        </w:rPr>
      </w:pPr>
    </w:p>
    <w:p w14:paraId="1D7E0E30" w14:textId="70180DE4" w:rsidR="00B9063C" w:rsidRDefault="00B9063C" w:rsidP="00930174">
      <w:pPr>
        <w:rPr>
          <w:b/>
          <w:i/>
        </w:rPr>
      </w:pPr>
    </w:p>
    <w:p w14:paraId="07F2FD04" w14:textId="5EF09B36" w:rsidR="00B9063C" w:rsidRDefault="00B9063C" w:rsidP="00930174">
      <w:pPr>
        <w:rPr>
          <w:b/>
          <w:i/>
        </w:rPr>
      </w:pPr>
    </w:p>
    <w:p w14:paraId="44D5D1BE" w14:textId="2810A95B" w:rsidR="00EA0B1D" w:rsidRPr="00E20D02" w:rsidDel="001B0248" w:rsidRDefault="00EA0B1D" w:rsidP="00E20D02">
      <w:pPr>
        <w:pStyle w:val="Epgrafe"/>
        <w:keepNext/>
        <w:ind w:left="113"/>
        <w:jc w:val="left"/>
        <w:rPr>
          <w:del w:id="899" w:author="Rebeca de la Paz Gonzales" w:date="2017-06-25T17:02:00Z"/>
          <w:b w:val="0"/>
        </w:rPr>
      </w:pPr>
      <w:bookmarkStart w:id="900" w:name="_Toc486220539"/>
      <w:r w:rsidRPr="00113D77">
        <w:rPr>
          <w:b w:val="0"/>
          <w:i/>
        </w:rPr>
        <w:t xml:space="preserve">Figura </w:t>
      </w:r>
      <w:r w:rsidRPr="00113D77">
        <w:rPr>
          <w:b w:val="0"/>
          <w:i/>
        </w:rPr>
        <w:fldChar w:fldCharType="begin"/>
      </w:r>
      <w:r w:rsidRPr="00113D77">
        <w:rPr>
          <w:b w:val="0"/>
          <w:i/>
        </w:rPr>
        <w:instrText xml:space="preserve"> </w:instrText>
      </w:r>
      <w:r w:rsidR="00100D20" w:rsidRPr="00113D77">
        <w:rPr>
          <w:b w:val="0"/>
          <w:i/>
        </w:rPr>
        <w:instrText>SEQ</w:instrText>
      </w:r>
      <w:r w:rsidRPr="00113D77">
        <w:rPr>
          <w:b w:val="0"/>
          <w:i/>
        </w:rPr>
        <w:instrText xml:space="preserve"> Figura \* ARABIC </w:instrText>
      </w:r>
      <w:r w:rsidRPr="00113D77">
        <w:rPr>
          <w:b w:val="0"/>
          <w:i/>
        </w:rPr>
        <w:fldChar w:fldCharType="separate"/>
      </w:r>
      <w:ins w:id="901" w:author="Rebeca de la Paz Gonzales" w:date="2017-06-26T04:26:00Z">
        <w:r w:rsidR="004802B5" w:rsidRPr="00113D77">
          <w:rPr>
            <w:b w:val="0"/>
            <w:i/>
            <w:noProof/>
          </w:rPr>
          <w:t>25</w:t>
        </w:r>
      </w:ins>
      <w:del w:id="902" w:author="Rebeca de la Paz Gonzales" w:date="2017-06-26T04:26:00Z">
        <w:r w:rsidRPr="00113D77" w:rsidDel="004802B5">
          <w:rPr>
            <w:b w:val="0"/>
            <w:i/>
            <w:noProof/>
          </w:rPr>
          <w:delText>24</w:delText>
        </w:r>
      </w:del>
      <w:r w:rsidRPr="00113D77">
        <w:rPr>
          <w:b w:val="0"/>
          <w:i/>
        </w:rPr>
        <w:fldChar w:fldCharType="end"/>
      </w:r>
      <w:r w:rsidRPr="00113D77">
        <w:rPr>
          <w:b w:val="0"/>
          <w:i/>
        </w:rPr>
        <w:t>. Representación mediante corchetes de un árbol de constituyentes</w:t>
      </w:r>
      <w:bookmarkEnd w:id="900"/>
    </w:p>
    <w:p w14:paraId="2A3C612B" w14:textId="77777777" w:rsidR="00930174" w:rsidRDefault="00930174" w:rsidP="00930174"/>
    <w:p w14:paraId="67D264DC" w14:textId="77777777" w:rsidR="00930174" w:rsidRDefault="00930174" w:rsidP="004C6DE0">
      <w:pPr>
        <w:ind w:left="142"/>
      </w:pPr>
    </w:p>
    <w:p w14:paraId="0FE13110" w14:textId="77777777" w:rsidR="00B9063C" w:rsidRDefault="00B9063C" w:rsidP="004C6DE0">
      <w:pPr>
        <w:ind w:left="142"/>
      </w:pPr>
    </w:p>
    <w:p w14:paraId="31B3D444" w14:textId="77777777" w:rsidR="00BF653A" w:rsidRDefault="00BF653A" w:rsidP="004C6DE0">
      <w:pPr>
        <w:ind w:left="142"/>
      </w:pPr>
    </w:p>
    <w:p w14:paraId="5AE2F0CB" w14:textId="77777777" w:rsidR="00BF653A" w:rsidRDefault="00BF653A" w:rsidP="004C6DE0">
      <w:pPr>
        <w:ind w:left="142"/>
      </w:pPr>
    </w:p>
    <w:p w14:paraId="6F828A5D" w14:textId="3E6DC369" w:rsidR="00EA0B1D" w:rsidRDefault="00EA0B1D" w:rsidP="004C6DE0">
      <w:pPr>
        <w:ind w:left="142"/>
      </w:pPr>
      <w:r>
        <w:t>Esta representación de la oración a transformar se subdivide normalmente en dos subárboles, formados por el sujeto y predica, aunque existe un tercero que está compuesto únicamente por el signo de puntuación final de la oración, como se puede ver en el ejemplo</w:t>
      </w:r>
      <w:r w:rsidR="00B866EB">
        <w:t xml:space="preserve"> de la</w:t>
      </w:r>
      <w:r w:rsidR="00930174">
        <w:t xml:space="preserve"> </w:t>
      </w:r>
      <w:r w:rsidR="00930174" w:rsidRPr="00930174">
        <w:rPr>
          <w:b/>
          <w:i/>
        </w:rPr>
        <w:fldChar w:fldCharType="begin"/>
      </w:r>
      <w:r w:rsidR="00930174" w:rsidRPr="00930174">
        <w:rPr>
          <w:b/>
          <w:i/>
        </w:rPr>
        <w:instrText xml:space="preserve"> REF _Ref486206241 \h  \* MERGEFORMAT </w:instrText>
      </w:r>
      <w:r w:rsidR="00930174" w:rsidRPr="00930174">
        <w:rPr>
          <w:b/>
          <w:i/>
        </w:rPr>
      </w:r>
      <w:r w:rsidR="00930174" w:rsidRPr="00930174">
        <w:rPr>
          <w:b/>
          <w:i/>
        </w:rPr>
        <w:fldChar w:fldCharType="separate"/>
      </w:r>
      <w:r w:rsidR="00930174" w:rsidRPr="00930174">
        <w:rPr>
          <w:b/>
          <w:i/>
        </w:rPr>
        <w:t xml:space="preserve">Figura </w:t>
      </w:r>
      <w:r w:rsidR="00930174" w:rsidRPr="00930174">
        <w:rPr>
          <w:b/>
          <w:i/>
          <w:noProof/>
        </w:rPr>
        <w:t>12</w:t>
      </w:r>
      <w:r w:rsidR="00930174" w:rsidRPr="00930174">
        <w:rPr>
          <w:b/>
          <w:i/>
        </w:rPr>
        <w:fldChar w:fldCharType="end"/>
      </w:r>
      <w:r>
        <w:t>.</w:t>
      </w:r>
    </w:p>
    <w:p w14:paraId="1C36A568" w14:textId="77777777" w:rsidR="00F53721" w:rsidRDefault="00F53721" w:rsidP="004C6DE0">
      <w:pPr>
        <w:ind w:left="142"/>
      </w:pPr>
    </w:p>
    <w:p w14:paraId="18A462C4" w14:textId="77777777" w:rsidR="00EA0B1D" w:rsidRDefault="00EA0B1D" w:rsidP="0094520C">
      <w:pPr>
        <w:ind w:left="142"/>
      </w:pPr>
      <w:r>
        <w:t xml:space="preserve">Para cada uno de esos subárboles se llama al método </w:t>
      </w:r>
      <w:proofErr w:type="spellStart"/>
      <w:r w:rsidRPr="00EA0B1D">
        <w:rPr>
          <w:b/>
          <w:i/>
        </w:rPr>
        <w:t>recursiveFunction</w:t>
      </w:r>
      <w:proofErr w:type="spellEnd"/>
      <w:r>
        <w:rPr>
          <w:b/>
          <w:i/>
        </w:rPr>
        <w:t>(</w:t>
      </w:r>
      <w:proofErr w:type="spellStart"/>
      <w:r>
        <w:rPr>
          <w:b/>
          <w:i/>
        </w:rPr>
        <w:t>Node</w:t>
      </w:r>
      <w:proofErr w:type="spellEnd"/>
      <w:r>
        <w:rPr>
          <w:b/>
          <w:i/>
        </w:rPr>
        <w:t xml:space="preserve">): </w:t>
      </w:r>
      <w:proofErr w:type="spellStart"/>
      <w:r>
        <w:rPr>
          <w:b/>
          <w:i/>
        </w:rPr>
        <w:t>ArrayList</w:t>
      </w:r>
      <w:proofErr w:type="spellEnd"/>
      <w:r>
        <w:rPr>
          <w:b/>
          <w:i/>
        </w:rPr>
        <w:t>&lt;</w:t>
      </w:r>
      <w:proofErr w:type="spellStart"/>
      <w:r>
        <w:rPr>
          <w:b/>
          <w:i/>
        </w:rPr>
        <w:t>Relation</w:t>
      </w:r>
      <w:proofErr w:type="spellEnd"/>
      <w:r>
        <w:rPr>
          <w:b/>
          <w:i/>
        </w:rPr>
        <w:t>&gt;</w:t>
      </w:r>
      <w:r>
        <w:t>, mediante la cual se empezará a recorrer cada uno de ellos</w:t>
      </w:r>
      <w:r w:rsidR="00B704D0">
        <w:t xml:space="preserve">, por lo que se tendrá una doble lista de relaciones, es decir, una lista por cada nodo que hereda del constituyente principal </w:t>
      </w:r>
      <w:r w:rsidR="00B704D0">
        <w:rPr>
          <w:i/>
        </w:rPr>
        <w:t>S</w:t>
      </w:r>
      <w:r w:rsidR="00B704D0">
        <w:t>, las cuales se incluirán a su vez en otra, teniendo así una especie de matriz de relaciones.</w:t>
      </w:r>
    </w:p>
    <w:p w14:paraId="756DAAA7" w14:textId="1340A400" w:rsidR="00B704D0" w:rsidRDefault="00B704D0" w:rsidP="0094520C">
      <w:pPr>
        <w:ind w:left="142"/>
      </w:pPr>
    </w:p>
    <w:p w14:paraId="0B38C461" w14:textId="0C14AB4D" w:rsidR="00C82CCA" w:rsidRDefault="00B704D0" w:rsidP="0094520C">
      <w:pPr>
        <w:ind w:left="142"/>
        <w:rPr>
          <w:i/>
        </w:rPr>
      </w:pPr>
      <w:r>
        <w:t xml:space="preserve">Cuando se empieza a recorrer cada uno de los subárboles se hace uso de varios métodos incluidos en las clases </w:t>
      </w:r>
      <w:proofErr w:type="spellStart"/>
      <w:r w:rsidR="00C82CCA">
        <w:rPr>
          <w:i/>
        </w:rPr>
        <w:t>ConstToDepend</w:t>
      </w:r>
      <w:proofErr w:type="spellEnd"/>
      <w:r w:rsidR="00C82CCA">
        <w:rPr>
          <w:i/>
        </w:rPr>
        <w:t xml:space="preserve"> </w:t>
      </w:r>
      <w:r w:rsidR="00C82CCA">
        <w:t>y</w:t>
      </w:r>
      <w:r w:rsidR="00C82CCA">
        <w:rPr>
          <w:i/>
        </w:rPr>
        <w:t xml:space="preserve"> </w:t>
      </w:r>
      <w:proofErr w:type="spellStart"/>
      <w:r w:rsidR="00C82CCA">
        <w:rPr>
          <w:i/>
        </w:rPr>
        <w:t>Relation</w:t>
      </w:r>
      <w:proofErr w:type="spellEnd"/>
      <w:r w:rsidR="00C82CCA">
        <w:rPr>
          <w:i/>
        </w:rPr>
        <w:t>.</w:t>
      </w:r>
    </w:p>
    <w:p w14:paraId="1BD26C85" w14:textId="087B5FAE" w:rsidR="00A342D3" w:rsidRDefault="00A342D3" w:rsidP="0094520C">
      <w:pPr>
        <w:ind w:left="142"/>
        <w:rPr>
          <w:i/>
        </w:rPr>
      </w:pPr>
    </w:p>
    <w:p w14:paraId="7299F564" w14:textId="3E0284F5" w:rsidR="00A342D3" w:rsidRDefault="00A342D3" w:rsidP="0094520C">
      <w:pPr>
        <w:ind w:left="142"/>
      </w:pPr>
      <w:r>
        <w:t xml:space="preserve">Primero veamos un poco la estructura de la clase </w:t>
      </w:r>
      <w:proofErr w:type="spellStart"/>
      <w:r>
        <w:rPr>
          <w:i/>
        </w:rPr>
        <w:t>Relation</w:t>
      </w:r>
      <w:proofErr w:type="spellEnd"/>
      <w:r>
        <w:t>, clase que sirve para la creación de relaciones.</w:t>
      </w:r>
    </w:p>
    <w:p w14:paraId="1455FE1C" w14:textId="2D8DD0C9" w:rsidR="000374FF" w:rsidRDefault="000374FF" w:rsidP="0094520C">
      <w:pPr>
        <w:keepNext/>
        <w:ind w:left="142"/>
      </w:pPr>
      <w:r>
        <w:rPr>
          <w:noProof/>
          <w:lang w:val="es-ES_tradnl" w:eastAsia="es-ES_tradnl"/>
        </w:rPr>
        <w:drawing>
          <wp:anchor distT="0" distB="0" distL="114300" distR="114300" simplePos="0" relativeHeight="251662336" behindDoc="0" locked="0" layoutInCell="1" allowOverlap="1" wp14:anchorId="15727F26" wp14:editId="40A03818">
            <wp:simplePos x="0" y="0"/>
            <wp:positionH relativeFrom="column">
              <wp:posOffset>-3175</wp:posOffset>
            </wp:positionH>
            <wp:positionV relativeFrom="paragraph">
              <wp:posOffset>158750</wp:posOffset>
            </wp:positionV>
            <wp:extent cx="1170940" cy="2623185"/>
            <wp:effectExtent l="0" t="0" r="0" b="0"/>
            <wp:wrapSquare wrapText="bothSides"/>
            <wp:docPr id="25" name="Imagen 25" descr="../../../../Desktop/Captura%20de%20pantalla%202017-06-26%20a%20las%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7-06-26%20a%20las%20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70940" cy="2623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2B29FA" w14:textId="422C0377" w:rsidR="00E85EF3" w:rsidRDefault="00E85EF3" w:rsidP="0094520C">
      <w:pPr>
        <w:keepNext/>
        <w:ind w:left="142"/>
      </w:pPr>
    </w:p>
    <w:p w14:paraId="29AFB84F" w14:textId="670203DC" w:rsidR="00AF4FB3" w:rsidRDefault="00AF4FB3" w:rsidP="00E85EF3">
      <w:pPr>
        <w:keepNext/>
        <w:ind w:left="708"/>
      </w:pPr>
      <w:r>
        <w:t xml:space="preserve">La forma de representar las relaciones está basada en el formato de dependencias de Stanford: </w:t>
      </w:r>
    </w:p>
    <w:p w14:paraId="553E798D" w14:textId="14559B44" w:rsidR="00AF4FB3" w:rsidRDefault="00AF4FB3" w:rsidP="00E85EF3">
      <w:pPr>
        <w:keepNext/>
        <w:ind w:left="708"/>
        <w:rPr>
          <w:b/>
          <w:i/>
        </w:rPr>
      </w:pPr>
      <w:proofErr w:type="spellStart"/>
      <w:r w:rsidRPr="00AF4FB3">
        <w:rPr>
          <w:b/>
          <w:i/>
        </w:rPr>
        <w:t>nombre_etiqueta</w:t>
      </w:r>
      <w:proofErr w:type="spellEnd"/>
      <w:r w:rsidRPr="00AF4FB3">
        <w:rPr>
          <w:b/>
          <w:i/>
        </w:rPr>
        <w:t xml:space="preserve"> (principal -</w:t>
      </w:r>
      <w:r>
        <w:rPr>
          <w:b/>
          <w:i/>
        </w:rPr>
        <w:t xml:space="preserve"> </w:t>
      </w:r>
      <w:r w:rsidRPr="00AF4FB3">
        <w:rPr>
          <w:b/>
          <w:i/>
        </w:rPr>
        <w:t xml:space="preserve">posición, dependiente </w:t>
      </w:r>
      <w:r>
        <w:rPr>
          <w:b/>
          <w:i/>
        </w:rPr>
        <w:t xml:space="preserve">- </w:t>
      </w:r>
      <w:r w:rsidRPr="00AF4FB3">
        <w:rPr>
          <w:b/>
          <w:i/>
        </w:rPr>
        <w:t>posición)</w:t>
      </w:r>
    </w:p>
    <w:p w14:paraId="58CA01AB" w14:textId="77777777" w:rsidR="00C267BF" w:rsidRDefault="00C267BF" w:rsidP="00E85EF3">
      <w:pPr>
        <w:keepNext/>
        <w:ind w:left="708"/>
        <w:rPr>
          <w:b/>
          <w:i/>
        </w:rPr>
      </w:pPr>
    </w:p>
    <w:p w14:paraId="58AEE917" w14:textId="77777777" w:rsidR="00C267BF" w:rsidRDefault="00A44531" w:rsidP="00E85EF3">
      <w:pPr>
        <w:keepNext/>
        <w:ind w:left="708"/>
        <w:rPr>
          <w:i/>
        </w:rPr>
      </w:pPr>
      <w:r>
        <w:t xml:space="preserve">De forma equivalente con las variables de </w:t>
      </w:r>
      <w:proofErr w:type="spellStart"/>
      <w:r>
        <w:rPr>
          <w:i/>
        </w:rPr>
        <w:t>Relation</w:t>
      </w:r>
      <w:proofErr w:type="spellEnd"/>
      <w:r>
        <w:rPr>
          <w:i/>
        </w:rPr>
        <w:t>:</w:t>
      </w:r>
    </w:p>
    <w:p w14:paraId="49310DBE" w14:textId="54FA731D" w:rsidR="00B91C8D" w:rsidRPr="006D3C16" w:rsidRDefault="00A44531" w:rsidP="00E85EF3">
      <w:pPr>
        <w:keepNext/>
        <w:ind w:left="708"/>
        <w:rPr>
          <w:b/>
          <w:i/>
          <w:lang w:val="en"/>
        </w:rPr>
      </w:pPr>
      <w:r w:rsidRPr="006D3C16">
        <w:rPr>
          <w:b/>
          <w:i/>
          <w:lang w:val="en"/>
        </w:rPr>
        <w:t>relation (</w:t>
      </w:r>
      <w:proofErr w:type="spellStart"/>
      <w:r w:rsidR="00100D20" w:rsidRPr="006D3C16">
        <w:rPr>
          <w:b/>
          <w:i/>
          <w:lang w:val="en"/>
        </w:rPr>
        <w:t>firstValue</w:t>
      </w:r>
      <w:proofErr w:type="spellEnd"/>
      <w:r w:rsidRPr="006D3C16">
        <w:rPr>
          <w:b/>
          <w:i/>
          <w:lang w:val="en"/>
        </w:rPr>
        <w:t>–</w:t>
      </w:r>
      <w:proofErr w:type="spellStart"/>
      <w:r w:rsidR="00414509" w:rsidRPr="006D3C16">
        <w:rPr>
          <w:b/>
          <w:i/>
          <w:lang w:val="en"/>
        </w:rPr>
        <w:t>firstIndex</w:t>
      </w:r>
      <w:proofErr w:type="spellEnd"/>
      <w:r w:rsidRPr="006D3C16">
        <w:rPr>
          <w:b/>
          <w:i/>
          <w:lang w:val="en"/>
        </w:rPr>
        <w:t xml:space="preserve">, </w:t>
      </w:r>
      <w:proofErr w:type="spellStart"/>
      <w:r w:rsidR="00414509" w:rsidRPr="006D3C16">
        <w:rPr>
          <w:b/>
          <w:i/>
          <w:lang w:val="en"/>
        </w:rPr>
        <w:t>secondValue</w:t>
      </w:r>
      <w:proofErr w:type="spellEnd"/>
      <w:r w:rsidRPr="006D3C16">
        <w:rPr>
          <w:b/>
          <w:i/>
          <w:lang w:val="en"/>
        </w:rPr>
        <w:t>–</w:t>
      </w:r>
      <w:proofErr w:type="spellStart"/>
      <w:r w:rsidR="00414509" w:rsidRPr="006D3C16">
        <w:rPr>
          <w:b/>
          <w:i/>
          <w:lang w:val="en"/>
        </w:rPr>
        <w:t>secondIndex</w:t>
      </w:r>
      <w:proofErr w:type="spellEnd"/>
      <w:r w:rsidRPr="006D3C16">
        <w:rPr>
          <w:b/>
          <w:i/>
          <w:lang w:val="en"/>
        </w:rPr>
        <w:t>)</w:t>
      </w:r>
    </w:p>
    <w:p w14:paraId="79E90B8F" w14:textId="77777777" w:rsidR="00A44531" w:rsidRPr="006D3C16" w:rsidRDefault="00A44531" w:rsidP="00E85EF3">
      <w:pPr>
        <w:keepNext/>
        <w:ind w:left="708"/>
        <w:rPr>
          <w:b/>
          <w:i/>
          <w:lang w:val="en"/>
        </w:rPr>
      </w:pPr>
    </w:p>
    <w:p w14:paraId="7C6D6F79" w14:textId="77777777" w:rsidR="00A44531" w:rsidRDefault="00A44531" w:rsidP="00E85EF3">
      <w:pPr>
        <w:keepNext/>
        <w:ind w:left="708"/>
      </w:pPr>
      <w:r>
        <w:t xml:space="preserve">Además de incorporar otra variable </w:t>
      </w:r>
      <w:proofErr w:type="spellStart"/>
      <w:r>
        <w:rPr>
          <w:i/>
        </w:rPr>
        <w:t>root</w:t>
      </w:r>
      <w:proofErr w:type="spellEnd"/>
      <w:r>
        <w:t xml:space="preserve"> que indica si el elemento </w:t>
      </w:r>
      <w:proofErr w:type="spellStart"/>
      <w:r>
        <w:rPr>
          <w:i/>
        </w:rPr>
        <w:t>first</w:t>
      </w:r>
      <w:proofErr w:type="spellEnd"/>
      <w:r>
        <w:t xml:space="preserve"> </w:t>
      </w:r>
      <w:r w:rsidR="00653473">
        <w:t>(</w:t>
      </w:r>
      <w:proofErr w:type="spellStart"/>
      <w:r w:rsidR="00100D20">
        <w:rPr>
          <w:i/>
        </w:rPr>
        <w:t>firstValue</w:t>
      </w:r>
      <w:proofErr w:type="spellEnd"/>
      <w:r w:rsidR="00653473">
        <w:rPr>
          <w:i/>
        </w:rPr>
        <w:t xml:space="preserve"> – </w:t>
      </w:r>
      <w:proofErr w:type="spellStart"/>
      <w:r w:rsidR="00414509">
        <w:rPr>
          <w:i/>
        </w:rPr>
        <w:t>firstIndex</w:t>
      </w:r>
      <w:proofErr w:type="spellEnd"/>
      <w:r w:rsidR="00653473">
        <w:t xml:space="preserve">) </w:t>
      </w:r>
      <w:r>
        <w:t>es un nodo raíz dentro del árbol, que se usará posteriormente para completar las relaciones.</w:t>
      </w:r>
    </w:p>
    <w:p w14:paraId="0D5A5EFC" w14:textId="77777777" w:rsidR="00A44531" w:rsidRDefault="00A44531" w:rsidP="00E85EF3">
      <w:pPr>
        <w:keepNext/>
        <w:ind w:left="708"/>
      </w:pPr>
    </w:p>
    <w:p w14:paraId="345032D8" w14:textId="77777777" w:rsidR="00F53721" w:rsidRDefault="00F53721" w:rsidP="00E85EF3">
      <w:pPr>
        <w:keepNext/>
        <w:ind w:left="708"/>
      </w:pPr>
    </w:p>
    <w:p w14:paraId="4F893F4D" w14:textId="77777777" w:rsidR="00A342D3" w:rsidRPr="00A342D3" w:rsidRDefault="001335DE" w:rsidP="00E85EF3">
      <w:pPr>
        <w:pStyle w:val="Epgrafe"/>
        <w:ind w:left="2124"/>
        <w:jc w:val="left"/>
      </w:pPr>
      <w:bookmarkStart w:id="903" w:name="_Toc486220540"/>
      <w:r>
        <w:t xml:space="preserve">Figura </w:t>
      </w:r>
      <w:r>
        <w:fldChar w:fldCharType="begin"/>
      </w:r>
      <w:r>
        <w:instrText xml:space="preserve"> </w:instrText>
      </w:r>
      <w:r w:rsidR="00100D20">
        <w:instrText>SEQ</w:instrText>
      </w:r>
      <w:r>
        <w:instrText xml:space="preserve"> Figura \* ARABIC </w:instrText>
      </w:r>
      <w:r>
        <w:fldChar w:fldCharType="separate"/>
      </w:r>
      <w:ins w:id="904" w:author="Rebeca de la Paz Gonzales" w:date="2017-06-26T04:26:00Z">
        <w:r w:rsidR="004802B5">
          <w:rPr>
            <w:noProof/>
          </w:rPr>
          <w:t>26</w:t>
        </w:r>
      </w:ins>
      <w:del w:id="905" w:author="Rebeca de la Paz Gonzales" w:date="2017-06-26T04:26:00Z">
        <w:r w:rsidR="00EA0B1D" w:rsidDel="004802B5">
          <w:rPr>
            <w:noProof/>
          </w:rPr>
          <w:delText>25</w:delText>
        </w:r>
      </w:del>
      <w:r>
        <w:fldChar w:fldCharType="end"/>
      </w:r>
      <w:r w:rsidR="00A44531">
        <w:t xml:space="preserve">. Clase </w:t>
      </w:r>
      <w:proofErr w:type="spellStart"/>
      <w:r w:rsidR="00A44531" w:rsidRPr="00A44531">
        <w:rPr>
          <w:i/>
        </w:rPr>
        <w:t>Relation</w:t>
      </w:r>
      <w:bookmarkEnd w:id="903"/>
      <w:proofErr w:type="spellEnd"/>
    </w:p>
    <w:p w14:paraId="4D23E58A" w14:textId="77777777" w:rsidR="00B9063C" w:rsidDel="009301DE" w:rsidRDefault="00B9063C" w:rsidP="001E746A">
      <w:pPr>
        <w:ind w:left="113"/>
        <w:rPr>
          <w:del w:id="906" w:author="Rebeca de la Paz Gonzales" w:date="2017-06-26T01:56:00Z"/>
        </w:rPr>
      </w:pPr>
    </w:p>
    <w:p w14:paraId="03660307" w14:textId="4A5A71B5" w:rsidR="00A44531" w:rsidDel="009301DE" w:rsidRDefault="00A44531" w:rsidP="001E746A">
      <w:pPr>
        <w:ind w:left="113"/>
        <w:rPr>
          <w:del w:id="907" w:author="Rebeca de la Paz Gonzales" w:date="2017-06-26T01:56:00Z"/>
        </w:rPr>
      </w:pPr>
    </w:p>
    <w:p w14:paraId="13983AA5" w14:textId="77777777" w:rsidR="008B694A" w:rsidRDefault="008B694A" w:rsidP="004C6DE0">
      <w:pPr>
        <w:ind w:left="142"/>
      </w:pPr>
      <w:r>
        <w:t xml:space="preserve">Una vez visto como se crean las relaciones pasamos a ver los métodos más importantes y que realizan la transformación de los árboles que se encuentran en la clase </w:t>
      </w:r>
      <w:proofErr w:type="spellStart"/>
      <w:r>
        <w:rPr>
          <w:i/>
        </w:rPr>
        <w:t>ConstToDepend</w:t>
      </w:r>
      <w:proofErr w:type="spellEnd"/>
      <w:r>
        <w:rPr>
          <w:i/>
        </w:rPr>
        <w:t xml:space="preserve">, </w:t>
      </w:r>
      <w:r>
        <w:t>la cual tiene la siguiente estructura.</w:t>
      </w:r>
    </w:p>
    <w:p w14:paraId="520E9033" w14:textId="77777777" w:rsidR="008B694A" w:rsidRDefault="008B694A" w:rsidP="004C6DE0">
      <w:pPr>
        <w:ind w:left="142"/>
      </w:pPr>
    </w:p>
    <w:p w14:paraId="13BEE094" w14:textId="77777777" w:rsidR="007524DC" w:rsidRDefault="007524DC" w:rsidP="004C6DE0">
      <w:pPr>
        <w:ind w:left="142"/>
      </w:pPr>
      <w:r>
        <w:t xml:space="preserve">Como se puede ver se hace uso de las clases explicadas anteriormente </w:t>
      </w:r>
      <w:proofErr w:type="spellStart"/>
      <w:r>
        <w:rPr>
          <w:i/>
        </w:rPr>
        <w:t>FieldRelation</w:t>
      </w:r>
      <w:proofErr w:type="spellEnd"/>
      <w:r>
        <w:rPr>
          <w:i/>
        </w:rPr>
        <w:t xml:space="preserve"> </w:t>
      </w:r>
      <w:r w:rsidRPr="007524DC">
        <w:t>y</w:t>
      </w:r>
      <w:r>
        <w:rPr>
          <w:i/>
        </w:rPr>
        <w:t xml:space="preserve"> </w:t>
      </w:r>
      <w:proofErr w:type="spellStart"/>
      <w:r>
        <w:rPr>
          <w:i/>
        </w:rPr>
        <w:t>Relation</w:t>
      </w:r>
      <w:proofErr w:type="spellEnd"/>
      <w:r>
        <w:t xml:space="preserve">, pues sin ellas no sería posible crear todas las relaciones que implican la transformación. Además, se utilizan las clases utilizadas del trabajo de Borja </w:t>
      </w:r>
      <w:proofErr w:type="spellStart"/>
      <w:r>
        <w:t>Colmenarejo</w:t>
      </w:r>
      <w:proofErr w:type="spellEnd"/>
      <w:r>
        <w:t xml:space="preserve">, </w:t>
      </w:r>
      <w:proofErr w:type="spellStart"/>
      <w:r>
        <w:rPr>
          <w:i/>
        </w:rPr>
        <w:t>Tree</w:t>
      </w:r>
      <w:proofErr w:type="spellEnd"/>
      <w:r>
        <w:rPr>
          <w:i/>
        </w:rPr>
        <w:t xml:space="preserve"> </w:t>
      </w:r>
      <w:r>
        <w:t xml:space="preserve">y </w:t>
      </w:r>
      <w:proofErr w:type="spellStart"/>
      <w:r>
        <w:rPr>
          <w:i/>
        </w:rPr>
        <w:t>Node</w:t>
      </w:r>
      <w:proofErr w:type="spellEnd"/>
      <w:r>
        <w:rPr>
          <w:i/>
        </w:rPr>
        <w:t xml:space="preserve">, </w:t>
      </w:r>
      <w:r>
        <w:t>que permitirán recorrer los árboles de constituyentes, haciendo el recorrido en profundidad por los nodos que lo componen.</w:t>
      </w:r>
    </w:p>
    <w:p w14:paraId="1CBA3E66" w14:textId="77777777" w:rsidR="00EF7C37" w:rsidRDefault="00EF7C37" w:rsidP="004C6DE0">
      <w:pPr>
        <w:ind w:left="142"/>
      </w:pPr>
    </w:p>
    <w:p w14:paraId="2FF87E1C" w14:textId="77777777" w:rsidR="00EF7C37" w:rsidRPr="00DE38CF" w:rsidRDefault="00EF7C37" w:rsidP="0054630A">
      <w:pPr>
        <w:ind w:left="142"/>
      </w:pPr>
      <w:r>
        <w:t>También se aprecia la existencia de una relación con una clase enumerada</w:t>
      </w:r>
      <w:r w:rsidR="00430870">
        <w:t xml:space="preserve"> llamada </w:t>
      </w:r>
      <w:proofErr w:type="spellStart"/>
      <w:r w:rsidR="00430870">
        <w:rPr>
          <w:i/>
        </w:rPr>
        <w:t>CopulativeVerbs</w:t>
      </w:r>
      <w:proofErr w:type="spellEnd"/>
      <w:r w:rsidR="00430870">
        <w:t xml:space="preserve">, que contiene todas las formas verbales </w:t>
      </w:r>
      <w:r w:rsidR="00DE38CF">
        <w:t xml:space="preserve">existentes en el </w:t>
      </w:r>
      <w:proofErr w:type="spellStart"/>
      <w:r w:rsidR="00DE38CF">
        <w:t>treebank</w:t>
      </w:r>
      <w:proofErr w:type="spellEnd"/>
      <w:r w:rsidR="00DE38CF">
        <w:t xml:space="preserve"> para los verbos copulativos ser, estar y parecer. Esta clase enumerada es necesaria para identificar si la oración es copulativa y si se debe buscar un </w:t>
      </w:r>
      <w:r w:rsidR="00DE38CF">
        <w:rPr>
          <w:i/>
        </w:rPr>
        <w:t>“</w:t>
      </w:r>
      <w:proofErr w:type="spellStart"/>
      <w:r w:rsidR="00DE38CF">
        <w:rPr>
          <w:i/>
        </w:rPr>
        <w:t>root</w:t>
      </w:r>
      <w:proofErr w:type="spellEnd"/>
      <w:r w:rsidR="00DE38CF">
        <w:rPr>
          <w:i/>
        </w:rPr>
        <w:t xml:space="preserve">” </w:t>
      </w:r>
      <w:r w:rsidR="00DE38CF">
        <w:t>de categoría no verbal.</w:t>
      </w:r>
    </w:p>
    <w:p w14:paraId="6B0AD4B5" w14:textId="77777777" w:rsidR="00DE38CF" w:rsidRDefault="00DE38CF" w:rsidP="001E746A">
      <w:pPr>
        <w:ind w:left="113"/>
      </w:pPr>
    </w:p>
    <w:p w14:paraId="198F0A1C" w14:textId="72BA91EA" w:rsidR="00DE38CF" w:rsidRPr="00430870" w:rsidDel="00C21E29" w:rsidRDefault="00105784">
      <w:pPr>
        <w:rPr>
          <w:del w:id="908" w:author="Rebeca de la Paz Gonzales" w:date="2017-06-26T01:56:00Z"/>
        </w:rPr>
        <w:pPrChange w:id="909" w:author="Rebeca de la Paz Gonzales" w:date="2017-06-26T01:56:00Z">
          <w:pPr>
            <w:ind w:left="113"/>
          </w:pPr>
        </w:pPrChange>
      </w:pPr>
      <w:r>
        <w:rPr>
          <w:noProof/>
          <w:lang w:val="es-ES_tradnl" w:eastAsia="es-ES_tradnl"/>
        </w:rPr>
        <w:drawing>
          <wp:inline distT="0" distB="0" distL="0" distR="0" wp14:anchorId="645BF610" wp14:editId="129BC293">
            <wp:extent cx="5427779" cy="3601292"/>
            <wp:effectExtent l="0" t="0" r="8255" b="5715"/>
            <wp:docPr id="28" name="Imagen 28" descr="../../../../Desktop/Captura%20de%20pantalla%202017-06-26%20a%20las%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20de%20pantalla%202017-06-26%20a%20las%20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78" b="1913"/>
                    <a:stretch/>
                  </pic:blipFill>
                  <pic:spPr bwMode="auto">
                    <a:xfrm>
                      <a:off x="0" y="0"/>
                      <a:ext cx="5433938" cy="3605379"/>
                    </a:xfrm>
                    <a:prstGeom prst="rect">
                      <a:avLst/>
                    </a:prstGeom>
                    <a:noFill/>
                    <a:ln>
                      <a:noFill/>
                    </a:ln>
                    <a:extLst>
                      <a:ext uri="{53640926-AAD7-44D8-BBD7-CCE9431645EC}">
                        <a14:shadowObscured xmlns:a14="http://schemas.microsoft.com/office/drawing/2010/main"/>
                      </a:ext>
                    </a:extLst>
                  </pic:spPr>
                </pic:pic>
              </a:graphicData>
            </a:graphic>
          </wp:inline>
        </w:drawing>
      </w:r>
    </w:p>
    <w:p w14:paraId="1F838C72" w14:textId="3D705DB6" w:rsidR="008B694A" w:rsidRDefault="008B694A" w:rsidP="008B694A">
      <w:pPr>
        <w:keepNext/>
        <w:ind w:left="113"/>
      </w:pPr>
    </w:p>
    <w:p w14:paraId="14AFB4B4" w14:textId="77777777" w:rsidR="008B694A" w:rsidRPr="00DE38CF" w:rsidDel="009301DE" w:rsidRDefault="008B694A" w:rsidP="008B694A">
      <w:pPr>
        <w:pStyle w:val="Epgrafe"/>
        <w:rPr>
          <w:del w:id="910" w:author="Rebeca de la Paz Gonzales" w:date="2017-06-26T01:55:00Z"/>
          <w:i/>
        </w:rPr>
      </w:pPr>
      <w:bookmarkStart w:id="911" w:name="_Toc486220541"/>
      <w:r>
        <w:t xml:space="preserve">Figura </w:t>
      </w:r>
      <w:r>
        <w:rPr>
          <w:b w:val="0"/>
        </w:rPr>
        <w:fldChar w:fldCharType="begin"/>
      </w:r>
      <w:r>
        <w:instrText xml:space="preserve"> </w:instrText>
      </w:r>
      <w:r w:rsidR="00100D20">
        <w:instrText>SEQ</w:instrText>
      </w:r>
      <w:r>
        <w:instrText xml:space="preserve"> Figura \* ARABIC </w:instrText>
      </w:r>
      <w:r>
        <w:rPr>
          <w:b w:val="0"/>
        </w:rPr>
        <w:fldChar w:fldCharType="separate"/>
      </w:r>
      <w:ins w:id="912" w:author="Rebeca de la Paz Gonzales" w:date="2017-06-26T04:26:00Z">
        <w:r w:rsidR="004802B5">
          <w:rPr>
            <w:noProof/>
          </w:rPr>
          <w:t>27</w:t>
        </w:r>
      </w:ins>
      <w:del w:id="913" w:author="Rebeca de la Paz Gonzales" w:date="2017-06-26T04:26:00Z">
        <w:r w:rsidR="00EA0B1D" w:rsidDel="004802B5">
          <w:rPr>
            <w:noProof/>
          </w:rPr>
          <w:delText>26</w:delText>
        </w:r>
      </w:del>
      <w:r>
        <w:rPr>
          <w:b w:val="0"/>
        </w:rPr>
        <w:fldChar w:fldCharType="end"/>
      </w:r>
      <w:r w:rsidR="00DE38CF">
        <w:t xml:space="preserve">. Diagrama de clases enfocado en la clase </w:t>
      </w:r>
      <w:proofErr w:type="spellStart"/>
      <w:r w:rsidR="00DE38CF">
        <w:rPr>
          <w:i/>
        </w:rPr>
        <w:t>ConstToDepend</w:t>
      </w:r>
      <w:bookmarkEnd w:id="911"/>
      <w:proofErr w:type="spellEnd"/>
    </w:p>
    <w:p w14:paraId="33B41537" w14:textId="77777777" w:rsidR="00A44531" w:rsidRDefault="00A44531">
      <w:pPr>
        <w:pStyle w:val="Epgrafe"/>
        <w:pPrChange w:id="914" w:author="Rebeca de la Paz Gonzales" w:date="2017-06-26T01:55:00Z">
          <w:pPr>
            <w:ind w:left="113"/>
          </w:pPr>
        </w:pPrChange>
      </w:pPr>
    </w:p>
    <w:p w14:paraId="463FAED6" w14:textId="0BEB4946" w:rsidR="00536B88" w:rsidRDefault="00DE38CF" w:rsidP="0054630A">
      <w:pPr>
        <w:keepNext/>
        <w:ind w:left="113"/>
      </w:pPr>
      <w:r>
        <w:t>En la transformación de</w:t>
      </w:r>
      <w:r w:rsidR="00E73477">
        <w:t xml:space="preserve"> cada uno de los árboles </w:t>
      </w:r>
      <w:r>
        <w:t xml:space="preserve">leídos en la clase principal </w:t>
      </w:r>
      <w:proofErr w:type="spellStart"/>
      <w:r w:rsidRPr="00DE38CF">
        <w:rPr>
          <w:i/>
        </w:rPr>
        <w:t>Main</w:t>
      </w:r>
      <w:proofErr w:type="spellEnd"/>
      <w:r>
        <w:rPr>
          <w:i/>
        </w:rPr>
        <w:t xml:space="preserve">, </w:t>
      </w:r>
      <w:r w:rsidR="00E73477">
        <w:t xml:space="preserve">se utiliza un método recursivo creado en la clase </w:t>
      </w:r>
      <w:proofErr w:type="spellStart"/>
      <w:r w:rsidR="00E73477" w:rsidRPr="00E73477">
        <w:rPr>
          <w:i/>
        </w:rPr>
        <w:t>ConstToDepend</w:t>
      </w:r>
      <w:proofErr w:type="spellEnd"/>
      <w:r w:rsidR="00E73477">
        <w:t xml:space="preserve">, </w:t>
      </w:r>
      <w:r w:rsidR="00536B88">
        <w:t>que tiene como finalidad</w:t>
      </w:r>
      <w:r w:rsidR="00E73477">
        <w:t xml:space="preserve"> recorrer el árbol en profundidad hasta llegar a algún nodo terminal, en ese caso se pasa a crear la</w:t>
      </w:r>
      <w:r w:rsidR="000374FF">
        <w:t xml:space="preserve"> </w:t>
      </w:r>
      <w:r w:rsidR="00E73477">
        <w:lastRenderedPageBreak/>
        <w:t>relación, mientras que en caso contrario</w:t>
      </w:r>
      <w:r w:rsidR="00A342D3">
        <w:t xml:space="preserve"> se continúa recorriendo el árbol mediante la llamada al mismo método desde el nodo no terminal en el que se encuentra. </w:t>
      </w:r>
    </w:p>
    <w:p w14:paraId="0B5D2E48" w14:textId="77777777" w:rsidR="0054630A" w:rsidRDefault="0054630A" w:rsidP="0054630A">
      <w:pPr>
        <w:keepNext/>
        <w:ind w:left="113"/>
      </w:pPr>
    </w:p>
    <w:p w14:paraId="27736065" w14:textId="77777777" w:rsidR="0054630A" w:rsidDel="009301DE" w:rsidRDefault="0054630A" w:rsidP="0054630A">
      <w:pPr>
        <w:ind w:left="142"/>
        <w:rPr>
          <w:del w:id="915" w:author="Rebeca de la Paz Gonzales" w:date="2017-06-26T01:55:00Z"/>
        </w:rPr>
        <w:pPrChange w:id="916" w:author="Rebeca de la Paz Gonzales" w:date="2017-06-26T01:55:00Z">
          <w:pPr>
            <w:ind w:left="113"/>
          </w:pPr>
        </w:pPrChange>
      </w:pPr>
    </w:p>
    <w:p w14:paraId="24503158" w14:textId="77777777" w:rsidR="00536B88" w:rsidRDefault="00B32A16" w:rsidP="0054630A">
      <w:pPr>
        <w:keepNext/>
        <w:ind w:left="113"/>
        <w:jc w:val="center"/>
      </w:pPr>
      <w:r w:rsidRPr="000432C4">
        <w:rPr>
          <w:noProof/>
          <w:lang w:val="es-ES_tradnl" w:eastAsia="es-ES_tradnl"/>
        </w:rPr>
        <w:drawing>
          <wp:inline distT="0" distB="0" distL="0" distR="0" wp14:anchorId="6E3F3279" wp14:editId="6B8621AF">
            <wp:extent cx="4246585" cy="3002775"/>
            <wp:effectExtent l="0" t="0" r="0" b="0"/>
            <wp:docPr id="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51611" cy="3006329"/>
                    </a:xfrm>
                    <a:prstGeom prst="rect">
                      <a:avLst/>
                    </a:prstGeom>
                    <a:noFill/>
                    <a:ln>
                      <a:noFill/>
                    </a:ln>
                  </pic:spPr>
                </pic:pic>
              </a:graphicData>
            </a:graphic>
          </wp:inline>
        </w:drawing>
      </w:r>
    </w:p>
    <w:p w14:paraId="3381C31A" w14:textId="77777777" w:rsidR="00536B88" w:rsidRDefault="00536B88" w:rsidP="00536B88">
      <w:pPr>
        <w:pStyle w:val="Epgrafe"/>
      </w:pPr>
      <w:bookmarkStart w:id="917" w:name="_Toc486220542"/>
      <w:r>
        <w:t xml:space="preserve">Figura </w:t>
      </w:r>
      <w:r>
        <w:fldChar w:fldCharType="begin"/>
      </w:r>
      <w:r>
        <w:instrText xml:space="preserve"> </w:instrText>
      </w:r>
      <w:r w:rsidR="00100D20">
        <w:instrText>SEQ</w:instrText>
      </w:r>
      <w:r>
        <w:instrText xml:space="preserve"> Figura \* ARABIC </w:instrText>
      </w:r>
      <w:r>
        <w:fldChar w:fldCharType="separate"/>
      </w:r>
      <w:ins w:id="918" w:author="Rebeca de la Paz Gonzales" w:date="2017-06-26T04:26:00Z">
        <w:r w:rsidR="004802B5">
          <w:rPr>
            <w:noProof/>
          </w:rPr>
          <w:t>28</w:t>
        </w:r>
      </w:ins>
      <w:del w:id="919" w:author="Rebeca de la Paz Gonzales" w:date="2017-06-26T04:26:00Z">
        <w:r w:rsidR="00EA0B1D" w:rsidDel="004802B5">
          <w:rPr>
            <w:noProof/>
          </w:rPr>
          <w:delText>27</w:delText>
        </w:r>
      </w:del>
      <w:r>
        <w:fldChar w:fldCharType="end"/>
      </w:r>
      <w:r w:rsidR="009A550E">
        <w:t xml:space="preserve">. Código del método </w:t>
      </w:r>
      <w:proofErr w:type="spellStart"/>
      <w:r w:rsidR="009A550E" w:rsidRPr="009A550E">
        <w:rPr>
          <w:i/>
        </w:rPr>
        <w:t>recursiveFunction</w:t>
      </w:r>
      <w:proofErr w:type="spellEnd"/>
      <w:r w:rsidR="009A550E" w:rsidRPr="009A550E">
        <w:rPr>
          <w:i/>
        </w:rPr>
        <w:t>(</w:t>
      </w:r>
      <w:proofErr w:type="spellStart"/>
      <w:r w:rsidR="009A550E" w:rsidRPr="009A550E">
        <w:rPr>
          <w:i/>
        </w:rPr>
        <w:t>Node</w:t>
      </w:r>
      <w:proofErr w:type="spellEnd"/>
      <w:r w:rsidR="009A550E" w:rsidRPr="009A550E">
        <w:rPr>
          <w:i/>
        </w:rPr>
        <w:t xml:space="preserve">): </w:t>
      </w:r>
      <w:proofErr w:type="spellStart"/>
      <w:r w:rsidR="009A550E" w:rsidRPr="009A550E">
        <w:rPr>
          <w:i/>
        </w:rPr>
        <w:t>ArrayList</w:t>
      </w:r>
      <w:proofErr w:type="spellEnd"/>
      <w:r w:rsidR="009A550E" w:rsidRPr="009A550E">
        <w:rPr>
          <w:i/>
        </w:rPr>
        <w:t>&lt;</w:t>
      </w:r>
      <w:proofErr w:type="spellStart"/>
      <w:r w:rsidR="009A550E" w:rsidRPr="009A550E">
        <w:rPr>
          <w:i/>
        </w:rPr>
        <w:t>Relation</w:t>
      </w:r>
      <w:proofErr w:type="spellEnd"/>
      <w:r w:rsidR="009A550E" w:rsidRPr="009A550E">
        <w:rPr>
          <w:i/>
        </w:rPr>
        <w:t>&gt;</w:t>
      </w:r>
      <w:bookmarkEnd w:id="917"/>
    </w:p>
    <w:p w14:paraId="142696E3" w14:textId="77777777" w:rsidR="00536B88" w:rsidRDefault="00536B88" w:rsidP="004C6DE0">
      <w:pPr>
        <w:ind w:left="142"/>
      </w:pPr>
      <w:r>
        <w:t>Este método devuelve una lista con todas las relaciones creadas dentro de un árbol, por lo que después de llamar al método asociado a esa acción, la relación resultante se añade a la lista. De esta forma, a medida que se pasa por un subárbol del árbol principal que forma la oración, se obtiene un pequeño listado de relaciones que se van acumulando en el árbol estrictamente superior al que pertenezcan, completando de forma recursiva la frase, es decir, creando todas las relaciones posibles para cada una de las palabras que la componen.</w:t>
      </w:r>
    </w:p>
    <w:p w14:paraId="27773F29" w14:textId="77777777" w:rsidR="00536B88" w:rsidRDefault="00536B88" w:rsidP="004C6DE0">
      <w:pPr>
        <w:ind w:left="142"/>
      </w:pPr>
    </w:p>
    <w:p w14:paraId="24BEC051" w14:textId="77777777" w:rsidR="00E73477" w:rsidRPr="00E73477" w:rsidRDefault="00A342D3" w:rsidP="004C6DE0">
      <w:pPr>
        <w:ind w:left="142"/>
      </w:pPr>
      <w:r>
        <w:t>Hay una particularidad en los casos que implican clausulas subordinadas, pues se llama a otro mé</w:t>
      </w:r>
      <w:r w:rsidR="0030216B">
        <w:t xml:space="preserve">todo recursivo, que realiza </w:t>
      </w:r>
      <w:r>
        <w:t xml:space="preserve">comprobaciones </w:t>
      </w:r>
      <w:r w:rsidR="0030216B">
        <w:t xml:space="preserve">similares </w:t>
      </w:r>
      <w:r>
        <w:t>dentro de una cláusula subordinada.</w:t>
      </w:r>
    </w:p>
    <w:p w14:paraId="44E4B4A6" w14:textId="77777777" w:rsidR="00E73477" w:rsidRDefault="00E73477" w:rsidP="004C6DE0">
      <w:pPr>
        <w:ind w:left="142"/>
        <w:rPr>
          <w:i/>
        </w:rPr>
      </w:pPr>
    </w:p>
    <w:p w14:paraId="14F31A40" w14:textId="77777777" w:rsidR="00E73477" w:rsidRDefault="00A342D3" w:rsidP="004C6DE0">
      <w:pPr>
        <w:ind w:left="142"/>
      </w:pPr>
      <w:r>
        <w:t xml:space="preserve">Cada vez que se pasa por un nodo no terminal se almacena en la pila de contextos el mismo, el contexto consiste en tomar el nombre del nodo padre del árbol a recorrer, como se comentó anteriormente. </w:t>
      </w:r>
    </w:p>
    <w:p w14:paraId="4D42C9D6" w14:textId="77777777" w:rsidR="00A342D3" w:rsidRDefault="00A342D3" w:rsidP="004C6DE0">
      <w:pPr>
        <w:ind w:left="142"/>
      </w:pPr>
    </w:p>
    <w:p w14:paraId="1646069D" w14:textId="77777777" w:rsidR="00A342D3" w:rsidRDefault="00A342D3" w:rsidP="004C6DE0">
      <w:pPr>
        <w:ind w:left="142"/>
      </w:pPr>
      <w:r>
        <w:t xml:space="preserve">Una vez que se ha llegado al final del árbol y habiendo creado ya </w:t>
      </w:r>
      <w:r w:rsidR="00A87618">
        <w:t>toda la relación existente dentro de éste se pasa</w:t>
      </w:r>
      <w:r>
        <w:t xml:space="preserve"> a completar las relaciones, esto quiere decir que las relaciones hasta el momento solo tienen el primer término asociado, por lo que hay que completar la segunda parte con el nodo </w:t>
      </w:r>
      <w:r>
        <w:rPr>
          <w:i/>
        </w:rPr>
        <w:t>“</w:t>
      </w:r>
      <w:proofErr w:type="spellStart"/>
      <w:r>
        <w:rPr>
          <w:i/>
        </w:rPr>
        <w:t>root</w:t>
      </w:r>
      <w:proofErr w:type="spellEnd"/>
      <w:r>
        <w:rPr>
          <w:i/>
        </w:rPr>
        <w:t xml:space="preserve">” </w:t>
      </w:r>
      <w:r>
        <w:t>del árbol.</w:t>
      </w:r>
    </w:p>
    <w:p w14:paraId="17786FC8" w14:textId="77777777" w:rsidR="00A87618" w:rsidRDefault="00A87618" w:rsidP="004C6DE0">
      <w:pPr>
        <w:ind w:left="142"/>
      </w:pPr>
    </w:p>
    <w:p w14:paraId="02650EB9" w14:textId="77777777" w:rsidR="00D74691" w:rsidRDefault="00D74691" w:rsidP="004C6DE0">
      <w:pPr>
        <w:ind w:left="142"/>
        <w:rPr>
          <w:b/>
          <w:i/>
        </w:rPr>
      </w:pPr>
      <w:r>
        <w:t xml:space="preserve">Dentro del método </w:t>
      </w:r>
      <w:proofErr w:type="spellStart"/>
      <w:r>
        <w:rPr>
          <w:b/>
          <w:i/>
        </w:rPr>
        <w:t>recur</w:t>
      </w:r>
      <w:r w:rsidR="009A550E">
        <w:rPr>
          <w:b/>
          <w:i/>
        </w:rPr>
        <w:t>s</w:t>
      </w:r>
      <w:r>
        <w:rPr>
          <w:b/>
          <w:i/>
        </w:rPr>
        <w:t>iveFunction</w:t>
      </w:r>
      <w:proofErr w:type="spellEnd"/>
      <w:r>
        <w:rPr>
          <w:b/>
          <w:i/>
        </w:rPr>
        <w:t>(</w:t>
      </w:r>
      <w:proofErr w:type="spellStart"/>
      <w:r w:rsidR="009A550E">
        <w:rPr>
          <w:b/>
          <w:i/>
        </w:rPr>
        <w:t>Node</w:t>
      </w:r>
      <w:proofErr w:type="spellEnd"/>
      <w:r w:rsidR="009A550E">
        <w:rPr>
          <w:b/>
          <w:i/>
        </w:rPr>
        <w:t>)</w:t>
      </w:r>
      <w:r>
        <w:rPr>
          <w:b/>
          <w:i/>
        </w:rPr>
        <w:t xml:space="preserve">: </w:t>
      </w:r>
      <w:proofErr w:type="spellStart"/>
      <w:r w:rsidR="009A550E">
        <w:rPr>
          <w:b/>
          <w:i/>
        </w:rPr>
        <w:t>ArrayList</w:t>
      </w:r>
      <w:proofErr w:type="spellEnd"/>
      <w:r w:rsidR="009A550E">
        <w:rPr>
          <w:b/>
          <w:i/>
        </w:rPr>
        <w:t>&lt;</w:t>
      </w:r>
      <w:proofErr w:type="spellStart"/>
      <w:r w:rsidR="009A550E">
        <w:rPr>
          <w:b/>
          <w:i/>
        </w:rPr>
        <w:t>Relation</w:t>
      </w:r>
      <w:proofErr w:type="spellEnd"/>
      <w:r w:rsidR="009A550E">
        <w:rPr>
          <w:b/>
          <w:i/>
        </w:rPr>
        <w:t xml:space="preserve">&gt; </w:t>
      </w:r>
      <w:r>
        <w:t xml:space="preserve">se aprecia la llamada a otros dos métodos de los que se explicará su funcionamiento, uno de ello es </w:t>
      </w:r>
      <w:proofErr w:type="spellStart"/>
      <w:r w:rsidRPr="00D74691">
        <w:rPr>
          <w:b/>
          <w:i/>
        </w:rPr>
        <w:t>createRelation</w:t>
      </w:r>
      <w:proofErr w:type="spellEnd"/>
      <w:r w:rsidRPr="00D74691">
        <w:rPr>
          <w:b/>
          <w:i/>
        </w:rPr>
        <w:t>(</w:t>
      </w:r>
      <w:proofErr w:type="spellStart"/>
      <w:r w:rsidRPr="00D74691">
        <w:rPr>
          <w:b/>
          <w:i/>
        </w:rPr>
        <w:t>Node</w:t>
      </w:r>
      <w:proofErr w:type="spellEnd"/>
      <w:proofErr w:type="gramStart"/>
      <w:r w:rsidRPr="00D74691">
        <w:rPr>
          <w:b/>
          <w:i/>
        </w:rPr>
        <w:t>):</w:t>
      </w:r>
      <w:proofErr w:type="spellStart"/>
      <w:r w:rsidRPr="00D74691">
        <w:rPr>
          <w:b/>
          <w:i/>
        </w:rPr>
        <w:t>Relation</w:t>
      </w:r>
      <w:proofErr w:type="spellEnd"/>
      <w:proofErr w:type="gramEnd"/>
      <w:r>
        <w:rPr>
          <w:b/>
        </w:rPr>
        <w:t xml:space="preserve"> </w:t>
      </w:r>
      <w:r>
        <w:t xml:space="preserve"> y el otro </w:t>
      </w:r>
      <w:proofErr w:type="spellStart"/>
      <w:r>
        <w:rPr>
          <w:b/>
          <w:i/>
        </w:rPr>
        <w:t>completeRelation</w:t>
      </w:r>
      <w:proofErr w:type="spellEnd"/>
      <w:r>
        <w:rPr>
          <w:b/>
          <w:i/>
        </w:rPr>
        <w:t>(</w:t>
      </w:r>
      <w:proofErr w:type="spellStart"/>
      <w:r>
        <w:rPr>
          <w:b/>
          <w:i/>
        </w:rPr>
        <w:t>ArrayList</w:t>
      </w:r>
      <w:proofErr w:type="spellEnd"/>
      <w:r>
        <w:rPr>
          <w:b/>
          <w:i/>
        </w:rPr>
        <w:t>&lt;</w:t>
      </w:r>
      <w:proofErr w:type="spellStart"/>
      <w:r>
        <w:rPr>
          <w:b/>
          <w:i/>
        </w:rPr>
        <w:t>Relation</w:t>
      </w:r>
      <w:proofErr w:type="spellEnd"/>
      <w:r>
        <w:rPr>
          <w:b/>
          <w:i/>
        </w:rPr>
        <w:t xml:space="preserve">&gt;): </w:t>
      </w:r>
      <w:proofErr w:type="spellStart"/>
      <w:r>
        <w:rPr>
          <w:b/>
          <w:i/>
        </w:rPr>
        <w:t>void</w:t>
      </w:r>
      <w:proofErr w:type="spellEnd"/>
    </w:p>
    <w:p w14:paraId="390434B3" w14:textId="77777777" w:rsidR="00003587" w:rsidRDefault="00003587" w:rsidP="009A550E">
      <w:pPr>
        <w:rPr>
          <w:noProof/>
        </w:rPr>
      </w:pPr>
    </w:p>
    <w:p w14:paraId="58800871" w14:textId="596008C3" w:rsidR="009A550E" w:rsidRDefault="00003587" w:rsidP="00930174">
      <w:pPr>
        <w:jc w:val="center"/>
        <w:rPr>
          <w:noProof/>
        </w:rPr>
      </w:pPr>
      <w:r>
        <w:rPr>
          <w:noProof/>
          <w:lang w:val="es-ES_tradnl" w:eastAsia="es-ES_tradnl"/>
        </w:rPr>
        <w:lastRenderedPageBreak/>
        <w:drawing>
          <wp:inline distT="0" distB="0" distL="0" distR="0" wp14:anchorId="465C79C8" wp14:editId="20257D34">
            <wp:extent cx="5238858" cy="4268986"/>
            <wp:effectExtent l="0" t="0" r="0" b="0"/>
            <wp:docPr id="24" name="Imagen 24" descr="../Pictures/Imagen%2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Imagen%201.pd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5413" cy="4274328"/>
                    </a:xfrm>
                    <a:prstGeom prst="rect">
                      <a:avLst/>
                    </a:prstGeom>
                    <a:noFill/>
                    <a:ln>
                      <a:noFill/>
                    </a:ln>
                  </pic:spPr>
                </pic:pic>
              </a:graphicData>
            </a:graphic>
          </wp:inline>
        </w:drawing>
      </w:r>
    </w:p>
    <w:p w14:paraId="42D0BC81" w14:textId="77777777" w:rsidR="00D74691" w:rsidRDefault="009A550E" w:rsidP="009A550E">
      <w:pPr>
        <w:pStyle w:val="Epgrafe"/>
        <w:rPr>
          <w:i/>
        </w:rPr>
      </w:pPr>
      <w:bookmarkStart w:id="920" w:name="_Toc486220543"/>
      <w:r>
        <w:t xml:space="preserve">Figura </w:t>
      </w:r>
      <w:r>
        <w:fldChar w:fldCharType="begin"/>
      </w:r>
      <w:r>
        <w:instrText xml:space="preserve"> </w:instrText>
      </w:r>
      <w:r w:rsidR="00100D20">
        <w:instrText>SEQ</w:instrText>
      </w:r>
      <w:r>
        <w:instrText xml:space="preserve"> Figura \* ARABIC </w:instrText>
      </w:r>
      <w:r>
        <w:fldChar w:fldCharType="separate"/>
      </w:r>
      <w:ins w:id="921" w:author="Rebeca de la Paz Gonzales" w:date="2017-06-26T04:26:00Z">
        <w:r w:rsidR="004802B5">
          <w:rPr>
            <w:noProof/>
          </w:rPr>
          <w:t>29</w:t>
        </w:r>
      </w:ins>
      <w:del w:id="922" w:author="Rebeca de la Paz Gonzales" w:date="2017-06-26T04:26:00Z">
        <w:r w:rsidR="00EA0B1D" w:rsidDel="004802B5">
          <w:rPr>
            <w:noProof/>
          </w:rPr>
          <w:delText>28</w:delText>
        </w:r>
      </w:del>
      <w:r>
        <w:fldChar w:fldCharType="end"/>
      </w:r>
      <w:r>
        <w:t xml:space="preserve">. Código del método </w:t>
      </w:r>
      <w:proofErr w:type="spellStart"/>
      <w:r>
        <w:rPr>
          <w:i/>
        </w:rPr>
        <w:t>createRelation</w:t>
      </w:r>
      <w:proofErr w:type="spellEnd"/>
      <w:r>
        <w:rPr>
          <w:i/>
        </w:rPr>
        <w:t>(</w:t>
      </w:r>
      <w:proofErr w:type="spellStart"/>
      <w:r>
        <w:rPr>
          <w:i/>
        </w:rPr>
        <w:t>Node</w:t>
      </w:r>
      <w:proofErr w:type="spellEnd"/>
      <w:r>
        <w:rPr>
          <w:i/>
        </w:rPr>
        <w:t xml:space="preserve">): </w:t>
      </w:r>
      <w:proofErr w:type="spellStart"/>
      <w:r>
        <w:rPr>
          <w:i/>
        </w:rPr>
        <w:t>Relation</w:t>
      </w:r>
      <w:bookmarkEnd w:id="920"/>
      <w:proofErr w:type="spellEnd"/>
    </w:p>
    <w:p w14:paraId="5CDC7874" w14:textId="77777777" w:rsidR="009A550E" w:rsidRDefault="009A550E" w:rsidP="004C6DE0">
      <w:pPr>
        <w:ind w:left="142"/>
      </w:pPr>
      <w:r>
        <w:t>De este primer método se obtiene la relación incompleta para un nodo terminal dado, se recibe este como argumento de la función y sobre él se realizan diferentes comprobaciones:</w:t>
      </w:r>
    </w:p>
    <w:p w14:paraId="1105E0F2" w14:textId="3E7C78A7" w:rsidR="009A550E" w:rsidRDefault="009A550E" w:rsidP="00B866EB">
      <w:pPr>
        <w:numPr>
          <w:ilvl w:val="0"/>
          <w:numId w:val="24"/>
        </w:numPr>
      </w:pPr>
      <w:r>
        <w:t>Si la categoría del nodo es un adjetivo o un sustantivo que complementa a los verbos copulativos, en caso de haber encontrado antes uno de ellos</w:t>
      </w:r>
      <w:r w:rsidR="00511619">
        <w:t>, en este caso este nodo es “</w:t>
      </w:r>
      <w:proofErr w:type="spellStart"/>
      <w:r w:rsidR="00511619" w:rsidRPr="00511619">
        <w:rPr>
          <w:i/>
        </w:rPr>
        <w:t>root</w:t>
      </w:r>
      <w:proofErr w:type="spellEnd"/>
      <w:r w:rsidR="00511619">
        <w:rPr>
          <w:i/>
        </w:rPr>
        <w:t>”</w:t>
      </w:r>
      <w:r w:rsidR="00511619">
        <w:t xml:space="preserve">. </w:t>
      </w:r>
      <w:r>
        <w:t xml:space="preserve"> </w:t>
      </w:r>
      <w:r w:rsidR="00511619">
        <w:t xml:space="preserve">El </w:t>
      </w:r>
      <w:proofErr w:type="spellStart"/>
      <w:r w:rsidR="00511619">
        <w:t>flag</w:t>
      </w:r>
      <w:proofErr w:type="spellEnd"/>
      <w:r w:rsidR="00511619">
        <w:t xml:space="preserve"> </w:t>
      </w:r>
      <w:proofErr w:type="spellStart"/>
      <w:r w:rsidR="00A60D46">
        <w:rPr>
          <w:i/>
        </w:rPr>
        <w:t>copulativeVerb</w:t>
      </w:r>
      <w:proofErr w:type="spellEnd"/>
      <w:r w:rsidR="00511619">
        <w:t xml:space="preserve"> indica si el verbo encontrado puede es copulativo o no.</w:t>
      </w:r>
    </w:p>
    <w:p w14:paraId="29935F7C" w14:textId="77777777" w:rsidR="00511619" w:rsidRDefault="00511619" w:rsidP="00B866EB">
      <w:pPr>
        <w:numPr>
          <w:ilvl w:val="0"/>
          <w:numId w:val="24"/>
        </w:numPr>
      </w:pPr>
      <w:r>
        <w:t xml:space="preserve">Se comprueban diferentes casos en los que ciertas categorías hacen que sean </w:t>
      </w:r>
      <w:r w:rsidRPr="00511619">
        <w:rPr>
          <w:i/>
        </w:rPr>
        <w:t>“</w:t>
      </w:r>
      <w:proofErr w:type="spellStart"/>
      <w:r w:rsidRPr="00511619">
        <w:rPr>
          <w:i/>
        </w:rPr>
        <w:t>root</w:t>
      </w:r>
      <w:proofErr w:type="spellEnd"/>
      <w:r w:rsidRPr="00511619">
        <w:rPr>
          <w:i/>
        </w:rPr>
        <w:t>”</w:t>
      </w:r>
      <w:r>
        <w:t xml:space="preserve"> del árbol al que perecen, por ejemplo, en un sintagma nominal es el sustantivo el </w:t>
      </w:r>
      <w:r w:rsidRPr="00511619">
        <w:rPr>
          <w:i/>
        </w:rPr>
        <w:t>“</w:t>
      </w:r>
      <w:proofErr w:type="spellStart"/>
      <w:r w:rsidRPr="00511619">
        <w:rPr>
          <w:i/>
        </w:rPr>
        <w:t>root</w:t>
      </w:r>
      <w:proofErr w:type="spellEnd"/>
      <w:r w:rsidRPr="00511619">
        <w:rPr>
          <w:i/>
        </w:rPr>
        <w:t>”</w:t>
      </w:r>
      <w:r>
        <w:t xml:space="preserve"> de éste.</w:t>
      </w:r>
    </w:p>
    <w:p w14:paraId="15C2DB09" w14:textId="77777777" w:rsidR="00511619" w:rsidRDefault="00511619" w:rsidP="00B866EB">
      <w:pPr>
        <w:numPr>
          <w:ilvl w:val="0"/>
          <w:numId w:val="24"/>
        </w:numPr>
      </w:pPr>
      <w:r>
        <w:t xml:space="preserve">Si nos encontramos en un nodo que implica un verbo, es indicador de que estamos en el predicado, por lo que se pasa a crear una relación del verbo como </w:t>
      </w:r>
      <w:r w:rsidR="004720DB" w:rsidRPr="006D3C16">
        <w:rPr>
          <w:i/>
        </w:rPr>
        <w:t>“</w:t>
      </w:r>
      <w:proofErr w:type="spellStart"/>
      <w:r w:rsidRPr="006D3C16">
        <w:rPr>
          <w:i/>
        </w:rPr>
        <w:t>root</w:t>
      </w:r>
      <w:proofErr w:type="spellEnd"/>
      <w:r w:rsidR="004720DB" w:rsidRPr="006D3C16">
        <w:rPr>
          <w:i/>
        </w:rPr>
        <w:t>”</w:t>
      </w:r>
      <w:r>
        <w:t xml:space="preserve"> de la frase, exceptuando que sea copulativo, caso en el que no tendrá la propiedad de nodo raíz, haciendo que sea una relación normal.</w:t>
      </w:r>
    </w:p>
    <w:p w14:paraId="6F59AA94" w14:textId="77777777" w:rsidR="00511619" w:rsidRDefault="00511619" w:rsidP="004C6DE0">
      <w:pPr>
        <w:ind w:left="142"/>
      </w:pPr>
    </w:p>
    <w:p w14:paraId="5DF1E673" w14:textId="77777777" w:rsidR="00511619" w:rsidRDefault="00511619" w:rsidP="004C6DE0">
      <w:pPr>
        <w:ind w:left="142"/>
      </w:pPr>
      <w:r>
        <w:t>Una vez procesado el nodo se devuelve la relación que se ha podido crear de éste, si es nodo raíz de la oración, es decir, el verbo principal la relación está completa de la siguiente forma:</w:t>
      </w:r>
    </w:p>
    <w:p w14:paraId="2422BF31" w14:textId="77777777" w:rsidR="00511619" w:rsidRDefault="00511619" w:rsidP="004C6DE0">
      <w:pPr>
        <w:ind w:left="142"/>
        <w:rPr>
          <w:b/>
          <w:i/>
        </w:rPr>
      </w:pPr>
      <w:r>
        <w:tab/>
      </w:r>
      <w:proofErr w:type="spellStart"/>
      <w:r>
        <w:rPr>
          <w:b/>
          <w:i/>
        </w:rPr>
        <w:t>root</w:t>
      </w:r>
      <w:proofErr w:type="spellEnd"/>
      <w:r>
        <w:rPr>
          <w:b/>
          <w:i/>
        </w:rPr>
        <w:t xml:space="preserve"> (verbo - </w:t>
      </w:r>
      <w:proofErr w:type="spellStart"/>
      <w:r>
        <w:rPr>
          <w:b/>
          <w:i/>
        </w:rPr>
        <w:t>posición_verbo</w:t>
      </w:r>
      <w:proofErr w:type="spellEnd"/>
      <w:r>
        <w:rPr>
          <w:b/>
          <w:i/>
        </w:rPr>
        <w:t>, ROOT - 0)</w:t>
      </w:r>
    </w:p>
    <w:p w14:paraId="640D867A" w14:textId="77777777" w:rsidR="00511619" w:rsidRDefault="00511619" w:rsidP="004C6DE0">
      <w:pPr>
        <w:ind w:left="142"/>
      </w:pPr>
      <w:r>
        <w:t xml:space="preserve"> </w:t>
      </w:r>
    </w:p>
    <w:p w14:paraId="1B9B284F" w14:textId="6C751941" w:rsidR="009A550E" w:rsidRDefault="00511619" w:rsidP="00930174">
      <w:pPr>
        <w:ind w:left="142"/>
      </w:pPr>
      <w:r>
        <w:t xml:space="preserve"> El segundo elemento de la relación en realidad no existe en la frase, solo hace de indicador de que este término es nodo padre del árbol y del que dependerán los demás.</w:t>
      </w:r>
    </w:p>
    <w:p w14:paraId="2A660C7B" w14:textId="77777777" w:rsidR="00D74691" w:rsidRDefault="00D74691" w:rsidP="00B866EB">
      <w:pPr>
        <w:rPr>
          <w:b/>
          <w:i/>
        </w:rPr>
      </w:pPr>
    </w:p>
    <w:p w14:paraId="27F9A3DA" w14:textId="77777777" w:rsidR="009A550E" w:rsidRDefault="00B32A16" w:rsidP="00930174">
      <w:pPr>
        <w:keepNext/>
        <w:ind w:left="113"/>
        <w:jc w:val="center"/>
      </w:pPr>
      <w:r w:rsidRPr="000432C4">
        <w:rPr>
          <w:noProof/>
          <w:lang w:val="es-ES_tradnl" w:eastAsia="es-ES_tradnl"/>
        </w:rPr>
        <w:lastRenderedPageBreak/>
        <w:drawing>
          <wp:inline distT="0" distB="0" distL="0" distR="0" wp14:anchorId="2CD60319" wp14:editId="3B9262DD">
            <wp:extent cx="5073845" cy="1971558"/>
            <wp:effectExtent l="0" t="0" r="6350" b="10160"/>
            <wp:docPr id="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96763" cy="1980463"/>
                    </a:xfrm>
                    <a:prstGeom prst="rect">
                      <a:avLst/>
                    </a:prstGeom>
                    <a:noFill/>
                    <a:ln>
                      <a:noFill/>
                    </a:ln>
                  </pic:spPr>
                </pic:pic>
              </a:graphicData>
            </a:graphic>
          </wp:inline>
        </w:drawing>
      </w:r>
    </w:p>
    <w:p w14:paraId="2F0F9B84" w14:textId="77777777" w:rsidR="00D74691" w:rsidRDefault="009A550E" w:rsidP="009A550E">
      <w:pPr>
        <w:pStyle w:val="Epgrafe"/>
        <w:rPr>
          <w:i/>
        </w:rPr>
      </w:pPr>
      <w:bookmarkStart w:id="923" w:name="_Toc486220544"/>
      <w:r>
        <w:t xml:space="preserve">Figura </w:t>
      </w:r>
      <w:r>
        <w:fldChar w:fldCharType="begin"/>
      </w:r>
      <w:r>
        <w:instrText xml:space="preserve"> </w:instrText>
      </w:r>
      <w:r w:rsidR="00100D20">
        <w:instrText>SEQ</w:instrText>
      </w:r>
      <w:r>
        <w:instrText xml:space="preserve"> Figura \* ARABIC </w:instrText>
      </w:r>
      <w:r>
        <w:fldChar w:fldCharType="separate"/>
      </w:r>
      <w:ins w:id="924" w:author="Rebeca de la Paz Gonzales" w:date="2017-06-26T04:26:00Z">
        <w:r w:rsidR="004802B5">
          <w:rPr>
            <w:noProof/>
          </w:rPr>
          <w:t>30</w:t>
        </w:r>
      </w:ins>
      <w:del w:id="925" w:author="Rebeca de la Paz Gonzales" w:date="2017-06-26T04:26:00Z">
        <w:r w:rsidR="00EA0B1D" w:rsidDel="004802B5">
          <w:rPr>
            <w:noProof/>
          </w:rPr>
          <w:delText>29</w:delText>
        </w:r>
      </w:del>
      <w:r>
        <w:fldChar w:fldCharType="end"/>
      </w:r>
      <w:r>
        <w:t xml:space="preserve">. Código del método </w:t>
      </w:r>
      <w:proofErr w:type="spellStart"/>
      <w:r>
        <w:rPr>
          <w:i/>
        </w:rPr>
        <w:t>completeRelation</w:t>
      </w:r>
      <w:proofErr w:type="spellEnd"/>
      <w:r>
        <w:rPr>
          <w:i/>
        </w:rPr>
        <w:t>(</w:t>
      </w:r>
      <w:proofErr w:type="spellStart"/>
      <w:r>
        <w:rPr>
          <w:i/>
        </w:rPr>
        <w:t>ArrayList</w:t>
      </w:r>
      <w:proofErr w:type="spellEnd"/>
      <w:r>
        <w:rPr>
          <w:i/>
        </w:rPr>
        <w:t>&lt;</w:t>
      </w:r>
      <w:proofErr w:type="spellStart"/>
      <w:r>
        <w:rPr>
          <w:i/>
        </w:rPr>
        <w:t>Relation</w:t>
      </w:r>
      <w:proofErr w:type="spellEnd"/>
      <w:r>
        <w:rPr>
          <w:i/>
        </w:rPr>
        <w:t xml:space="preserve">&gt;): </w:t>
      </w:r>
      <w:proofErr w:type="spellStart"/>
      <w:r>
        <w:rPr>
          <w:i/>
        </w:rPr>
        <w:t>void</w:t>
      </w:r>
      <w:bookmarkEnd w:id="923"/>
      <w:proofErr w:type="spellEnd"/>
    </w:p>
    <w:p w14:paraId="04CDEF13" w14:textId="77777777" w:rsidR="00511619" w:rsidRDefault="00511619" w:rsidP="004C6DE0">
      <w:pPr>
        <w:ind w:left="142"/>
      </w:pPr>
      <w:r>
        <w:t xml:space="preserve">Ahora pasamos ver como se completan las relaciones dentro de un árbol mediante </w:t>
      </w:r>
      <w:proofErr w:type="spellStart"/>
      <w:r w:rsidRPr="00511619">
        <w:rPr>
          <w:b/>
          <w:i/>
        </w:rPr>
        <w:t>completeRelation</w:t>
      </w:r>
      <w:proofErr w:type="spellEnd"/>
      <w:r w:rsidRPr="00511619">
        <w:rPr>
          <w:b/>
          <w:i/>
        </w:rPr>
        <w:t>(</w:t>
      </w:r>
      <w:proofErr w:type="spellStart"/>
      <w:r w:rsidRPr="00511619">
        <w:rPr>
          <w:b/>
          <w:i/>
        </w:rPr>
        <w:t>ArrayList</w:t>
      </w:r>
      <w:proofErr w:type="spellEnd"/>
      <w:r w:rsidRPr="00511619">
        <w:rPr>
          <w:b/>
          <w:i/>
        </w:rPr>
        <w:t>&lt;</w:t>
      </w:r>
      <w:proofErr w:type="spellStart"/>
      <w:r w:rsidRPr="00511619">
        <w:rPr>
          <w:b/>
          <w:i/>
        </w:rPr>
        <w:t>Relation</w:t>
      </w:r>
      <w:proofErr w:type="spellEnd"/>
      <w:r w:rsidRPr="00511619">
        <w:rPr>
          <w:b/>
          <w:i/>
        </w:rPr>
        <w:t xml:space="preserve">&gt;): </w:t>
      </w:r>
      <w:proofErr w:type="spellStart"/>
      <w:r w:rsidRPr="00511619">
        <w:rPr>
          <w:b/>
          <w:i/>
        </w:rPr>
        <w:t>void</w:t>
      </w:r>
      <w:proofErr w:type="spellEnd"/>
      <w:r w:rsidR="000F04ED">
        <w:rPr>
          <w:b/>
          <w:i/>
        </w:rPr>
        <w:t>.</w:t>
      </w:r>
      <w:r w:rsidR="000F04ED">
        <w:rPr>
          <w:b/>
        </w:rPr>
        <w:t xml:space="preserve"> </w:t>
      </w:r>
      <w:r w:rsidR="000F04ED">
        <w:t xml:space="preserve">Se obtiene el </w:t>
      </w:r>
      <w:r w:rsidR="000F04ED">
        <w:rPr>
          <w:i/>
        </w:rPr>
        <w:t>“</w:t>
      </w:r>
      <w:proofErr w:type="spellStart"/>
      <w:r w:rsidR="000F04ED">
        <w:rPr>
          <w:i/>
        </w:rPr>
        <w:t>root</w:t>
      </w:r>
      <w:proofErr w:type="spellEnd"/>
      <w:r w:rsidR="000F04ED">
        <w:rPr>
          <w:i/>
        </w:rPr>
        <w:t xml:space="preserve">” </w:t>
      </w:r>
      <w:r w:rsidR="000F04ED">
        <w:t>definido previamente, si lo ha habido, dentro del árbol/subárbol. Una vez que se tiene se recorre el listado con todas las relaciones existentes hasta el momento y se asigna en su segundo elemento el nodo padre, exceptuando el propio, pues este dependerá de otro nodo raíz del nivel superior. Cuando se tienen los dos elementos se puede buscar la etiqueta que le corresponde a ese par dependiendo del contexto, por lo que es necesario obtener el último que se ha introducido en la pila, con estos tres elementos se busca la etiqueta y se le asigna, actualizando el valor de la relación en el propio listado de relaciones ya existente.</w:t>
      </w:r>
    </w:p>
    <w:p w14:paraId="01C7530E" w14:textId="77777777" w:rsidR="00E30241" w:rsidRDefault="00E30241" w:rsidP="004C6DE0">
      <w:pPr>
        <w:keepNext/>
        <w:ind w:left="142"/>
        <w:rPr>
          <w:b/>
          <w:i/>
        </w:rPr>
      </w:pPr>
      <w:r>
        <w:t xml:space="preserve">Siguiendo el código del método </w:t>
      </w:r>
      <w:proofErr w:type="spellStart"/>
      <w:r w:rsidRPr="00B866EB">
        <w:rPr>
          <w:b/>
          <w:i/>
        </w:rPr>
        <w:t>transform</w:t>
      </w:r>
      <w:proofErr w:type="spellEnd"/>
      <w:r>
        <w:t xml:space="preserve"> de la clase </w:t>
      </w:r>
      <w:proofErr w:type="spellStart"/>
      <w:r w:rsidRPr="00B866EB">
        <w:rPr>
          <w:i/>
        </w:rPr>
        <w:t>Main</w:t>
      </w:r>
      <w:proofErr w:type="spellEnd"/>
      <w:r>
        <w:t xml:space="preserve">, una vez que se ha terminado con la llamada a la función recursiva se pasa a otro método </w:t>
      </w:r>
      <w:proofErr w:type="spellStart"/>
      <w:r>
        <w:rPr>
          <w:b/>
          <w:i/>
        </w:rPr>
        <w:t>finalCompleteRelation</w:t>
      </w:r>
      <w:proofErr w:type="spellEnd"/>
      <w:r>
        <w:rPr>
          <w:b/>
          <w:i/>
        </w:rPr>
        <w:t>(</w:t>
      </w:r>
      <w:proofErr w:type="spellStart"/>
      <w:r>
        <w:rPr>
          <w:b/>
          <w:i/>
        </w:rPr>
        <w:t>ArrayList</w:t>
      </w:r>
      <w:proofErr w:type="spellEnd"/>
      <w:r>
        <w:rPr>
          <w:b/>
          <w:i/>
        </w:rPr>
        <w:t>&lt;</w:t>
      </w:r>
      <w:proofErr w:type="spellStart"/>
      <w:r>
        <w:rPr>
          <w:b/>
          <w:i/>
        </w:rPr>
        <w:t>ArrayList</w:t>
      </w:r>
      <w:proofErr w:type="spellEnd"/>
      <w:r>
        <w:rPr>
          <w:b/>
          <w:i/>
        </w:rPr>
        <w:t>&lt;</w:t>
      </w:r>
      <w:proofErr w:type="spellStart"/>
      <w:r>
        <w:rPr>
          <w:b/>
          <w:i/>
        </w:rPr>
        <w:t>Relation</w:t>
      </w:r>
      <w:proofErr w:type="spellEnd"/>
      <w:r>
        <w:rPr>
          <w:b/>
          <w:i/>
        </w:rPr>
        <w:t xml:space="preserve">&gt;&gt;): </w:t>
      </w:r>
      <w:proofErr w:type="spellStart"/>
      <w:r>
        <w:rPr>
          <w:b/>
          <w:i/>
        </w:rPr>
        <w:t>ArrayList</w:t>
      </w:r>
      <w:proofErr w:type="spellEnd"/>
      <w:r>
        <w:rPr>
          <w:b/>
          <w:i/>
        </w:rPr>
        <w:t>&lt;</w:t>
      </w:r>
      <w:proofErr w:type="spellStart"/>
      <w:r>
        <w:rPr>
          <w:b/>
          <w:i/>
        </w:rPr>
        <w:t>Relation</w:t>
      </w:r>
      <w:proofErr w:type="spellEnd"/>
      <w:r>
        <w:rPr>
          <w:b/>
          <w:i/>
        </w:rPr>
        <w:t>&gt;.</w:t>
      </w:r>
    </w:p>
    <w:p w14:paraId="56C9F7AF" w14:textId="77777777" w:rsidR="00E30241" w:rsidRDefault="00E30241" w:rsidP="004C6DE0">
      <w:pPr>
        <w:keepNext/>
        <w:ind w:left="142"/>
        <w:rPr>
          <w:b/>
          <w:i/>
        </w:rPr>
      </w:pPr>
    </w:p>
    <w:p w14:paraId="1D2FC5E0" w14:textId="77777777" w:rsidR="00E30241" w:rsidRDefault="00E30241" w:rsidP="004C6DE0">
      <w:pPr>
        <w:keepNext/>
        <w:ind w:left="142"/>
      </w:pPr>
      <w:r>
        <w:t xml:space="preserve">Este método recibe una lista doble de elementos de relaciones, una por cada uno de los árboles principales existes, el sujeto </w:t>
      </w:r>
      <w:r w:rsidRPr="003B5C7A">
        <w:rPr>
          <w:i/>
        </w:rPr>
        <w:t>NPSUBJ</w:t>
      </w:r>
      <w:r>
        <w:t xml:space="preserve">, si se tiene, y </w:t>
      </w:r>
      <w:r w:rsidRPr="003B5C7A">
        <w:rPr>
          <w:i/>
        </w:rPr>
        <w:t>VPTENED</w:t>
      </w:r>
      <w:r>
        <w:t xml:space="preserve">. Cada uno de ellos tiene asociado un listado con todas las relaciones existentes en sus nodos inferiores. Lo ocurre aquí es que se completa en caso de tener sujeto el nodo padre que se ha obtenido de ese árbol con el nodo raíz de toda la oración, y en el caso del predicado ocurre lo mismo, pues los árboles de dependencias pueden tener más de un elemento dependiendo del </w:t>
      </w:r>
      <w:r w:rsidRPr="00E30241">
        <w:rPr>
          <w:i/>
        </w:rPr>
        <w:t>“</w:t>
      </w:r>
      <w:proofErr w:type="spellStart"/>
      <w:r w:rsidRPr="00E30241">
        <w:rPr>
          <w:i/>
        </w:rPr>
        <w:t>root</w:t>
      </w:r>
      <w:proofErr w:type="spellEnd"/>
      <w:r>
        <w:rPr>
          <w:i/>
        </w:rPr>
        <w:t>”</w:t>
      </w:r>
      <w:r>
        <w:t xml:space="preserve"> principal de la oración. A medida que se completan las relaciones se compone una lista unidimensional con las relaciones.</w:t>
      </w:r>
    </w:p>
    <w:p w14:paraId="4CC6EFED" w14:textId="77777777" w:rsidR="00E30241" w:rsidRDefault="00E30241" w:rsidP="004C6DE0">
      <w:pPr>
        <w:keepNext/>
        <w:ind w:left="142"/>
      </w:pPr>
    </w:p>
    <w:p w14:paraId="06EF30DE" w14:textId="77777777" w:rsidR="00E30241" w:rsidRDefault="00E30241" w:rsidP="004C6DE0">
      <w:pPr>
        <w:keepNext/>
        <w:ind w:left="142"/>
      </w:pPr>
      <w:r>
        <w:t xml:space="preserve">Ahora está el árbol completo con todas sus relaciones </w:t>
      </w:r>
      <w:r w:rsidR="00AE70B2">
        <w:t xml:space="preserve">creadas y conectadas dos a dos, por lo que se puede pasar a escribir las relaciones en el documento de salida correspondiente, que como se comentó antes, el tipo de documento que se genera viene dado por el </w:t>
      </w:r>
      <w:proofErr w:type="spellStart"/>
      <w:r w:rsidR="00AE70B2">
        <w:t>flag</w:t>
      </w:r>
      <w:proofErr w:type="spellEnd"/>
      <w:r w:rsidR="00AE70B2">
        <w:t xml:space="preserve"> </w:t>
      </w:r>
      <w:r w:rsidR="00AE70B2">
        <w:rPr>
          <w:i/>
        </w:rPr>
        <w:t>output</w:t>
      </w:r>
      <w:r w:rsidR="00AE70B2">
        <w:t>.</w:t>
      </w:r>
    </w:p>
    <w:p w14:paraId="213258FE" w14:textId="77777777" w:rsidR="00AE70B2" w:rsidRDefault="00AE70B2" w:rsidP="004C6DE0">
      <w:pPr>
        <w:keepNext/>
        <w:ind w:left="142"/>
      </w:pPr>
    </w:p>
    <w:p w14:paraId="238CBF6C" w14:textId="22E29A90" w:rsidR="00922310" w:rsidRDefault="00AE70B2" w:rsidP="004C6DE0">
      <w:pPr>
        <w:keepNext/>
        <w:ind w:left="142"/>
        <w:rPr>
          <w:ins w:id="926" w:author="Rebeca de la Paz Gonzales" w:date="2017-06-26T00:22:00Z"/>
        </w:rPr>
      </w:pPr>
      <w:r>
        <w:t xml:space="preserve">Todo este proceso explicado para una oración se repite hasta que se ha completado el </w:t>
      </w:r>
      <w:proofErr w:type="spellStart"/>
      <w:r>
        <w:t>treebank</w:t>
      </w:r>
      <w:proofErr w:type="spellEnd"/>
      <w:r>
        <w:t xml:space="preserve"> de constituyentes que se tenía como fuente de entrada, dando lugar a un </w:t>
      </w:r>
      <w:proofErr w:type="spellStart"/>
      <w:r>
        <w:t>treebank</w:t>
      </w:r>
      <w:proofErr w:type="spellEnd"/>
      <w:r>
        <w:t xml:space="preserve"> de dependencias en formato Stanford, </w:t>
      </w:r>
      <w:proofErr w:type="spellStart"/>
      <w:r w:rsidRPr="00A60D46">
        <w:t>Co</w:t>
      </w:r>
      <w:r w:rsidR="004720DB" w:rsidRPr="00A60D46">
        <w:t>N</w:t>
      </w:r>
      <w:r w:rsidRPr="00A60D46">
        <w:t>LL</w:t>
      </w:r>
      <w:proofErr w:type="spellEnd"/>
      <w:r>
        <w:t xml:space="preserve"> o ambos. Pero, antes de pasar a la siguiente frase es necesario resetear todos los elementos que se han utilizado en el procesado de la oración, para que así no queden restos que puedan afectar a la transformación de la siguiente oración, esto se lleva a cabo mediante el método</w:t>
      </w:r>
      <w:r w:rsidRPr="00AE70B2">
        <w:rPr>
          <w:b/>
          <w:i/>
        </w:rPr>
        <w:t xml:space="preserve"> </w:t>
      </w:r>
      <w:proofErr w:type="spellStart"/>
      <w:proofErr w:type="gramStart"/>
      <w:r w:rsidRPr="00AE70B2">
        <w:rPr>
          <w:b/>
          <w:i/>
        </w:rPr>
        <w:t>clea</w:t>
      </w:r>
      <w:r w:rsidR="00111DDB">
        <w:rPr>
          <w:b/>
          <w:i/>
        </w:rPr>
        <w:t>r</w:t>
      </w:r>
      <w:proofErr w:type="spellEnd"/>
      <w:r w:rsidR="00111DDB">
        <w:rPr>
          <w:b/>
          <w:i/>
        </w:rPr>
        <w:t>(</w:t>
      </w:r>
      <w:proofErr w:type="gramEnd"/>
      <w:r w:rsidR="00111DDB">
        <w:rPr>
          <w:b/>
          <w:i/>
        </w:rPr>
        <w:t>)</w:t>
      </w:r>
      <w:r w:rsidR="00111DDB">
        <w:t xml:space="preserve">, que elimina las dependencias que existen de la frase actual, vacía las estructuras </w:t>
      </w:r>
      <w:proofErr w:type="spellStart"/>
      <w:r w:rsidR="00111DDB">
        <w:rPr>
          <w:i/>
        </w:rPr>
        <w:t>ArrayList</w:t>
      </w:r>
      <w:proofErr w:type="spellEnd"/>
      <w:r w:rsidR="00111DDB">
        <w:t xml:space="preserve"> y el árbol que se ha creado a partir de la oración en cadena de texto.</w:t>
      </w:r>
    </w:p>
    <w:p w14:paraId="30D628A9" w14:textId="615A606A" w:rsidR="00672CD7" w:rsidRDefault="00672CD7">
      <w:pPr>
        <w:jc w:val="left"/>
      </w:pPr>
    </w:p>
    <w:p w14:paraId="69986015" w14:textId="69E70834" w:rsidR="007C3D8F" w:rsidRPr="00B639BF" w:rsidRDefault="00734C9C" w:rsidP="00A019DF">
      <w:pPr>
        <w:pStyle w:val="Ttulo1"/>
      </w:pPr>
      <w:del w:id="927" w:author="Rebeca de la Paz Gonzales" w:date="2017-06-25T17:05:00Z">
        <w:r w:rsidDel="00DF0FB8">
          <w:lastRenderedPageBreak/>
          <w:delText>Calidad de software</w:delText>
        </w:r>
      </w:del>
      <w:bookmarkStart w:id="928" w:name="_Toc486217782"/>
      <w:ins w:id="929" w:author="Rebeca de la Paz Gonzales" w:date="2017-06-25T17:05:00Z">
        <w:r w:rsidR="00DF0FB8">
          <w:t>Pruebas</w:t>
        </w:r>
      </w:ins>
      <w:bookmarkEnd w:id="928"/>
    </w:p>
    <w:p w14:paraId="15AAFB45" w14:textId="77777777" w:rsidR="00101372" w:rsidRDefault="00101372" w:rsidP="006D3C16">
      <w:pPr>
        <w:ind w:left="142"/>
      </w:pPr>
    </w:p>
    <w:p w14:paraId="5B764049" w14:textId="2AA398C4" w:rsidR="00101372" w:rsidRPr="00982898" w:rsidRDefault="00101372" w:rsidP="006D3C16">
      <w:pPr>
        <w:ind w:left="142"/>
        <w:rPr>
          <w:ins w:id="930" w:author="Rebeca de la Paz Gonzales" w:date="2017-06-25T17:05:00Z"/>
        </w:rPr>
      </w:pPr>
      <w:del w:id="931" w:author="Rebeca de la Paz Gonzales" w:date="2017-06-25T22:42:00Z">
        <w:r w:rsidDel="00DB1C6E">
          <w:delText xml:space="preserve">En este </w:delText>
        </w:r>
        <w:r w:rsidRPr="00982898" w:rsidDel="00DB1C6E">
          <w:delText xml:space="preserve">apartado se mostrarán diferentes “pruebas” sobre el </w:delText>
        </w:r>
      </w:del>
      <w:ins w:id="932" w:author="Rebeca de la Paz Gonzales" w:date="2017-06-25T22:42:00Z">
        <w:r w:rsidR="00DB1C6E">
          <w:t>A</w:t>
        </w:r>
        <w:r w:rsidR="00C102A6">
          <w:t xml:space="preserve"> </w:t>
        </w:r>
        <w:r w:rsidR="00DB1C6E">
          <w:t xml:space="preserve">continuación, </w:t>
        </w:r>
        <w:r w:rsidR="00C102A6">
          <w:t>se hablará de las pruebas realizadas con el código implementado y la cobertura que tienen dentro de las clases y métodos realizados.</w:t>
        </w:r>
      </w:ins>
    </w:p>
    <w:p w14:paraId="764FBA73" w14:textId="4FC5D919" w:rsidR="00DF0FB8" w:rsidRDefault="00DF0FB8" w:rsidP="00DF0FB8">
      <w:pPr>
        <w:pStyle w:val="Ttulo2"/>
        <w:rPr>
          <w:ins w:id="933" w:author="Rebeca de la Paz Gonzales" w:date="2017-06-25T22:43:00Z"/>
        </w:rPr>
      </w:pPr>
      <w:bookmarkStart w:id="934" w:name="_Toc486217783"/>
      <w:moveToRangeStart w:id="935" w:author="Rebeca de la Paz Gonzales" w:date="2017-06-25T17:05:00Z" w:name="move486173683"/>
      <w:moveTo w:id="936" w:author="Rebeca de la Paz Gonzales" w:date="2017-06-25T17:05:00Z">
        <w:r>
          <w:t xml:space="preserve">Pruebas </w:t>
        </w:r>
        <w:del w:id="937" w:author="Rebeca de la Paz Gonzales" w:date="2017-06-25T22:53:00Z">
          <w:r w:rsidDel="00421A90">
            <w:delText>JUnit</w:delText>
          </w:r>
        </w:del>
      </w:moveTo>
      <w:ins w:id="938" w:author="Rebeca de la Paz Gonzales" w:date="2017-06-25T22:53:00Z">
        <w:r w:rsidR="00421A90">
          <w:t>de caja negra</w:t>
        </w:r>
      </w:ins>
      <w:bookmarkEnd w:id="934"/>
    </w:p>
    <w:p w14:paraId="2660EA0D" w14:textId="2B9434B2" w:rsidR="005D3BD5" w:rsidRPr="00464C2F" w:rsidRDefault="00421A90">
      <w:pPr>
        <w:ind w:left="113"/>
        <w:rPr>
          <w:ins w:id="939" w:author="Rebeca de la Paz Gonzales" w:date="2017-06-25T22:56:00Z"/>
        </w:rPr>
        <w:pPrChange w:id="940" w:author="Rebeca de la Paz Gonzales" w:date="2017-06-26T00:21:00Z">
          <w:pPr>
            <w:pStyle w:val="Ttulo2"/>
          </w:pPr>
        </w:pPrChange>
      </w:pPr>
      <w:ins w:id="941" w:author="Rebeca de la Paz Gonzales" w:date="2017-06-25T22:53:00Z">
        <w:r>
          <w:t xml:space="preserve">Para estas pruebas se hace uso del </w:t>
        </w:r>
        <w:proofErr w:type="spellStart"/>
        <w:r w:rsidRPr="004D71D0">
          <w:rPr>
            <w:i/>
            <w:rPrChange w:id="942" w:author="Rebeca de la Paz Gonzales" w:date="2017-06-25T23:04:00Z">
              <w:rPr>
                <w:b w:val="0"/>
                <w:bCs w:val="0"/>
                <w:i w:val="0"/>
                <w:iCs w:val="0"/>
              </w:rPr>
            </w:rPrChange>
          </w:rPr>
          <w:t>plugin</w:t>
        </w:r>
        <w:proofErr w:type="spellEnd"/>
        <w:r>
          <w:t xml:space="preserve"> de Eclipse, </w:t>
        </w:r>
        <w:proofErr w:type="spellStart"/>
        <w:r w:rsidRPr="004D71D0">
          <w:rPr>
            <w:i/>
            <w:rPrChange w:id="943" w:author="Rebeca de la Paz Gonzales" w:date="2017-06-25T23:04:00Z">
              <w:rPr>
                <w:b w:val="0"/>
                <w:bCs w:val="0"/>
                <w:i w:val="0"/>
                <w:iCs w:val="0"/>
              </w:rPr>
            </w:rPrChange>
          </w:rPr>
          <w:t>JUnit</w:t>
        </w:r>
        <w:proofErr w:type="spellEnd"/>
        <w:r>
          <w:t>, con las cuales</w:t>
        </w:r>
      </w:ins>
      <w:ins w:id="944" w:author="Rebeca de la Paz Gonzales" w:date="2017-06-25T22:54:00Z">
        <w:r>
          <w:t xml:space="preserve"> </w:t>
        </w:r>
      </w:ins>
      <w:ins w:id="945" w:author="Rebeca de la Paz Gonzales" w:date="2017-06-25T23:08:00Z">
        <w:r w:rsidR="003B5690">
          <w:t xml:space="preserve">se probarán algunas clases, </w:t>
        </w:r>
      </w:ins>
      <w:ins w:id="946" w:author="Rebeca de la Paz Gonzales" w:date="2017-06-25T23:09:00Z">
        <w:r w:rsidR="003B5690">
          <w:t>aquellas en las que los métodos implementados son más sencillos</w:t>
        </w:r>
      </w:ins>
      <w:ins w:id="947" w:author="Rebeca de la Paz Gonzales" w:date="2017-06-25T22:54:00Z">
        <w:r>
          <w:t>.</w:t>
        </w:r>
      </w:ins>
      <w:ins w:id="948" w:author="Rebeca de la Paz Gonzales" w:date="2017-06-25T23:09:00Z">
        <w:r w:rsidR="003B5690">
          <w:t xml:space="preserve"> Las clases más complicadas tendrán su validación en el apartado </w:t>
        </w:r>
      </w:ins>
      <w:ins w:id="949" w:author="Rebeca de la Paz Gonzales" w:date="2017-06-25T23:10:00Z">
        <w:r w:rsidR="003B5690" w:rsidRPr="003B5690">
          <w:rPr>
            <w:b/>
            <w:i/>
            <w:rPrChange w:id="950" w:author="Rebeca de la Paz Gonzales" w:date="2017-06-25T23:10:00Z">
              <w:rPr>
                <w:b w:val="0"/>
                <w:bCs w:val="0"/>
                <w:i w:val="0"/>
                <w:iCs w:val="0"/>
              </w:rPr>
            </w:rPrChange>
          </w:rPr>
          <w:fldChar w:fldCharType="begin"/>
        </w:r>
        <w:r w:rsidR="003B5690" w:rsidRPr="003B5690">
          <w:rPr>
            <w:b/>
            <w:i/>
            <w:rPrChange w:id="951" w:author="Rebeca de la Paz Gonzales" w:date="2017-06-25T23:10:00Z">
              <w:rPr>
                <w:b w:val="0"/>
                <w:bCs w:val="0"/>
                <w:i w:val="0"/>
                <w:iCs w:val="0"/>
              </w:rPr>
            </w:rPrChange>
          </w:rPr>
          <w:instrText xml:space="preserve"> REF _Ref486195543 \h </w:instrText>
        </w:r>
      </w:ins>
      <w:r w:rsidR="003B5690" w:rsidRPr="003B5690">
        <w:rPr>
          <w:b/>
          <w:i/>
          <w:rPrChange w:id="952" w:author="Rebeca de la Paz Gonzales" w:date="2017-06-25T23:10:00Z">
            <w:rPr>
              <w:b w:val="0"/>
              <w:bCs w:val="0"/>
              <w:iCs w:val="0"/>
            </w:rPr>
          </w:rPrChange>
        </w:rPr>
        <w:instrText xml:space="preserve"> \* MERGEFORMAT </w:instrText>
      </w:r>
      <w:r w:rsidR="003B5690" w:rsidRPr="003B5690">
        <w:rPr>
          <w:b/>
          <w:i/>
          <w:rPrChange w:id="953" w:author="Rebeca de la Paz Gonzales" w:date="2017-06-25T23:10:00Z">
            <w:rPr>
              <w:b w:val="0"/>
              <w:i w:val="0"/>
            </w:rPr>
          </w:rPrChange>
        </w:rPr>
      </w:r>
      <w:r w:rsidR="003B5690" w:rsidRPr="003B5690">
        <w:rPr>
          <w:b/>
          <w:i/>
          <w:rPrChange w:id="954" w:author="Rebeca de la Paz Gonzales" w:date="2017-06-25T23:10:00Z">
            <w:rPr>
              <w:b w:val="0"/>
              <w:bCs w:val="0"/>
              <w:i w:val="0"/>
              <w:iCs w:val="0"/>
            </w:rPr>
          </w:rPrChange>
        </w:rPr>
        <w:fldChar w:fldCharType="separate"/>
      </w:r>
      <w:moveTo w:id="955" w:author="Rebeca de la Paz Gonzales" w:date="2017-06-25T17:05:00Z">
        <w:r w:rsidR="003B5C7A" w:rsidRPr="003B5C7A">
          <w:rPr>
            <w:b/>
            <w:i/>
          </w:rPr>
          <w:t xml:space="preserve">Pruebas </w:t>
        </w:r>
      </w:moveTo>
      <w:ins w:id="956" w:author="Rebeca de la Paz Gonzales" w:date="2017-06-25T17:06:00Z">
        <w:r w:rsidR="003B5C7A" w:rsidRPr="003B5C7A">
          <w:rPr>
            <w:b/>
            <w:i/>
          </w:rPr>
          <w:t>de integración</w:t>
        </w:r>
      </w:ins>
      <w:ins w:id="957" w:author="Rebeca de la Paz Gonzales" w:date="2017-06-25T23:10:00Z">
        <w:r w:rsidR="003B5690" w:rsidRPr="003B5690">
          <w:rPr>
            <w:b/>
            <w:i/>
            <w:rPrChange w:id="958" w:author="Rebeca de la Paz Gonzales" w:date="2017-06-25T23:10:00Z">
              <w:rPr>
                <w:b w:val="0"/>
                <w:bCs w:val="0"/>
                <w:i w:val="0"/>
                <w:iCs w:val="0"/>
              </w:rPr>
            </w:rPrChange>
          </w:rPr>
          <w:fldChar w:fldCharType="end"/>
        </w:r>
        <w:r w:rsidR="003B5690">
          <w:rPr>
            <w:b/>
            <w:i/>
          </w:rPr>
          <w:t>.</w:t>
        </w:r>
      </w:ins>
    </w:p>
    <w:p w14:paraId="7349DF26" w14:textId="46265A0B" w:rsidR="00A468EB" w:rsidRDefault="00A468EB" w:rsidP="00A468EB">
      <w:pPr>
        <w:pStyle w:val="Descripcin"/>
        <w:keepNext/>
      </w:pPr>
    </w:p>
    <w:tbl>
      <w:tblPr>
        <w:tblStyle w:val="Tablanormal1"/>
        <w:tblW w:w="9898" w:type="dxa"/>
        <w:tblInd w:w="-427" w:type="dxa"/>
        <w:tblLook w:val="04A0" w:firstRow="1" w:lastRow="0" w:firstColumn="1" w:lastColumn="0" w:noHBand="0" w:noVBand="1"/>
      </w:tblPr>
      <w:tblGrid>
        <w:gridCol w:w="2606"/>
        <w:gridCol w:w="2077"/>
        <w:gridCol w:w="5215"/>
        <w:tblGridChange w:id="959">
          <w:tblGrid>
            <w:gridCol w:w="2606"/>
            <w:gridCol w:w="2077"/>
            <w:gridCol w:w="5215"/>
          </w:tblGrid>
        </w:tblGridChange>
      </w:tblGrid>
      <w:tr w:rsidR="00A468EB" w14:paraId="08EB6629" w14:textId="77777777" w:rsidTr="00A468EB">
        <w:trPr>
          <w:cnfStyle w:val="100000000000" w:firstRow="1" w:lastRow="0" w:firstColumn="0" w:lastColumn="0" w:oddVBand="0" w:evenVBand="0" w:oddHBand="0" w:evenHBand="0" w:firstRowFirstColumn="0" w:firstRowLastColumn="0" w:lastRowFirstColumn="0" w:lastRowLastColumn="0"/>
          <w:trHeight w:val="177"/>
          <w:ins w:id="960" w:author="Rebeca de la Paz Gonzales" w:date="2017-06-25T23: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4129A0AF" w14:textId="5D2F4F90" w:rsidR="00A468EB" w:rsidRDefault="00A468EB" w:rsidP="00A468EB">
            <w:pPr>
              <w:jc w:val="left"/>
            </w:pPr>
            <w:r>
              <w:t>CLASE</w:t>
            </w:r>
          </w:p>
        </w:tc>
        <w:tc>
          <w:tcPr>
            <w:tcW w:w="2077" w:type="dxa"/>
            <w:vAlign w:val="center"/>
          </w:tcPr>
          <w:p w14:paraId="6053A48B" w14:textId="27A9E6EA" w:rsidR="00A468EB" w:rsidRDefault="00A468EB" w:rsidP="00A468EB">
            <w:pPr>
              <w:jc w:val="left"/>
              <w:cnfStyle w:val="100000000000" w:firstRow="1" w:lastRow="0" w:firstColumn="0" w:lastColumn="0" w:oddVBand="0" w:evenVBand="0" w:oddHBand="0" w:evenHBand="0" w:firstRowFirstColumn="0" w:firstRowLastColumn="0" w:lastRowFirstColumn="0" w:lastRowLastColumn="0"/>
              <w:rPr>
                <w:ins w:id="961" w:author="Rebeca de la Paz Gonzales" w:date="2017-06-25T23:14:00Z"/>
              </w:rPr>
            </w:pPr>
            <w:ins w:id="962" w:author="Rebeca de la Paz Gonzales" w:date="2017-06-25T23:15:00Z">
              <w:r>
                <w:t>MÉTODO</w:t>
              </w:r>
            </w:ins>
          </w:p>
        </w:tc>
        <w:tc>
          <w:tcPr>
            <w:tcW w:w="5215" w:type="dxa"/>
            <w:vAlign w:val="center"/>
          </w:tcPr>
          <w:p w14:paraId="03DC5452" w14:textId="615B97B0" w:rsidR="00A468EB" w:rsidRDefault="00A468EB" w:rsidP="00A468EB">
            <w:pPr>
              <w:jc w:val="left"/>
              <w:cnfStyle w:val="100000000000" w:firstRow="1" w:lastRow="0" w:firstColumn="0" w:lastColumn="0" w:oddVBand="0" w:evenVBand="0" w:oddHBand="0" w:evenHBand="0" w:firstRowFirstColumn="0" w:firstRowLastColumn="0" w:lastRowFirstColumn="0" w:lastRowLastColumn="0"/>
              <w:rPr>
                <w:ins w:id="963" w:author="Rebeca de la Paz Gonzales" w:date="2017-06-25T23:14:00Z"/>
              </w:rPr>
            </w:pPr>
            <w:ins w:id="964" w:author="Rebeca de la Paz Gonzales" w:date="2017-06-25T23:15:00Z">
              <w:r>
                <w:t>DESCRIPCIÓN</w:t>
              </w:r>
            </w:ins>
          </w:p>
        </w:tc>
      </w:tr>
      <w:tr w:rsidR="00A468EB" w14:paraId="645D87B6" w14:textId="77777777" w:rsidTr="00A468EB">
        <w:trPr>
          <w:cnfStyle w:val="000000100000" w:firstRow="0" w:lastRow="0" w:firstColumn="0" w:lastColumn="0" w:oddVBand="0" w:evenVBand="0" w:oddHBand="1" w:evenHBand="0" w:firstRowFirstColumn="0" w:firstRowLastColumn="0" w:lastRowFirstColumn="0" w:lastRowLastColumn="0"/>
          <w:trHeight w:val="319"/>
          <w:ins w:id="965" w:author="Rebeca de la Paz Gonzales" w:date="2017-06-25T23: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7EFBDBAF" w14:textId="67BEEFBA" w:rsidR="00A468EB" w:rsidRDefault="00A468EB" w:rsidP="00A468EB">
            <w:pPr>
              <w:jc w:val="left"/>
            </w:pPr>
            <w:proofErr w:type="spellStart"/>
            <w:r>
              <w:t>RelationTest</w:t>
            </w:r>
            <w:proofErr w:type="spellEnd"/>
          </w:p>
        </w:tc>
        <w:tc>
          <w:tcPr>
            <w:tcW w:w="2077" w:type="dxa"/>
            <w:vAlign w:val="center"/>
          </w:tcPr>
          <w:p w14:paraId="49BAE7F2" w14:textId="750626AC"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966" w:author="Rebeca de la Paz Gonzales" w:date="2017-06-25T23:14:00Z"/>
              </w:rPr>
            </w:pPr>
            <w:proofErr w:type="spellStart"/>
            <w:ins w:id="967" w:author="Rebeca de la Paz Gonzales" w:date="2017-06-25T23:15:00Z">
              <w:r>
                <w:t>equals</w:t>
              </w:r>
            </w:ins>
            <w:proofErr w:type="spellEnd"/>
          </w:p>
        </w:tc>
        <w:tc>
          <w:tcPr>
            <w:tcW w:w="5215" w:type="dxa"/>
            <w:vAlign w:val="center"/>
          </w:tcPr>
          <w:p w14:paraId="2260F978" w14:textId="744D6DA0"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968" w:author="Rebeca de la Paz Gonzales" w:date="2017-06-25T23:14:00Z"/>
              </w:rPr>
            </w:pPr>
            <w:ins w:id="969" w:author="Rebeca de la Paz Gonzales" w:date="2017-06-25T23:16:00Z">
              <w:r>
                <w:t>Comprueba los elementos de dos relaciones para</w:t>
              </w:r>
            </w:ins>
            <w:ins w:id="970" w:author="Rebeca de la Paz Gonzales" w:date="2017-06-25T23:17:00Z">
              <w:r>
                <w:t xml:space="preserve"> ver si son iguales</w:t>
              </w:r>
            </w:ins>
          </w:p>
        </w:tc>
      </w:tr>
      <w:tr w:rsidR="00A468EB" w14:paraId="2571E3CA" w14:textId="77777777" w:rsidTr="00A468EB">
        <w:trPr>
          <w:trHeight w:val="307"/>
          <w:ins w:id="971" w:author="Rebeca de la Paz Gonzales" w:date="2017-06-25T23: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0A04B7CA" w14:textId="04A23913" w:rsidR="00A468EB" w:rsidRDefault="00A468EB" w:rsidP="00A468EB">
            <w:pPr>
              <w:jc w:val="left"/>
            </w:pPr>
            <w:proofErr w:type="spellStart"/>
            <w:r>
              <w:t>RelationTest</w:t>
            </w:r>
            <w:proofErr w:type="spellEnd"/>
          </w:p>
        </w:tc>
        <w:tc>
          <w:tcPr>
            <w:tcW w:w="2077" w:type="dxa"/>
            <w:vAlign w:val="center"/>
          </w:tcPr>
          <w:p w14:paraId="732C4614" w14:textId="1F27CA34"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972" w:author="Rebeca de la Paz Gonzales" w:date="2017-06-25T23:14:00Z"/>
              </w:rPr>
            </w:pPr>
            <w:proofErr w:type="spellStart"/>
            <w:ins w:id="973" w:author="Rebeca de la Paz Gonzales" w:date="2017-06-25T23:15:00Z">
              <w:r>
                <w:t>isSecondEmpty</w:t>
              </w:r>
            </w:ins>
            <w:proofErr w:type="spellEnd"/>
          </w:p>
        </w:tc>
        <w:tc>
          <w:tcPr>
            <w:tcW w:w="5215" w:type="dxa"/>
            <w:vAlign w:val="center"/>
          </w:tcPr>
          <w:p w14:paraId="04895BDD" w14:textId="520E6B7E"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974" w:author="Rebeca de la Paz Gonzales" w:date="2017-06-25T23:14:00Z"/>
              </w:rPr>
            </w:pPr>
            <w:ins w:id="975" w:author="Rebeca de la Paz Gonzales" w:date="2017-06-25T23:17:00Z">
              <w:r>
                <w:t>Comprueba que el segundo elemento de la relación se encuentra vacío.</w:t>
              </w:r>
            </w:ins>
          </w:p>
        </w:tc>
      </w:tr>
      <w:tr w:rsidR="00A468EB" w14:paraId="5C3921F2" w14:textId="77777777" w:rsidTr="00A468EB">
        <w:trPr>
          <w:cnfStyle w:val="000000100000" w:firstRow="0" w:lastRow="0" w:firstColumn="0" w:lastColumn="0" w:oddVBand="0" w:evenVBand="0" w:oddHBand="1" w:evenHBand="0" w:firstRowFirstColumn="0" w:firstRowLastColumn="0" w:lastRowFirstColumn="0" w:lastRowLastColumn="0"/>
          <w:trHeight w:val="138"/>
          <w:ins w:id="976" w:author="Rebeca de la Paz Gonzales" w:date="2017-06-25T23:16: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57BD9F32" w14:textId="5C79EB4D" w:rsidR="00A468EB" w:rsidRDefault="00A468EB" w:rsidP="00A468EB">
            <w:pPr>
              <w:jc w:val="left"/>
            </w:pPr>
            <w:proofErr w:type="spellStart"/>
            <w:r>
              <w:t>RelationTest</w:t>
            </w:r>
            <w:proofErr w:type="spellEnd"/>
          </w:p>
        </w:tc>
        <w:tc>
          <w:tcPr>
            <w:tcW w:w="2077" w:type="dxa"/>
            <w:vAlign w:val="center"/>
          </w:tcPr>
          <w:p w14:paraId="0FAC6A3D" w14:textId="720B671E"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977" w:author="Rebeca de la Paz Gonzales" w:date="2017-06-25T23:16:00Z"/>
              </w:rPr>
            </w:pPr>
            <w:proofErr w:type="spellStart"/>
            <w:ins w:id="978" w:author="Rebeca de la Paz Gonzales" w:date="2017-06-25T23:16:00Z">
              <w:r>
                <w:t>replace</w:t>
              </w:r>
              <w:proofErr w:type="spellEnd"/>
            </w:ins>
          </w:p>
        </w:tc>
        <w:tc>
          <w:tcPr>
            <w:tcW w:w="5215" w:type="dxa"/>
            <w:vAlign w:val="center"/>
          </w:tcPr>
          <w:p w14:paraId="647458E2" w14:textId="08E44243"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979" w:author="Rebeca de la Paz Gonzales" w:date="2017-06-25T23:16:00Z"/>
              </w:rPr>
            </w:pPr>
            <w:ins w:id="980" w:author="Rebeca de la Paz Gonzales" w:date="2017-06-25T23:20:00Z">
              <w:r>
                <w:t>Comprueba que se r</w:t>
              </w:r>
            </w:ins>
            <w:ins w:id="981" w:author="Rebeca de la Paz Gonzales" w:date="2017-06-25T23:17:00Z">
              <w:r>
                <w:t>eemplaza</w:t>
              </w:r>
            </w:ins>
            <w:ins w:id="982" w:author="Rebeca de la Paz Gonzales" w:date="2017-06-25T23:20:00Z">
              <w:r>
                <w:t>n</w:t>
              </w:r>
            </w:ins>
            <w:ins w:id="983" w:author="Rebeca de la Paz Gonzales" w:date="2017-06-25T23:17:00Z">
              <w:r>
                <w:t xml:space="preserve"> los valores de los elementos de una relaci</w:t>
              </w:r>
            </w:ins>
            <w:ins w:id="984" w:author="Rebeca de la Paz Gonzales" w:date="2017-06-25T23:18:00Z">
              <w:r>
                <w:t>ón</w:t>
              </w:r>
            </w:ins>
            <w:ins w:id="985" w:author="Rebeca de la Paz Gonzales" w:date="2017-06-25T23:20:00Z">
              <w:r>
                <w:t xml:space="preserve"> correctamente</w:t>
              </w:r>
            </w:ins>
            <w:ins w:id="986" w:author="Rebeca de la Paz Gonzales" w:date="2017-06-25T23:18:00Z">
              <w:r>
                <w:t>.</w:t>
              </w:r>
            </w:ins>
          </w:p>
        </w:tc>
      </w:tr>
      <w:tr w:rsidR="00A468EB" w14:paraId="0A31B8BA" w14:textId="77777777" w:rsidTr="00A468EB">
        <w:trPr>
          <w:trHeight w:val="344"/>
          <w:ins w:id="987" w:author="Rebeca de la Paz Gonzales" w:date="2017-06-25T23:19: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62AB5994" w14:textId="64352950" w:rsidR="00A468EB" w:rsidRDefault="00A468EB" w:rsidP="00A468EB">
            <w:pPr>
              <w:jc w:val="left"/>
            </w:pPr>
            <w:proofErr w:type="spellStart"/>
            <w:r>
              <w:t>TupleTest</w:t>
            </w:r>
            <w:proofErr w:type="spellEnd"/>
          </w:p>
        </w:tc>
        <w:tc>
          <w:tcPr>
            <w:tcW w:w="2077" w:type="dxa"/>
            <w:vAlign w:val="center"/>
          </w:tcPr>
          <w:p w14:paraId="325D89DF" w14:textId="20911C6E"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988" w:author="Rebeca de la Paz Gonzales" w:date="2017-06-25T23:19:00Z"/>
              </w:rPr>
            </w:pPr>
            <w:proofErr w:type="spellStart"/>
            <w:ins w:id="989" w:author="Rebeca de la Paz Gonzales" w:date="2017-06-25T23:19:00Z">
              <w:r>
                <w:t>equals</w:t>
              </w:r>
              <w:proofErr w:type="spellEnd"/>
            </w:ins>
          </w:p>
        </w:tc>
        <w:tc>
          <w:tcPr>
            <w:tcW w:w="5215" w:type="dxa"/>
            <w:vAlign w:val="center"/>
          </w:tcPr>
          <w:p w14:paraId="497F05F4" w14:textId="2EF09C0D"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990" w:author="Rebeca de la Paz Gonzales" w:date="2017-06-25T23:19:00Z"/>
              </w:rPr>
            </w:pPr>
            <w:ins w:id="991" w:author="Rebeca de la Paz Gonzales" w:date="2017-06-25T23:19:00Z">
              <w:r>
                <w:t xml:space="preserve">Comprueba los elementos de dos </w:t>
              </w:r>
            </w:ins>
            <w:proofErr w:type="spellStart"/>
            <w:ins w:id="992" w:author="Rebeca de la Paz Gonzales" w:date="2017-06-25T23:20:00Z">
              <w:r>
                <w:t>tuplas</w:t>
              </w:r>
            </w:ins>
            <w:proofErr w:type="spellEnd"/>
            <w:ins w:id="993" w:author="Rebeca de la Paz Gonzales" w:date="2017-06-25T23:19:00Z">
              <w:r>
                <w:t xml:space="preserve"> para ver si son iguales</w:t>
              </w:r>
            </w:ins>
          </w:p>
        </w:tc>
      </w:tr>
      <w:tr w:rsidR="00A468EB" w14:paraId="6263B02B" w14:textId="77777777" w:rsidTr="00A468EB">
        <w:trPr>
          <w:cnfStyle w:val="000000100000" w:firstRow="0" w:lastRow="0" w:firstColumn="0" w:lastColumn="0" w:oddVBand="0" w:evenVBand="0" w:oddHBand="1" w:evenHBand="0" w:firstRowFirstColumn="0" w:firstRowLastColumn="0" w:lastRowFirstColumn="0" w:lastRowLastColumn="0"/>
          <w:trHeight w:val="338"/>
          <w:ins w:id="994"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0ECBA828" w14:textId="667EBE39" w:rsidR="00A468EB" w:rsidRDefault="00A468EB" w:rsidP="00A468EB">
            <w:pPr>
              <w:jc w:val="left"/>
            </w:pPr>
            <w:proofErr w:type="spellStart"/>
            <w:r>
              <w:t>FieldTest</w:t>
            </w:r>
            <w:proofErr w:type="spellEnd"/>
          </w:p>
        </w:tc>
        <w:tc>
          <w:tcPr>
            <w:tcW w:w="2077" w:type="dxa"/>
            <w:vAlign w:val="center"/>
          </w:tcPr>
          <w:p w14:paraId="264D4C63" w14:textId="62987E78"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995" w:author="Rebeca de la Paz Gonzales" w:date="2017-06-25T23:54:00Z"/>
              </w:rPr>
            </w:pPr>
            <w:proofErr w:type="spellStart"/>
            <w:ins w:id="996" w:author="Rebeca de la Paz Gonzales" w:date="2017-06-25T23:54:00Z">
              <w:r>
                <w:t>fieldTest</w:t>
              </w:r>
              <w:proofErr w:type="spellEnd"/>
            </w:ins>
          </w:p>
        </w:tc>
        <w:tc>
          <w:tcPr>
            <w:tcW w:w="5215" w:type="dxa"/>
            <w:vAlign w:val="center"/>
          </w:tcPr>
          <w:p w14:paraId="7E782656" w14:textId="4A0371F5"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997" w:author="Rebeca de la Paz Gonzales" w:date="2017-06-25T23:54:00Z"/>
              </w:rPr>
            </w:pPr>
            <w:ins w:id="998" w:author="Rebeca de la Paz Gonzales" w:date="2017-06-25T23:54:00Z">
              <w:r>
                <w:t>Comprueba el funcionamiento general de la clase.</w:t>
              </w:r>
            </w:ins>
          </w:p>
        </w:tc>
      </w:tr>
      <w:tr w:rsidR="00A468EB" w14:paraId="6C3043F3" w14:textId="77777777" w:rsidTr="00A468EB">
        <w:trPr>
          <w:trHeight w:val="254"/>
          <w:ins w:id="999" w:author="Rebeca de la Paz Gonzales" w:date="2017-06-26T00: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953A637" w14:textId="27547A95" w:rsidR="00A468EB" w:rsidRDefault="00A468EB" w:rsidP="00A468EB">
            <w:pPr>
              <w:jc w:val="left"/>
            </w:pPr>
            <w:proofErr w:type="spellStart"/>
            <w:r>
              <w:t>FielsRealtionTest</w:t>
            </w:r>
            <w:proofErr w:type="spellEnd"/>
          </w:p>
        </w:tc>
        <w:tc>
          <w:tcPr>
            <w:tcW w:w="2077" w:type="dxa"/>
            <w:vAlign w:val="center"/>
          </w:tcPr>
          <w:p w14:paraId="5B608B68" w14:textId="35FEBE47"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1000" w:author="Rebeca de la Paz Gonzales" w:date="2017-06-26T00:14:00Z"/>
              </w:rPr>
            </w:pPr>
            <w:proofErr w:type="spellStart"/>
            <w:ins w:id="1001" w:author="Rebeca de la Paz Gonzales" w:date="2017-06-26T00:14:00Z">
              <w:r>
                <w:t>createRelation</w:t>
              </w:r>
              <w:proofErr w:type="spellEnd"/>
            </w:ins>
          </w:p>
        </w:tc>
        <w:tc>
          <w:tcPr>
            <w:tcW w:w="5215" w:type="dxa"/>
            <w:vAlign w:val="center"/>
          </w:tcPr>
          <w:p w14:paraId="21D10EC4" w14:textId="77777777"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1002" w:author="Rebeca de la Paz Gonzales" w:date="2017-06-26T00:14:00Z"/>
              </w:rPr>
            </w:pPr>
            <w:ins w:id="1003" w:author="Rebeca de la Paz Gonzales" w:date="2017-06-26T00:14:00Z">
              <w:r>
                <w:t>Comprueba que se obtiene un listado de etiquetas a partir del fichero.</w:t>
              </w:r>
            </w:ins>
          </w:p>
        </w:tc>
      </w:tr>
      <w:tr w:rsidR="00A468EB" w14:paraId="72D7C08B" w14:textId="77777777" w:rsidTr="00A468EB">
        <w:trPr>
          <w:cnfStyle w:val="000000100000" w:firstRow="0" w:lastRow="0" w:firstColumn="0" w:lastColumn="0" w:oddVBand="0" w:evenVBand="0" w:oddHBand="1" w:evenHBand="0" w:firstRowFirstColumn="0" w:firstRowLastColumn="0" w:lastRowFirstColumn="0" w:lastRowLastColumn="0"/>
          <w:trHeight w:val="394"/>
          <w:ins w:id="1004" w:author="Rebeca de la Paz Gonzales" w:date="2017-06-26T00: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78E88685" w14:textId="73161565" w:rsidR="00A468EB" w:rsidRDefault="00A468EB" w:rsidP="00A468EB">
            <w:pPr>
              <w:jc w:val="left"/>
            </w:pPr>
            <w:proofErr w:type="spellStart"/>
            <w:r>
              <w:t>FielsRealtionTest</w:t>
            </w:r>
            <w:proofErr w:type="spellEnd"/>
          </w:p>
        </w:tc>
        <w:tc>
          <w:tcPr>
            <w:tcW w:w="2077" w:type="dxa"/>
            <w:vAlign w:val="center"/>
          </w:tcPr>
          <w:p w14:paraId="12ABBDD0" w14:textId="091C4933"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1005" w:author="Rebeca de la Paz Gonzales" w:date="2017-06-26T00:14:00Z"/>
              </w:rPr>
            </w:pPr>
            <w:proofErr w:type="spellStart"/>
            <w:ins w:id="1006" w:author="Rebeca de la Paz Gonzales" w:date="2017-06-26T00:14:00Z">
              <w:r>
                <w:t>findField</w:t>
              </w:r>
              <w:proofErr w:type="spellEnd"/>
            </w:ins>
          </w:p>
        </w:tc>
        <w:tc>
          <w:tcPr>
            <w:tcW w:w="5215" w:type="dxa"/>
            <w:vAlign w:val="center"/>
          </w:tcPr>
          <w:p w14:paraId="619D83D7" w14:textId="77777777"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1007" w:author="Rebeca de la Paz Gonzales" w:date="2017-06-26T00:14:00Z"/>
              </w:rPr>
            </w:pPr>
            <w:ins w:id="1008" w:author="Rebeca de la Paz Gonzales" w:date="2017-06-26T00:14:00Z">
              <w:r>
                <w:t>Comprueba si se encuentra una etiqueta asociada a dos elementos en un contexto determinado.</w:t>
              </w:r>
            </w:ins>
          </w:p>
        </w:tc>
      </w:tr>
      <w:tr w:rsidR="00A468EB" w14:paraId="36C02812" w14:textId="77777777" w:rsidTr="00A468EB">
        <w:trPr>
          <w:trHeight w:val="254"/>
          <w:ins w:id="1009" w:author="Rebeca de la Paz Gonzales" w:date="2017-06-26T00: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59659E7" w14:textId="313FBBCD" w:rsidR="00A468EB" w:rsidRDefault="00A468EB" w:rsidP="00A468EB">
            <w:pPr>
              <w:jc w:val="left"/>
            </w:pPr>
            <w:proofErr w:type="spellStart"/>
            <w:r>
              <w:t>FielsRealtionTest</w:t>
            </w:r>
            <w:proofErr w:type="spellEnd"/>
          </w:p>
        </w:tc>
        <w:tc>
          <w:tcPr>
            <w:tcW w:w="2077" w:type="dxa"/>
            <w:vAlign w:val="center"/>
          </w:tcPr>
          <w:p w14:paraId="5A0294D9" w14:textId="0B7D9B40"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1010" w:author="Rebeca de la Paz Gonzales" w:date="2017-06-26T00:14:00Z"/>
              </w:rPr>
            </w:pPr>
            <w:proofErr w:type="spellStart"/>
            <w:ins w:id="1011" w:author="Rebeca de la Paz Gonzales" w:date="2017-06-26T00:14:00Z">
              <w:r>
                <w:t>getFieldRelation</w:t>
              </w:r>
              <w:proofErr w:type="spellEnd"/>
            </w:ins>
          </w:p>
        </w:tc>
        <w:tc>
          <w:tcPr>
            <w:tcW w:w="5215" w:type="dxa"/>
            <w:vAlign w:val="center"/>
          </w:tcPr>
          <w:p w14:paraId="30152884" w14:textId="77777777"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1012" w:author="Rebeca de la Paz Gonzales" w:date="2017-06-26T00:14:00Z"/>
              </w:rPr>
            </w:pPr>
            <w:ins w:id="1013" w:author="Rebeca de la Paz Gonzales" w:date="2017-06-26T00:14:00Z">
              <w:r>
                <w:t xml:space="preserve">Obtiene el listado de etiquetas que se usará posteriormente en la clase </w:t>
              </w:r>
              <w:proofErr w:type="spellStart"/>
              <w:r>
                <w:rPr>
                  <w:i/>
                </w:rPr>
                <w:t>ReadFileTest</w:t>
              </w:r>
              <w:proofErr w:type="spellEnd"/>
              <w:r>
                <w:rPr>
                  <w:i/>
                </w:rPr>
                <w:t>.</w:t>
              </w:r>
            </w:ins>
          </w:p>
        </w:tc>
      </w:tr>
      <w:tr w:rsidR="00A468EB" w14:paraId="77AB9078" w14:textId="77777777" w:rsidTr="00A468EB">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0201993F" w14:textId="751487E7" w:rsidR="00A468EB" w:rsidRDefault="00A468EB" w:rsidP="00A468EB">
            <w:pPr>
              <w:jc w:val="left"/>
            </w:pPr>
            <w:proofErr w:type="spellStart"/>
            <w:r>
              <w:t>ReadTest</w:t>
            </w:r>
            <w:proofErr w:type="spellEnd"/>
          </w:p>
        </w:tc>
        <w:tc>
          <w:tcPr>
            <w:tcW w:w="2077" w:type="dxa"/>
            <w:vAlign w:val="center"/>
          </w:tcPr>
          <w:p w14:paraId="53894A15" w14:textId="1403B2AF" w:rsidR="00A468EB" w:rsidRDefault="00A468EB" w:rsidP="00A468EB">
            <w:pPr>
              <w:jc w:val="left"/>
              <w:cnfStyle w:val="000000100000" w:firstRow="0" w:lastRow="0" w:firstColumn="0" w:lastColumn="0" w:oddVBand="0" w:evenVBand="0" w:oddHBand="1" w:evenHBand="0" w:firstRowFirstColumn="0" w:firstRowLastColumn="0" w:lastRowFirstColumn="0" w:lastRowLastColumn="0"/>
            </w:pPr>
            <w:proofErr w:type="spellStart"/>
            <w:ins w:id="1014" w:author="Rebeca de la Paz Gonzales" w:date="2017-06-26T01:53:00Z">
              <w:r>
                <w:t>readLisp</w:t>
              </w:r>
            </w:ins>
            <w:proofErr w:type="spellEnd"/>
          </w:p>
        </w:tc>
        <w:tc>
          <w:tcPr>
            <w:tcW w:w="5215" w:type="dxa"/>
            <w:vAlign w:val="center"/>
          </w:tcPr>
          <w:p w14:paraId="54EBDDDF" w14:textId="264AF522" w:rsidR="00A468EB" w:rsidRDefault="00A468EB" w:rsidP="00A468EB">
            <w:pPr>
              <w:jc w:val="left"/>
              <w:cnfStyle w:val="000000100000" w:firstRow="0" w:lastRow="0" w:firstColumn="0" w:lastColumn="0" w:oddVBand="0" w:evenVBand="0" w:oddHBand="1" w:evenHBand="0" w:firstRowFirstColumn="0" w:firstRowLastColumn="0" w:lastRowFirstColumn="0" w:lastRowLastColumn="0"/>
            </w:pPr>
            <w:ins w:id="1015" w:author="Rebeca de la Paz Gonzales" w:date="2017-06-26T01:53:00Z">
              <w:r>
                <w:t xml:space="preserve">Comprueba que la lectura de un fichero con extensión </w:t>
              </w:r>
              <w:proofErr w:type="spellStart"/>
              <w:r w:rsidRPr="000716F5">
                <w:t>lisp</w:t>
              </w:r>
              <w:proofErr w:type="spellEnd"/>
              <w:r w:rsidRPr="000716F5">
                <w:t>,</w:t>
              </w:r>
              <w:r>
                <w:t xml:space="preserve"> que contiene un </w:t>
              </w:r>
              <w:proofErr w:type="spellStart"/>
              <w:r>
                <w:t>treebank</w:t>
              </w:r>
              <w:proofErr w:type="spellEnd"/>
              <w:r>
                <w:t xml:space="preserve"> de constituyentes, da lugar a un listado de oraciones.</w:t>
              </w:r>
            </w:ins>
          </w:p>
        </w:tc>
      </w:tr>
      <w:tr w:rsidR="00A468EB" w14:paraId="50CDD5C1" w14:textId="77777777" w:rsidTr="00A468EB">
        <w:trPr>
          <w:trHeight w:val="254"/>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05E8A10" w14:textId="2FAEA05B" w:rsidR="00A468EB" w:rsidRDefault="00A468EB" w:rsidP="00A468EB">
            <w:pPr>
              <w:jc w:val="left"/>
            </w:pPr>
            <w:proofErr w:type="spellStart"/>
            <w:r>
              <w:t>ReadTest</w:t>
            </w:r>
            <w:proofErr w:type="spellEnd"/>
          </w:p>
        </w:tc>
        <w:tc>
          <w:tcPr>
            <w:tcW w:w="2077" w:type="dxa"/>
            <w:vAlign w:val="center"/>
          </w:tcPr>
          <w:p w14:paraId="497927D3" w14:textId="1260C4E8" w:rsidR="00A468EB" w:rsidRDefault="00A468EB" w:rsidP="00A468EB">
            <w:pPr>
              <w:jc w:val="left"/>
              <w:cnfStyle w:val="000000000000" w:firstRow="0" w:lastRow="0" w:firstColumn="0" w:lastColumn="0" w:oddVBand="0" w:evenVBand="0" w:oddHBand="0" w:evenHBand="0" w:firstRowFirstColumn="0" w:firstRowLastColumn="0" w:lastRowFirstColumn="0" w:lastRowLastColumn="0"/>
            </w:pPr>
            <w:proofErr w:type="spellStart"/>
            <w:ins w:id="1016" w:author="Rebeca de la Paz Gonzales" w:date="2017-06-26T01:53:00Z">
              <w:r>
                <w:t>readExcel</w:t>
              </w:r>
            </w:ins>
            <w:proofErr w:type="spellEnd"/>
          </w:p>
        </w:tc>
        <w:tc>
          <w:tcPr>
            <w:tcW w:w="5215" w:type="dxa"/>
            <w:vAlign w:val="center"/>
          </w:tcPr>
          <w:p w14:paraId="47F9AF7B" w14:textId="4C043EB3" w:rsidR="00A468EB" w:rsidRDefault="00A468EB" w:rsidP="00A468EB">
            <w:pPr>
              <w:jc w:val="left"/>
              <w:cnfStyle w:val="000000000000" w:firstRow="0" w:lastRow="0" w:firstColumn="0" w:lastColumn="0" w:oddVBand="0" w:evenVBand="0" w:oddHBand="0" w:evenHBand="0" w:firstRowFirstColumn="0" w:firstRowLastColumn="0" w:lastRowFirstColumn="0" w:lastRowLastColumn="0"/>
            </w:pPr>
            <w:ins w:id="1017" w:author="Rebeca de la Paz Gonzales" w:date="2017-06-26T01:53:00Z">
              <w:r>
                <w:t xml:space="preserve">Comprueba que la lectura de un fichero Excel, con las relaciones y etiquetas asociadas a estas, da lugar a un listado de etiquetas. Se hace uso de la clase </w:t>
              </w:r>
              <w:proofErr w:type="spellStart"/>
              <w:r w:rsidRPr="000716F5">
                <w:rPr>
                  <w:i/>
                </w:rPr>
                <w:t>FieldRelationTest</w:t>
              </w:r>
              <w:proofErr w:type="spellEnd"/>
              <w:r w:rsidRPr="000716F5">
                <w:t>.</w:t>
              </w:r>
            </w:ins>
          </w:p>
        </w:tc>
      </w:tr>
    </w:tbl>
    <w:p w14:paraId="136200B2" w14:textId="594A8B37" w:rsidR="00A468EB" w:rsidRDefault="00A468EB" w:rsidP="00A468EB">
      <w:pPr>
        <w:pStyle w:val="Epgrafe"/>
      </w:pPr>
      <w:bookmarkStart w:id="1018" w:name="_Ref486195543"/>
      <w:bookmarkStart w:id="1019" w:name="_Toc486217789"/>
      <w:r>
        <w:t xml:space="preserve">Tabla </w:t>
      </w:r>
      <w:r>
        <w:fldChar w:fldCharType="begin"/>
      </w:r>
      <w:r>
        <w:instrText xml:space="preserve"> SEQ Tabla \* ARABIC </w:instrText>
      </w:r>
      <w:r>
        <w:fldChar w:fldCharType="separate"/>
      </w:r>
      <w:r>
        <w:t>2</w:t>
      </w:r>
      <w:r>
        <w:fldChar w:fldCharType="end"/>
      </w:r>
      <w:r>
        <w:t>. Tabla resumen de las pruebas de caja negra</w:t>
      </w:r>
    </w:p>
    <w:p w14:paraId="6BB0C117" w14:textId="6FA6AEDB" w:rsidR="00DF0FB8" w:rsidRPr="00A60D46" w:rsidRDefault="00DF0FB8" w:rsidP="00DF0FB8">
      <w:pPr>
        <w:pStyle w:val="Ttulo2"/>
      </w:pPr>
      <w:moveTo w:id="1020" w:author="Rebeca de la Paz Gonzales" w:date="2017-06-25T17:05:00Z">
        <w:r>
          <w:t xml:space="preserve">Pruebas </w:t>
        </w:r>
        <w:del w:id="1021" w:author="Rebeca de la Paz Gonzales" w:date="2017-06-25T17:06:00Z">
          <w:r w:rsidDel="006360F7">
            <w:delText>….</w:delText>
          </w:r>
        </w:del>
      </w:moveTo>
      <w:ins w:id="1022" w:author="Rebeca de la Paz Gonzales" w:date="2017-06-25T17:06:00Z">
        <w:r w:rsidR="006360F7">
          <w:t>de integración</w:t>
        </w:r>
      </w:ins>
      <w:bookmarkEnd w:id="1018"/>
      <w:bookmarkEnd w:id="1019"/>
    </w:p>
    <w:moveToRangeEnd w:id="935"/>
    <w:p w14:paraId="763F5293" w14:textId="77777777" w:rsidR="00DF0FB8" w:rsidDel="00E204D9" w:rsidRDefault="00DF0FB8">
      <w:pPr>
        <w:rPr>
          <w:del w:id="1023" w:author="Rebeca de la Paz Gonzales" w:date="2017-06-25T17:06:00Z"/>
        </w:rPr>
        <w:pPrChange w:id="1024" w:author="Rebeca de la Paz Gonzales" w:date="2017-06-26T00:24:00Z">
          <w:pPr>
            <w:ind w:left="142"/>
          </w:pPr>
        </w:pPrChange>
      </w:pPr>
    </w:p>
    <w:p w14:paraId="51EEAC26" w14:textId="305F25EC" w:rsidR="00EA35E7" w:rsidRDefault="00494E0F">
      <w:pPr>
        <w:ind w:left="113"/>
        <w:rPr>
          <w:ins w:id="1025" w:author="Rebeca de la Paz Gonzales" w:date="2017-06-26T00:59:00Z"/>
          <w:b/>
        </w:rPr>
        <w:pPrChange w:id="1026" w:author="Rebeca de la Paz Gonzales" w:date="2017-06-26T01:54:00Z">
          <w:pPr>
            <w:ind w:left="142"/>
          </w:pPr>
        </w:pPrChange>
      </w:pPr>
      <w:ins w:id="1027" w:author="Rebeca de la Paz Gonzales" w:date="2017-06-26T00:40:00Z">
        <w:r>
          <w:t>Dentro de las pruebas de integración s</w:t>
        </w:r>
      </w:ins>
      <w:ins w:id="1028" w:author="Rebeca de la Paz Gonzales" w:date="2017-06-26T00:56:00Z">
        <w:r w:rsidR="00EA35E7">
          <w:t>e encuentra el funcionamiento principal del có</w:t>
        </w:r>
      </w:ins>
      <w:ins w:id="1029" w:author="Rebeca de la Paz Gonzales" w:date="2017-06-26T00:57:00Z">
        <w:r w:rsidR="00EA35E7">
          <w:t xml:space="preserve">digo implementado para ellos se ejecuta la clase principal </w:t>
        </w:r>
        <w:proofErr w:type="spellStart"/>
        <w:r w:rsidR="00EA35E7">
          <w:rPr>
            <w:i/>
          </w:rPr>
          <w:t>Main</w:t>
        </w:r>
        <w:proofErr w:type="spellEnd"/>
        <w:r w:rsidR="00EA35E7">
          <w:t>, con la siguiente línea de ejecución:</w:t>
        </w:r>
      </w:ins>
      <w:ins w:id="1030" w:author="Rebeca de la Paz Gonzales" w:date="2017-06-26T01:54:00Z">
        <w:r w:rsidR="00404EF7">
          <w:t xml:space="preserve"> </w:t>
        </w:r>
        <w:r w:rsidR="00404EF7">
          <w:tab/>
        </w:r>
      </w:ins>
      <w:ins w:id="1031" w:author="Rebeca de la Paz Gonzales" w:date="2017-06-26T00:59:00Z">
        <w:r w:rsidR="00EA35E7">
          <w:t>-</w:t>
        </w:r>
      </w:ins>
      <w:ins w:id="1032" w:author="Rebeca de la Paz Gonzales" w:date="2017-06-26T00:58:00Z">
        <w:r w:rsidR="00EA35E7" w:rsidRPr="00EA35E7">
          <w:rPr>
            <w:b/>
            <w:rPrChange w:id="1033" w:author="Rebeca de la Paz Gonzales" w:date="2017-06-26T00:59:00Z">
              <w:rPr/>
            </w:rPrChange>
          </w:rPr>
          <w:t>r ‘</w:t>
        </w:r>
        <w:proofErr w:type="spellStart"/>
        <w:r w:rsidR="00EA35E7" w:rsidRPr="00EA35E7">
          <w:rPr>
            <w:b/>
            <w:rPrChange w:id="1034" w:author="Rebeca de la Paz Gonzales" w:date="2017-06-26T00:59:00Z">
              <w:rPr/>
            </w:rPrChange>
          </w:rPr>
          <w:t>fichero_relaciones</w:t>
        </w:r>
      </w:ins>
      <w:proofErr w:type="spellEnd"/>
      <w:ins w:id="1035" w:author="Rebeca de la Paz Gonzales" w:date="2017-06-26T00:59:00Z">
        <w:r w:rsidR="00EA35E7">
          <w:rPr>
            <w:b/>
          </w:rPr>
          <w:t>’</w:t>
        </w:r>
      </w:ins>
      <w:ins w:id="1036" w:author="Rebeca de la Paz Gonzales" w:date="2017-06-26T00:58:00Z">
        <w:r w:rsidR="00EA35E7" w:rsidRPr="00EA35E7">
          <w:rPr>
            <w:b/>
            <w:rPrChange w:id="1037" w:author="Rebeca de la Paz Gonzales" w:date="2017-06-26T00:59:00Z">
              <w:rPr/>
            </w:rPrChange>
          </w:rPr>
          <w:t xml:space="preserve"> </w:t>
        </w:r>
      </w:ins>
      <w:ins w:id="1038" w:author="Rebeca de la Paz Gonzales" w:date="2017-06-26T00:59:00Z">
        <w:r w:rsidR="00EA35E7" w:rsidRPr="00EA35E7">
          <w:rPr>
            <w:b/>
            <w:rPrChange w:id="1039" w:author="Rebeca de la Paz Gonzales" w:date="2017-06-26T00:59:00Z">
              <w:rPr/>
            </w:rPrChange>
          </w:rPr>
          <w:t>-t</w:t>
        </w:r>
      </w:ins>
      <w:ins w:id="1040" w:author="Rebeca de la Paz Gonzales" w:date="2017-06-26T00:58:00Z">
        <w:r w:rsidR="00EA35E7" w:rsidRPr="00EA35E7">
          <w:rPr>
            <w:b/>
            <w:rPrChange w:id="1041" w:author="Rebeca de la Paz Gonzales" w:date="2017-06-26T00:59:00Z">
              <w:rPr/>
            </w:rPrChange>
          </w:rPr>
          <w:t xml:space="preserve"> ‘</w:t>
        </w:r>
        <w:proofErr w:type="spellStart"/>
        <w:r w:rsidR="00EA35E7" w:rsidRPr="00EA35E7">
          <w:rPr>
            <w:b/>
            <w:rPrChange w:id="1042" w:author="Rebeca de la Paz Gonzales" w:date="2017-06-26T00:59:00Z">
              <w:rPr/>
            </w:rPrChange>
          </w:rPr>
          <w:t>treebank_contituyentes</w:t>
        </w:r>
        <w:proofErr w:type="spellEnd"/>
        <w:r w:rsidR="00EA35E7" w:rsidRPr="00EA35E7">
          <w:rPr>
            <w:b/>
            <w:rPrChange w:id="1043" w:author="Rebeca de la Paz Gonzales" w:date="2017-06-26T00:59:00Z">
              <w:rPr/>
            </w:rPrChange>
          </w:rPr>
          <w:t>’ -</w:t>
        </w:r>
        <w:proofErr w:type="spellStart"/>
        <w:r w:rsidR="00EA35E7" w:rsidRPr="00EA35E7">
          <w:rPr>
            <w:b/>
            <w:rPrChange w:id="1044" w:author="Rebeca de la Paz Gonzales" w:date="2017-06-26T00:59:00Z">
              <w:rPr/>
            </w:rPrChange>
          </w:rPr>
          <w:t>formato_salida</w:t>
        </w:r>
      </w:ins>
      <w:proofErr w:type="spellEnd"/>
    </w:p>
    <w:p w14:paraId="12F32E22" w14:textId="77777777" w:rsidR="00EA35E7" w:rsidRDefault="00EA35E7">
      <w:pPr>
        <w:pStyle w:val="Prrafodelista"/>
        <w:ind w:left="1053"/>
        <w:rPr>
          <w:ins w:id="1045" w:author="Rebeca de la Paz Gonzales" w:date="2017-06-26T00:59:00Z"/>
          <w:b/>
        </w:rPr>
        <w:pPrChange w:id="1046" w:author="Rebeca de la Paz Gonzales" w:date="2017-06-26T00:59:00Z">
          <w:pPr>
            <w:ind w:left="142"/>
          </w:pPr>
        </w:pPrChange>
      </w:pPr>
    </w:p>
    <w:p w14:paraId="0442D507" w14:textId="58B6E6A0" w:rsidR="00EA35E7" w:rsidRDefault="009E2C18">
      <w:pPr>
        <w:pStyle w:val="Prrafodelista"/>
        <w:ind w:left="113"/>
        <w:rPr>
          <w:ins w:id="1047" w:author="Rebeca de la Paz Gonzales" w:date="2017-06-26T01:02:00Z"/>
        </w:rPr>
        <w:pPrChange w:id="1048" w:author="Rebeca de la Paz Gonzales" w:date="2017-06-26T01:00:00Z">
          <w:pPr>
            <w:ind w:left="142"/>
          </w:pPr>
        </w:pPrChange>
      </w:pPr>
      <w:ins w:id="1049" w:author="Rebeca de la Paz Gonzales" w:date="2017-06-26T01:00:00Z">
        <w:r>
          <w:t xml:space="preserve">El fichero de relaciones consiste en un archivo Excel, el </w:t>
        </w:r>
        <w:proofErr w:type="spellStart"/>
        <w:r>
          <w:t>treebank</w:t>
        </w:r>
        <w:proofErr w:type="spellEnd"/>
        <w:r>
          <w:t xml:space="preserve"> de constituyentes en documento de extensi</w:t>
        </w:r>
      </w:ins>
      <w:ins w:id="1050" w:author="Rebeca de la Paz Gonzales" w:date="2017-06-26T01:01:00Z">
        <w:r>
          <w:t xml:space="preserve">ón </w:t>
        </w:r>
        <w:proofErr w:type="spellStart"/>
        <w:r>
          <w:t>lisp</w:t>
        </w:r>
        <w:proofErr w:type="spellEnd"/>
        <w:r>
          <w:t xml:space="preserve"> y por último el formato de salida del </w:t>
        </w:r>
        <w:proofErr w:type="spellStart"/>
        <w:r>
          <w:t>treebank</w:t>
        </w:r>
        <w:proofErr w:type="spellEnd"/>
        <w:r>
          <w:t xml:space="preserve"> de dependencias, el cual puede ser Stanford (</w:t>
        </w:r>
        <w:r>
          <w:rPr>
            <w:i/>
          </w:rPr>
          <w:t xml:space="preserve">opción –s), </w:t>
        </w:r>
      </w:ins>
      <w:proofErr w:type="spellStart"/>
      <w:ins w:id="1051" w:author="Rebeca de la Paz Gonzales" w:date="2017-06-26T01:02:00Z">
        <w:r>
          <w:t>CoNLL</w:t>
        </w:r>
        <w:proofErr w:type="spellEnd"/>
        <w:r>
          <w:t xml:space="preserve"> </w:t>
        </w:r>
        <w:r w:rsidRPr="009E2C18">
          <w:rPr>
            <w:i/>
            <w:rPrChange w:id="1052" w:author="Rebeca de la Paz Gonzales" w:date="2017-06-26T01:02:00Z">
              <w:rPr/>
            </w:rPrChange>
          </w:rPr>
          <w:t>(</w:t>
        </w:r>
        <w:r>
          <w:rPr>
            <w:i/>
          </w:rPr>
          <w:t>opción –c)</w:t>
        </w:r>
        <w:r>
          <w:t xml:space="preserve"> o ambos formatos </w:t>
        </w:r>
        <w:r w:rsidRPr="009E2C18">
          <w:rPr>
            <w:i/>
            <w:rPrChange w:id="1053" w:author="Rebeca de la Paz Gonzales" w:date="2017-06-26T01:02:00Z">
              <w:rPr/>
            </w:rPrChange>
          </w:rPr>
          <w:t>(opción –b)</w:t>
        </w:r>
      </w:ins>
      <w:ins w:id="1054" w:author="Rebeca de la Paz Gonzales" w:date="2017-06-26T01:00:00Z">
        <w:r>
          <w:t>.</w:t>
        </w:r>
      </w:ins>
    </w:p>
    <w:p w14:paraId="2C23C137" w14:textId="77777777" w:rsidR="00444185" w:rsidRPr="00982898" w:rsidRDefault="00444185">
      <w:pPr>
        <w:rPr>
          <w:ins w:id="1055" w:author="Rebeca de la Paz Gonzales" w:date="2017-06-26T00:36:00Z"/>
        </w:rPr>
        <w:pPrChange w:id="1056" w:author="Rebeca de la Paz Gonzales" w:date="2017-06-26T01:03:00Z">
          <w:pPr>
            <w:ind w:left="142"/>
          </w:pPr>
        </w:pPrChange>
      </w:pPr>
    </w:p>
    <w:p w14:paraId="4A8A2C7E" w14:textId="6D595D09" w:rsidR="00C20FA9" w:rsidRDefault="008E77F6">
      <w:pPr>
        <w:ind w:left="113"/>
        <w:rPr>
          <w:ins w:id="1057" w:author="Rebeca de la Paz Gonzales" w:date="2017-06-26T01:05:00Z"/>
        </w:rPr>
        <w:pPrChange w:id="1058" w:author="Rebeca de la Paz Gonzales" w:date="2017-06-26T00:36:00Z">
          <w:pPr>
            <w:ind w:left="142"/>
          </w:pPr>
        </w:pPrChange>
      </w:pPr>
      <w:ins w:id="1059" w:author="Rebeca de la Paz Gonzales" w:date="2017-06-26T01:03:00Z">
        <w:r>
          <w:t>Debido a que el desarrollo del código ha sido incremental, las pruebas de integraci</w:t>
        </w:r>
      </w:ins>
      <w:ins w:id="1060" w:author="Rebeca de la Paz Gonzales" w:date="2017-06-26T01:04:00Z">
        <w:r>
          <w:t xml:space="preserve">ón, es decir, la comparación del </w:t>
        </w:r>
        <w:proofErr w:type="spellStart"/>
        <w:r>
          <w:t>treebank</w:t>
        </w:r>
        <w:proofErr w:type="spellEnd"/>
        <w:r>
          <w:t xml:space="preserve"> generado</w:t>
        </w:r>
      </w:ins>
      <w:ins w:id="1061" w:author="Rebeca de la Paz Gonzales" w:date="2017-06-26T01:05:00Z">
        <w:r>
          <w:t>,</w:t>
        </w:r>
      </w:ins>
      <w:ins w:id="1062" w:author="Rebeca de la Paz Gonzales" w:date="2017-06-26T01:04:00Z">
        <w:r>
          <w:t xml:space="preserve"> con la correspondencia del </w:t>
        </w:r>
        <w:proofErr w:type="spellStart"/>
        <w:r>
          <w:t>treeb</w:t>
        </w:r>
      </w:ins>
      <w:ins w:id="1063" w:author="Rebeca de la Paz Gonzales" w:date="2017-06-26T01:05:00Z">
        <w:r>
          <w:t>a</w:t>
        </w:r>
      </w:ins>
      <w:ins w:id="1064" w:author="Rebeca de la Paz Gonzales" w:date="2017-06-26T01:04:00Z">
        <w:r>
          <w:t>nk</w:t>
        </w:r>
        <w:proofErr w:type="spellEnd"/>
        <w:r>
          <w:t xml:space="preserve"> de</w:t>
        </w:r>
      </w:ins>
      <w:ins w:id="1065" w:author="Rebeca de la Paz Gonzales" w:date="2017-06-26T01:05:00Z">
        <w:r>
          <w:t xml:space="preserve"> </w:t>
        </w:r>
        <w:r>
          <w:lastRenderedPageBreak/>
          <w:t>constituyentes en dependencias creado por el departamento de lingüística de la Universidad Autónoma de Madrid.</w:t>
        </w:r>
      </w:ins>
    </w:p>
    <w:p w14:paraId="06FCC9C3" w14:textId="77777777" w:rsidR="008E77F6" w:rsidRDefault="008E77F6">
      <w:pPr>
        <w:ind w:left="113"/>
        <w:rPr>
          <w:ins w:id="1066" w:author="Rebeca de la Paz Gonzales" w:date="2017-06-26T01:08:00Z"/>
        </w:rPr>
        <w:pPrChange w:id="1067" w:author="Rebeca de la Paz Gonzales" w:date="2017-06-26T00:36:00Z">
          <w:pPr>
            <w:ind w:left="142"/>
          </w:pPr>
        </w:pPrChange>
      </w:pPr>
    </w:p>
    <w:p w14:paraId="230A67F4" w14:textId="42870D1F" w:rsidR="009E0C00" w:rsidRDefault="009E0C00">
      <w:pPr>
        <w:ind w:left="113"/>
        <w:rPr>
          <w:ins w:id="1068" w:author="Rebeca de la Paz Gonzales" w:date="2017-06-26T01:16:00Z"/>
          <w:i/>
        </w:rPr>
        <w:pPrChange w:id="1069" w:author="Rebeca de la Paz Gonzales" w:date="2017-06-26T00:36:00Z">
          <w:pPr>
            <w:ind w:left="142"/>
          </w:pPr>
        </w:pPrChange>
      </w:pPr>
      <w:ins w:id="1070" w:author="Rebeca de la Paz Gonzales" w:date="2017-06-26T01:08:00Z">
        <w:r>
          <w:t>La clase que contiene todos los m</w:t>
        </w:r>
      </w:ins>
      <w:ins w:id="1071" w:author="Rebeca de la Paz Gonzales" w:date="2017-06-26T01:09:00Z">
        <w:r>
          <w:t xml:space="preserve">étodos encargados de las correspondientes transformaciones es </w:t>
        </w:r>
        <w:proofErr w:type="spellStart"/>
        <w:r>
          <w:rPr>
            <w:i/>
          </w:rPr>
          <w:t>ConstToDepend</w:t>
        </w:r>
      </w:ins>
      <w:proofErr w:type="spellEnd"/>
      <w:ins w:id="1072" w:author="Rebeca de la Paz Gonzales" w:date="2017-06-26T01:10:00Z">
        <w:r w:rsidR="002020F0">
          <w:t>, los m</w:t>
        </w:r>
      </w:ins>
      <w:ins w:id="1073" w:author="Rebeca de la Paz Gonzales" w:date="2017-06-26T01:14:00Z">
        <w:r w:rsidR="002020F0">
          <w:t xml:space="preserve">étodos encargados de recorrer el árbol de constituyentes, de crear las relaciones de los elementos, de completar estas </w:t>
        </w:r>
      </w:ins>
      <w:ins w:id="1074" w:author="Rebeca de la Paz Gonzales" w:date="2017-06-26T01:15:00Z">
        <w:r w:rsidR="002020F0">
          <w:t>relaciones</w:t>
        </w:r>
      </w:ins>
      <w:ins w:id="1075" w:author="Rebeca de la Paz Gonzales" w:date="2017-06-26T01:14:00Z">
        <w:r w:rsidR="002020F0">
          <w:t xml:space="preserve"> </w:t>
        </w:r>
      </w:ins>
      <w:ins w:id="1076" w:author="Rebeca de la Paz Gonzales" w:date="2017-06-26T01:15:00Z">
        <w:r w:rsidR="002020F0">
          <w:t xml:space="preserve">asignándoles su nodo </w:t>
        </w:r>
        <w:r w:rsidR="002020F0" w:rsidRPr="002020F0">
          <w:rPr>
            <w:i/>
            <w:rPrChange w:id="1077" w:author="Rebeca de la Paz Gonzales" w:date="2017-06-26T01:15:00Z">
              <w:rPr/>
            </w:rPrChange>
          </w:rPr>
          <w:t>“</w:t>
        </w:r>
        <w:proofErr w:type="spellStart"/>
        <w:r w:rsidR="002020F0" w:rsidRPr="002020F0">
          <w:rPr>
            <w:i/>
            <w:rPrChange w:id="1078" w:author="Rebeca de la Paz Gonzales" w:date="2017-06-26T01:15:00Z">
              <w:rPr/>
            </w:rPrChange>
          </w:rPr>
          <w:t>root</w:t>
        </w:r>
        <w:proofErr w:type="spellEnd"/>
        <w:r w:rsidR="002020F0" w:rsidRPr="002020F0">
          <w:rPr>
            <w:i/>
            <w:rPrChange w:id="1079" w:author="Rebeca de la Paz Gonzales" w:date="2017-06-26T01:15:00Z">
              <w:rPr/>
            </w:rPrChange>
          </w:rPr>
          <w:t>”</w:t>
        </w:r>
        <w:r w:rsidR="002020F0">
          <w:t xml:space="preserve"> y asignar las etiquetas correspondientes a las </w:t>
        </w:r>
      </w:ins>
      <w:ins w:id="1080" w:author="Rebeca de la Paz Gonzales" w:date="2017-06-26T01:16:00Z">
        <w:r w:rsidR="002020F0">
          <w:t>relaciones</w:t>
        </w:r>
      </w:ins>
      <w:ins w:id="1081" w:author="Rebeca de la Paz Gonzales" w:date="2017-06-26T01:15:00Z">
        <w:r w:rsidR="002020F0">
          <w:t xml:space="preserve"> en</w:t>
        </w:r>
      </w:ins>
      <w:ins w:id="1082" w:author="Rebeca de la Paz Gonzales" w:date="2017-06-26T01:16:00Z">
        <w:r w:rsidR="002020F0">
          <w:t xml:space="preserve"> un contexto determinado haciendo uso de la clase </w:t>
        </w:r>
        <w:proofErr w:type="spellStart"/>
        <w:r w:rsidR="002020F0">
          <w:rPr>
            <w:i/>
          </w:rPr>
          <w:t>FieldRelation</w:t>
        </w:r>
        <w:proofErr w:type="spellEnd"/>
        <w:r w:rsidR="002020F0">
          <w:rPr>
            <w:i/>
          </w:rPr>
          <w:t>.</w:t>
        </w:r>
      </w:ins>
    </w:p>
    <w:p w14:paraId="04EE3C2C" w14:textId="77777777" w:rsidR="002020F0" w:rsidRDefault="002020F0">
      <w:pPr>
        <w:ind w:left="113"/>
        <w:rPr>
          <w:ins w:id="1083" w:author="Rebeca de la Paz Gonzales" w:date="2017-06-26T01:17:00Z"/>
          <w:i/>
        </w:rPr>
        <w:pPrChange w:id="1084" w:author="Rebeca de la Paz Gonzales" w:date="2017-06-26T00:36:00Z">
          <w:pPr>
            <w:ind w:left="142"/>
          </w:pPr>
        </w:pPrChange>
      </w:pPr>
    </w:p>
    <w:p w14:paraId="759DD773" w14:textId="2461B362" w:rsidR="00AD420C" w:rsidRDefault="002020F0">
      <w:pPr>
        <w:ind w:left="113"/>
        <w:rPr>
          <w:ins w:id="1085" w:author="Rebeca de la Paz Gonzales" w:date="2017-06-26T01:27:00Z"/>
        </w:rPr>
        <w:pPrChange w:id="1086" w:author="Rebeca de la Paz Gonzales" w:date="2017-06-26T00:36:00Z">
          <w:pPr>
            <w:ind w:left="142"/>
          </w:pPr>
        </w:pPrChange>
      </w:pPr>
      <w:ins w:id="1087" w:author="Rebeca de la Paz Gonzales" w:date="2017-06-26T01:17:00Z">
        <w:r>
          <w:t>El desarrollo empezó con oraciones sencillas que no contenían verbos copulativos, oraciones subordinadas u otros elementos m</w:t>
        </w:r>
      </w:ins>
      <w:ins w:id="1088" w:author="Rebeca de la Paz Gonzales" w:date="2017-06-26T01:18:00Z">
        <w:r>
          <w:t>ás complejos comentados en apartados anteriores, despu</w:t>
        </w:r>
      </w:ins>
      <w:ins w:id="1089" w:author="Rebeca de la Paz Gonzales" w:date="2017-06-26T01:19:00Z">
        <w:r>
          <w:t>és se fueron añadiendo oraciones con mayor complejidad, haciendo que los m</w:t>
        </w:r>
      </w:ins>
      <w:ins w:id="1090" w:author="Rebeca de la Paz Gonzales" w:date="2017-06-26T01:20:00Z">
        <w:r>
          <w:t>étodos tuvieran que poder tratar todos los casos que se iban incluyendo.</w:t>
        </w:r>
      </w:ins>
      <w:r w:rsidR="00D858FC">
        <w:t xml:space="preserve"> </w:t>
      </w:r>
      <w:ins w:id="1091" w:author="Rebeca de la Paz Gonzales" w:date="2017-06-26T01:22:00Z">
        <w:r>
          <w:t xml:space="preserve">Según se trataban los distintos tipos de oraciones </w:t>
        </w:r>
      </w:ins>
      <w:ins w:id="1092" w:author="Rebeca de la Paz Gonzales" w:date="2017-06-26T01:25:00Z">
        <w:r w:rsidR="00AD420C">
          <w:t>iban apareciendo particularidades de algunos constituyentes que era necesario trata</w:t>
        </w:r>
      </w:ins>
      <w:ins w:id="1093" w:author="Rebeca de la Paz Gonzales" w:date="2017-06-26T01:26:00Z">
        <w:r w:rsidR="00AD420C">
          <w:t>r</w:t>
        </w:r>
      </w:ins>
      <w:ins w:id="1094" w:author="Rebeca de la Paz Gonzales" w:date="2017-06-26T01:25:00Z">
        <w:r w:rsidR="00AD420C">
          <w:t xml:space="preserve">, </w:t>
        </w:r>
      </w:ins>
      <w:ins w:id="1095" w:author="Rebeca de la Paz Gonzales" w:date="2017-06-26T01:26:00Z">
        <w:r w:rsidR="00AD420C">
          <w:t>haciendo que se ampliase</w:t>
        </w:r>
      </w:ins>
      <w:ins w:id="1096" w:author="Rebeca de la Paz Gonzales" w:date="2017-06-26T01:22:00Z">
        <w:r w:rsidR="00762A39">
          <w:t xml:space="preserve"> el c</w:t>
        </w:r>
      </w:ins>
      <w:ins w:id="1097" w:author="Rebeca de la Paz Gonzales" w:date="2017-06-26T01:23:00Z">
        <w:r w:rsidR="00762A39">
          <w:t>ódigo</w:t>
        </w:r>
      </w:ins>
      <w:ins w:id="1098" w:author="Rebeca de la Paz Gonzales" w:date="2017-06-26T01:26:00Z">
        <w:r w:rsidR="00AD420C">
          <w:t>.</w:t>
        </w:r>
      </w:ins>
    </w:p>
    <w:p w14:paraId="381AB514" w14:textId="77777777" w:rsidR="00AD420C" w:rsidRDefault="00AD420C">
      <w:pPr>
        <w:ind w:left="113"/>
        <w:rPr>
          <w:ins w:id="1099" w:author="Rebeca de la Paz Gonzales" w:date="2017-06-26T01:27:00Z"/>
        </w:rPr>
        <w:pPrChange w:id="1100" w:author="Rebeca de la Paz Gonzales" w:date="2017-06-26T00:36:00Z">
          <w:pPr>
            <w:ind w:left="142"/>
          </w:pPr>
        </w:pPrChange>
      </w:pPr>
    </w:p>
    <w:p w14:paraId="48B3DAA7" w14:textId="460F763A" w:rsidR="00D04CD7" w:rsidRDefault="00AD420C">
      <w:pPr>
        <w:ind w:left="113"/>
        <w:rPr>
          <w:ins w:id="1101" w:author="Rebeca de la Paz Gonzales" w:date="2017-06-26T01:33:00Z"/>
        </w:rPr>
        <w:pPrChange w:id="1102" w:author="Rebeca de la Paz Gonzales" w:date="2017-06-26T00:36:00Z">
          <w:pPr>
            <w:ind w:left="142"/>
          </w:pPr>
        </w:pPrChange>
      </w:pPr>
      <w:ins w:id="1103" w:author="Rebeca de la Paz Gonzales" w:date="2017-06-26T01:27:00Z">
        <w:r>
          <w:t xml:space="preserve">Por cada uno de los cambios implementados era necesario realizar la ejecución del </w:t>
        </w:r>
      </w:ins>
      <w:ins w:id="1104" w:author="Rebeca de la Paz Gonzales" w:date="2017-06-26T01:24:00Z">
        <w:r>
          <w:t>c</w:t>
        </w:r>
      </w:ins>
      <w:ins w:id="1105" w:author="Rebeca de la Paz Gonzales" w:date="2017-06-26T01:27:00Z">
        <w:r>
          <w:t>ódigo, generando por cada una de ellas una nueva versi</w:t>
        </w:r>
      </w:ins>
      <w:ins w:id="1106" w:author="Rebeca de la Paz Gonzales" w:date="2017-06-26T01:28:00Z">
        <w:r>
          <w:t xml:space="preserve">ón del </w:t>
        </w:r>
        <w:proofErr w:type="spellStart"/>
        <w:r>
          <w:t>treebank</w:t>
        </w:r>
        <w:proofErr w:type="spellEnd"/>
        <w:r>
          <w:t xml:space="preserve"> de dependencias, el cual era necesario comparar con el proporcionado por el departamento de lingüística.</w:t>
        </w:r>
        <w:r w:rsidR="00330987">
          <w:t xml:space="preserve"> En estas comparaciones se </w:t>
        </w:r>
      </w:ins>
      <w:ins w:id="1107" w:author="Rebeca de la Paz Gonzales" w:date="2017-06-26T01:29:00Z">
        <w:r w:rsidR="00330987">
          <w:t>encontraban</w:t>
        </w:r>
      </w:ins>
      <w:ins w:id="1108" w:author="Rebeca de la Paz Gonzales" w:date="2017-06-26T01:28:00Z">
        <w:r w:rsidR="00330987">
          <w:t xml:space="preserve"> fal</w:t>
        </w:r>
      </w:ins>
      <w:ins w:id="1109" w:author="Rebeca de la Paz Gonzales" w:date="2017-06-26T01:29:00Z">
        <w:r w:rsidR="00330987">
          <w:t>los en el tratamiento de algunos constituyentes que podían llegar tener algunos casos especiales</w:t>
        </w:r>
      </w:ins>
      <w:ins w:id="1110" w:author="Rebeca de la Paz Gonzales" w:date="2017-06-26T01:30:00Z">
        <w:r w:rsidR="00330987">
          <w:t>, algunos de los cuales no pudieron llegar a solventarse como se explica en el apartado</w:t>
        </w:r>
        <w:r w:rsidR="00330987" w:rsidRPr="00330987">
          <w:rPr>
            <w:b/>
            <w:i/>
            <w:rPrChange w:id="1111" w:author="Rebeca de la Paz Gonzales" w:date="2017-06-26T01:31:00Z">
              <w:rPr/>
            </w:rPrChange>
          </w:rPr>
          <w:t xml:space="preserve"> </w:t>
        </w:r>
      </w:ins>
      <w:ins w:id="1112" w:author="Rebeca de la Paz Gonzales" w:date="2017-06-26T01:31:00Z">
        <w:r w:rsidR="00330987" w:rsidRPr="00330987">
          <w:rPr>
            <w:b/>
            <w:i/>
            <w:rPrChange w:id="1113" w:author="Rebeca de la Paz Gonzales" w:date="2017-06-26T01:31:00Z">
              <w:rPr/>
            </w:rPrChange>
          </w:rPr>
          <w:fldChar w:fldCharType="begin"/>
        </w:r>
        <w:r w:rsidR="00330987" w:rsidRPr="00330987">
          <w:rPr>
            <w:b/>
            <w:i/>
            <w:rPrChange w:id="1114" w:author="Rebeca de la Paz Gonzales" w:date="2017-06-26T01:31:00Z">
              <w:rPr/>
            </w:rPrChange>
          </w:rPr>
          <w:instrText xml:space="preserve"> REF _Ref486203999 \h </w:instrText>
        </w:r>
      </w:ins>
      <w:r w:rsidR="00330987" w:rsidRPr="00330987">
        <w:rPr>
          <w:b/>
          <w:i/>
          <w:rPrChange w:id="1115" w:author="Rebeca de la Paz Gonzales" w:date="2017-06-26T01:31:00Z">
            <w:rPr/>
          </w:rPrChange>
        </w:rPr>
        <w:instrText xml:space="preserve"> \* MERGEFORMAT </w:instrText>
      </w:r>
      <w:r w:rsidR="00330987" w:rsidRPr="00330987">
        <w:rPr>
          <w:b/>
          <w:i/>
          <w:rPrChange w:id="1116" w:author="Rebeca de la Paz Gonzales" w:date="2017-06-26T01:31:00Z">
            <w:rPr>
              <w:b/>
              <w:i/>
            </w:rPr>
          </w:rPrChange>
        </w:rPr>
      </w:r>
      <w:r w:rsidR="00330987" w:rsidRPr="00330987">
        <w:rPr>
          <w:b/>
          <w:i/>
          <w:rPrChange w:id="1117" w:author="Rebeca de la Paz Gonzales" w:date="2017-06-26T01:31:00Z">
            <w:rPr/>
          </w:rPrChange>
        </w:rPr>
        <w:fldChar w:fldCharType="separate"/>
      </w:r>
      <w:ins w:id="1118" w:author="Rebeca de la Paz Gonzales" w:date="2017-06-26T01:31:00Z">
        <w:r w:rsidR="00330987" w:rsidRPr="00330987">
          <w:rPr>
            <w:b/>
            <w:i/>
            <w:rPrChange w:id="1119" w:author="Rebeca de la Paz Gonzales" w:date="2017-06-26T01:31:00Z">
              <w:rPr/>
            </w:rPrChange>
          </w:rPr>
          <w:t>Limitaciones</w:t>
        </w:r>
        <w:r w:rsidR="00330987" w:rsidRPr="00330987">
          <w:rPr>
            <w:b/>
            <w:i/>
            <w:rPrChange w:id="1120" w:author="Rebeca de la Paz Gonzales" w:date="2017-06-26T01:31:00Z">
              <w:rPr/>
            </w:rPrChange>
          </w:rPr>
          <w:fldChar w:fldCharType="end"/>
        </w:r>
        <w:r w:rsidR="00330987">
          <w:rPr>
            <w:b/>
            <w:i/>
          </w:rPr>
          <w:t xml:space="preserve">. </w:t>
        </w:r>
      </w:ins>
      <w:ins w:id="1121" w:author="Rebeca de la Paz Gonzales" w:date="2017-06-26T01:32:00Z">
        <w:r w:rsidR="00330987">
          <w:t>Aunque también se pud</w:t>
        </w:r>
      </w:ins>
      <w:ins w:id="1122" w:author="Rebeca de la Paz Gonzales" w:date="2017-06-26T01:33:00Z">
        <w:r w:rsidR="00330987">
          <w:t>i</w:t>
        </w:r>
      </w:ins>
      <w:ins w:id="1123" w:author="Rebeca de la Paz Gonzales" w:date="2017-06-26T01:32:00Z">
        <w:r w:rsidR="00330987">
          <w:t xml:space="preserve">eron detectar errores en algunos árboles de </w:t>
        </w:r>
      </w:ins>
      <w:ins w:id="1124" w:author="Rebeca de la Paz Gonzales" w:date="2017-06-26T01:33:00Z">
        <w:r w:rsidR="00330987">
          <w:t>constituyentes</w:t>
        </w:r>
      </w:ins>
      <w:ins w:id="1125" w:author="Rebeca de la Paz Gonzales" w:date="2017-06-26T01:32:00Z">
        <w:r w:rsidR="00330987">
          <w:t>, errores que se comunicaron</w:t>
        </w:r>
      </w:ins>
      <w:ins w:id="1126" w:author="Rebeca de la Paz Gonzales" w:date="2017-06-26T01:33:00Z">
        <w:r w:rsidR="00330987">
          <w:t xml:space="preserve"> </w:t>
        </w:r>
      </w:ins>
      <w:ins w:id="1127" w:author="Rebeca de la Paz Gonzales" w:date="2017-06-26T01:32:00Z">
        <w:r w:rsidR="00330987">
          <w:t xml:space="preserve">a los </w:t>
        </w:r>
      </w:ins>
      <w:ins w:id="1128" w:author="Rebeca de la Paz Gonzales" w:date="2017-06-26T01:33:00Z">
        <w:r w:rsidR="00330987">
          <w:t>lingüistas.</w:t>
        </w:r>
      </w:ins>
    </w:p>
    <w:p w14:paraId="04A25F0A" w14:textId="77777777" w:rsidR="00330987" w:rsidRDefault="00330987">
      <w:pPr>
        <w:ind w:left="113"/>
        <w:rPr>
          <w:ins w:id="1129" w:author="Rebeca de la Paz Gonzales" w:date="2017-06-26T01:33:00Z"/>
        </w:rPr>
        <w:pPrChange w:id="1130" w:author="Rebeca de la Paz Gonzales" w:date="2017-06-26T00:36:00Z">
          <w:pPr>
            <w:ind w:left="142"/>
          </w:pPr>
        </w:pPrChange>
      </w:pPr>
    </w:p>
    <w:p w14:paraId="6424AE2A" w14:textId="243CB243" w:rsidR="00330987" w:rsidRDefault="00330987">
      <w:pPr>
        <w:ind w:left="113"/>
        <w:rPr>
          <w:ins w:id="1131" w:author="Rebeca de la Paz Gonzales" w:date="2017-06-26T01:37:00Z"/>
        </w:rPr>
        <w:pPrChange w:id="1132" w:author="Rebeca de la Paz Gonzales" w:date="2017-06-26T00:36:00Z">
          <w:pPr>
            <w:ind w:left="142"/>
          </w:pPr>
        </w:pPrChange>
      </w:pPr>
      <w:ins w:id="1133" w:author="Rebeca de la Paz Gonzales" w:date="2017-06-26T01:34:00Z">
        <w:r>
          <w:t>C</w:t>
        </w:r>
      </w:ins>
      <w:ins w:id="1134" w:author="Rebeca de la Paz Gonzales" w:date="2017-06-26T01:33:00Z">
        <w:r>
          <w:t xml:space="preserve">ada una de las modificaciones que se realizaban en </w:t>
        </w:r>
      </w:ins>
      <w:ins w:id="1135" w:author="Rebeca de la Paz Gonzales" w:date="2017-06-26T01:34:00Z">
        <w:r>
          <w:t xml:space="preserve">los métodos que lo requería, ya fuese para </w:t>
        </w:r>
      </w:ins>
      <w:ins w:id="1136" w:author="Rebeca de la Paz Gonzales" w:date="2017-06-26T01:35:00Z">
        <w:r>
          <w:t>a</w:t>
        </w:r>
      </w:ins>
      <w:ins w:id="1137" w:author="Rebeca de la Paz Gonzales" w:date="2017-06-26T01:34:00Z">
        <w:r>
          <w:t>ñadir funcionalida</w:t>
        </w:r>
      </w:ins>
      <w:ins w:id="1138" w:author="Rebeca de la Paz Gonzales" w:date="2017-06-26T01:35:00Z">
        <w:r>
          <w:t>d</w:t>
        </w:r>
      </w:ins>
      <w:ins w:id="1139" w:author="Rebeca de la Paz Gonzales" w:date="2017-06-26T01:34:00Z">
        <w:r>
          <w:t xml:space="preserve"> </w:t>
        </w:r>
      </w:ins>
      <w:ins w:id="1140" w:author="Rebeca de la Paz Gonzales" w:date="2017-06-26T01:37:00Z">
        <w:r w:rsidR="00D413CD">
          <w:t>o solventar</w:t>
        </w:r>
      </w:ins>
      <w:ins w:id="1141" w:author="Rebeca de la Paz Gonzales" w:date="2017-06-26T01:34:00Z">
        <w:r>
          <w:t xml:space="preserve"> fallos, implicaba volver a revisar todas las oraciones, pues </w:t>
        </w:r>
      </w:ins>
      <w:ins w:id="1142" w:author="Rebeca de la Paz Gonzales" w:date="2017-06-26T01:35:00Z">
        <w:r w:rsidR="00D413CD">
          <w:t>el nuevo código implementado en algunas ocasiones modificaba lo realizado anteriormente, dando lugar a errores que antes no aparec</w:t>
        </w:r>
      </w:ins>
      <w:ins w:id="1143" w:author="Rebeca de la Paz Gonzales" w:date="2017-06-26T01:36:00Z">
        <w:r w:rsidR="00D413CD">
          <w:t xml:space="preserve">ían, por lo que ha sido necesaria una revisión constante </w:t>
        </w:r>
      </w:ins>
      <w:ins w:id="1144" w:author="Rebeca de la Paz Gonzales" w:date="2017-06-26T01:38:00Z">
        <w:r w:rsidR="00D413CD">
          <w:t xml:space="preserve">y exhaustiva </w:t>
        </w:r>
      </w:ins>
      <w:ins w:id="1145" w:author="Rebeca de la Paz Gonzales" w:date="2017-06-26T01:36:00Z">
        <w:r w:rsidR="00D413CD">
          <w:t xml:space="preserve">de los resultados, con cada una de las </w:t>
        </w:r>
      </w:ins>
      <w:ins w:id="1146" w:author="Rebeca de la Paz Gonzales" w:date="2017-06-26T01:38:00Z">
        <w:r w:rsidR="00D413CD">
          <w:t xml:space="preserve">novedades o </w:t>
        </w:r>
      </w:ins>
      <w:ins w:id="1147" w:author="Rebeca de la Paz Gonzales" w:date="2017-06-26T01:39:00Z">
        <w:r w:rsidR="00807AAE">
          <w:t xml:space="preserve">correcciones </w:t>
        </w:r>
      </w:ins>
      <w:ins w:id="1148" w:author="Rebeca de la Paz Gonzales" w:date="2017-06-26T01:38:00Z">
        <w:r w:rsidR="00D413CD">
          <w:t>introducidas</w:t>
        </w:r>
      </w:ins>
      <w:ins w:id="1149" w:author="Rebeca de la Paz Gonzales" w:date="2017-06-26T01:36:00Z">
        <w:r w:rsidR="00D413CD">
          <w:t>.</w:t>
        </w:r>
      </w:ins>
    </w:p>
    <w:p w14:paraId="65690ACD" w14:textId="77777777" w:rsidR="00D413CD" w:rsidRDefault="00D413CD">
      <w:pPr>
        <w:ind w:left="113"/>
        <w:rPr>
          <w:ins w:id="1150" w:author="Rebeca de la Paz Gonzales" w:date="2017-06-26T01:37:00Z"/>
        </w:rPr>
        <w:pPrChange w:id="1151" w:author="Rebeca de la Paz Gonzales" w:date="2017-06-26T00:36:00Z">
          <w:pPr>
            <w:ind w:left="142"/>
          </w:pPr>
        </w:pPrChange>
      </w:pPr>
    </w:p>
    <w:p w14:paraId="30C0CEFC" w14:textId="4743A77C" w:rsidR="00A468EB" w:rsidRDefault="00807AAE">
      <w:pPr>
        <w:ind w:left="113"/>
      </w:pPr>
      <w:ins w:id="1152" w:author="Rebeca de la Paz Gonzales" w:date="2017-06-26T01:39:00Z">
        <w:r>
          <w:t xml:space="preserve">Para realizar las comprobaciones </w:t>
        </w:r>
      </w:ins>
      <w:ins w:id="1153" w:author="Rebeca de la Paz Gonzales" w:date="2017-06-26T01:41:00Z">
        <w:r>
          <w:t>sobre el</w:t>
        </w:r>
      </w:ins>
      <w:ins w:id="1154" w:author="Rebeca de la Paz Gonzales" w:date="2017-06-26T01:39:00Z">
        <w:r>
          <w:t xml:space="preserve"> </w:t>
        </w:r>
        <w:proofErr w:type="spellStart"/>
        <w:r>
          <w:t>treebank</w:t>
        </w:r>
        <w:proofErr w:type="spellEnd"/>
        <w:r>
          <w:t xml:space="preserve"> de dependencias </w:t>
        </w:r>
      </w:ins>
      <w:ins w:id="1155" w:author="Rebeca de la Paz Gonzales" w:date="2017-06-26T01:40:00Z">
        <w:r>
          <w:t>generado</w:t>
        </w:r>
        <w:r w:rsidR="00374FB1">
          <w:t xml:space="preserve"> </w:t>
        </w:r>
      </w:ins>
      <w:ins w:id="1156" w:author="Rebeca de la Paz Gonzales" w:date="2017-06-26T01:41:00Z">
        <w:r>
          <w:t>en cada una de las ejecuciones</w:t>
        </w:r>
      </w:ins>
      <w:ins w:id="1157" w:author="Rebeca de la Paz Gonzales" w:date="2017-06-26T01:43:00Z">
        <w:r w:rsidR="00374FB1">
          <w:t>,</w:t>
        </w:r>
      </w:ins>
      <w:ins w:id="1158" w:author="Rebeca de la Paz Gonzales" w:date="2017-06-26T01:41:00Z">
        <w:r>
          <w:t xml:space="preserve"> se escribía un fichero en formato </w:t>
        </w:r>
        <w:proofErr w:type="spellStart"/>
        <w:r>
          <w:t>CoNLL</w:t>
        </w:r>
        <w:proofErr w:type="spellEnd"/>
        <w:r>
          <w:t xml:space="preserve">, </w:t>
        </w:r>
      </w:ins>
      <w:ins w:id="1159" w:author="Rebeca de la Paz Gonzales" w:date="2017-06-26T01:44:00Z">
        <w:r w:rsidR="00374FB1">
          <w:t xml:space="preserve">ya que </w:t>
        </w:r>
      </w:ins>
      <w:ins w:id="1160" w:author="Rebeca de la Paz Gonzales" w:date="2017-06-26T01:45:00Z">
        <w:r w:rsidR="00374FB1">
          <w:t>las oraciones en el modelo de dependencias proporcionadas por los lingüistas se encontraban en este formato. Posteriormente se añadió el formato Stanford, que deb</w:t>
        </w:r>
      </w:ins>
      <w:ins w:id="1161" w:author="Rebeca de la Paz Gonzales" w:date="2017-06-26T01:46:00Z">
        <w:r w:rsidR="00374FB1">
          <w:t xml:space="preserve">ía contener la misma información que el generado en formato </w:t>
        </w:r>
        <w:proofErr w:type="spellStart"/>
        <w:r w:rsidR="00374FB1">
          <w:t>CoNLL</w:t>
        </w:r>
        <w:proofErr w:type="spellEnd"/>
        <w:r w:rsidR="00374FB1">
          <w:t>, pero con una representaci</w:t>
        </w:r>
      </w:ins>
      <w:ins w:id="1162" w:author="Rebeca de la Paz Gonzales" w:date="2017-06-26T01:47:00Z">
        <w:r w:rsidR="00374FB1">
          <w:t>ón en forma de pares de elementos con una etiqueta asociada.</w:t>
        </w:r>
      </w:ins>
    </w:p>
    <w:p w14:paraId="097D0CC7" w14:textId="77777777" w:rsidR="00A468EB" w:rsidRDefault="00A468EB">
      <w:pPr>
        <w:jc w:val="left"/>
      </w:pPr>
      <w:r>
        <w:br w:type="page"/>
      </w:r>
    </w:p>
    <w:p w14:paraId="628D0F87" w14:textId="763004F9" w:rsidR="00101372" w:rsidDel="00C20FA9" w:rsidRDefault="00101372">
      <w:pPr>
        <w:ind w:left="113"/>
        <w:rPr>
          <w:del w:id="1163" w:author="Rebeca de la Paz Gonzales" w:date="2017-06-26T00:36:00Z"/>
        </w:rPr>
        <w:pPrChange w:id="1164" w:author="Rebeca de la Paz Gonzales" w:date="2017-06-25T22:43:00Z">
          <w:pPr>
            <w:ind w:left="142"/>
          </w:pPr>
        </w:pPrChange>
      </w:pPr>
      <w:bookmarkStart w:id="1165" w:name="_Toc486205797"/>
      <w:bookmarkStart w:id="1166" w:name="_Toc486217365"/>
      <w:bookmarkStart w:id="1167" w:name="_Toc486217790"/>
      <w:bookmarkEnd w:id="1165"/>
      <w:bookmarkEnd w:id="1166"/>
      <w:bookmarkEnd w:id="1167"/>
    </w:p>
    <w:p w14:paraId="5899942B" w14:textId="26955FB7" w:rsidR="00101372" w:rsidRDefault="00101372" w:rsidP="006D3C16">
      <w:pPr>
        <w:pStyle w:val="Ttulo1"/>
      </w:pPr>
      <w:del w:id="1168" w:author="Rebeca de la Paz Gonzales" w:date="2017-06-25T17:06:00Z">
        <w:r w:rsidDel="00DF0FB8">
          <w:delText>Pruebas y resultados</w:delText>
        </w:r>
      </w:del>
      <w:bookmarkStart w:id="1169" w:name="_Toc486217791"/>
      <w:ins w:id="1170" w:author="Rebeca de la Paz Gonzales" w:date="2017-06-25T17:06:00Z">
        <w:r w:rsidR="00DF0FB8">
          <w:t>Calidad de software</w:t>
        </w:r>
      </w:ins>
      <w:bookmarkEnd w:id="1169"/>
    </w:p>
    <w:p w14:paraId="2D2B7109" w14:textId="77777777" w:rsidR="003D299F" w:rsidRDefault="003D299F">
      <w:pPr>
        <w:ind w:left="113"/>
        <w:rPr>
          <w:ins w:id="1171" w:author="Rebeca de la Paz Gonzales" w:date="2017-06-25T17:09:00Z"/>
        </w:rPr>
        <w:pPrChange w:id="1172" w:author="Rebeca de la Paz Gonzales" w:date="2017-06-25T17:09:00Z">
          <w:pPr>
            <w:pStyle w:val="PrrafoArial8Car1CarCar"/>
            <w:numPr>
              <w:numId w:val="0"/>
            </w:numPr>
            <w:tabs>
              <w:tab w:val="clear" w:pos="1425"/>
            </w:tabs>
            <w:ind w:left="0" w:firstLine="0"/>
          </w:pPr>
        </w:pPrChange>
      </w:pPr>
    </w:p>
    <w:p w14:paraId="649E5620" w14:textId="6608328A" w:rsidR="00551F2F" w:rsidRDefault="00551F2F">
      <w:pPr>
        <w:ind w:left="113"/>
        <w:rPr>
          <w:ins w:id="1173" w:author="Rebeca de la Paz Gonzales" w:date="2017-06-25T17:11:00Z"/>
        </w:rPr>
        <w:pPrChange w:id="1174" w:author="Rebeca de la Paz Gonzales" w:date="2017-06-25T17:09:00Z">
          <w:pPr>
            <w:pStyle w:val="PrrafoArial8Car1CarCar"/>
            <w:numPr>
              <w:numId w:val="0"/>
            </w:numPr>
            <w:tabs>
              <w:tab w:val="clear" w:pos="1425"/>
            </w:tabs>
            <w:ind w:left="0" w:firstLine="0"/>
          </w:pPr>
        </w:pPrChange>
      </w:pPr>
      <w:ins w:id="1175" w:author="Rebeca de la Paz Gonzales" w:date="2017-06-25T17:09:00Z">
        <w:r>
          <w:t xml:space="preserve">Para comprobar la calidad del software realizado se ha hecho uso de dos </w:t>
        </w:r>
      </w:ins>
      <w:ins w:id="1176" w:author="Rebeca de la Paz Gonzales" w:date="2017-06-25T17:10:00Z">
        <w:r>
          <w:t>herramientas</w:t>
        </w:r>
      </w:ins>
      <w:ins w:id="1177" w:author="Rebeca de la Paz Gonzales" w:date="2017-06-25T17:09:00Z">
        <w:r>
          <w:t xml:space="preserve"> </w:t>
        </w:r>
      </w:ins>
      <w:ins w:id="1178" w:author="Rebeca de la Paz Gonzales" w:date="2017-06-25T17:10:00Z">
        <w:r>
          <w:t>una de las cuales permitía su integración en el entorno de desarrollo utilizado</w:t>
        </w:r>
      </w:ins>
      <w:ins w:id="1179" w:author="Rebeca de la Paz Gonzales" w:date="2017-06-25T17:11:00Z">
        <w:r>
          <w:t>, mientras que la otra tiene la opción se usar una versión online.</w:t>
        </w:r>
      </w:ins>
    </w:p>
    <w:p w14:paraId="6387B26B" w14:textId="77777777" w:rsidR="00551F2F" w:rsidRDefault="00551F2F">
      <w:pPr>
        <w:ind w:left="113"/>
        <w:rPr>
          <w:ins w:id="1180" w:author="Rebeca de la Paz Gonzales" w:date="2017-06-25T17:11:00Z"/>
        </w:rPr>
        <w:pPrChange w:id="1181" w:author="Rebeca de la Paz Gonzales" w:date="2017-06-25T17:09:00Z">
          <w:pPr>
            <w:pStyle w:val="PrrafoArial8Car1CarCar"/>
            <w:numPr>
              <w:numId w:val="0"/>
            </w:numPr>
            <w:tabs>
              <w:tab w:val="clear" w:pos="1425"/>
            </w:tabs>
            <w:ind w:left="0" w:firstLine="0"/>
          </w:pPr>
        </w:pPrChange>
      </w:pPr>
    </w:p>
    <w:p w14:paraId="67D4AE5A" w14:textId="5182528E" w:rsidR="00551F2F" w:rsidRDefault="00551F2F">
      <w:pPr>
        <w:ind w:left="113"/>
        <w:rPr>
          <w:ins w:id="1182" w:author="Rebeca de la Paz Gonzales" w:date="2017-06-25T17:12:00Z"/>
        </w:rPr>
        <w:pPrChange w:id="1183" w:author="Rebeca de la Paz Gonzales" w:date="2017-06-25T17:09:00Z">
          <w:pPr>
            <w:pStyle w:val="PrrafoArial8Car1CarCar"/>
            <w:numPr>
              <w:numId w:val="0"/>
            </w:numPr>
            <w:tabs>
              <w:tab w:val="clear" w:pos="1425"/>
            </w:tabs>
            <w:ind w:left="0" w:firstLine="0"/>
          </w:pPr>
        </w:pPrChange>
      </w:pPr>
      <w:ins w:id="1184" w:author="Rebeca de la Paz Gonzales" w:date="2017-06-25T17:11:00Z">
        <w:r>
          <w:t>El entorno utilizado para el desarrollo de c</w:t>
        </w:r>
      </w:ins>
      <w:ins w:id="1185" w:author="Rebeca de la Paz Gonzales" w:date="2017-06-25T17:12:00Z">
        <w:r>
          <w:t>ódigo ha sido Eclipse, herramienta utilizada para el desarrollo de software en varios lenguajes, y en este caso utilizado para programar en Java.</w:t>
        </w:r>
      </w:ins>
    </w:p>
    <w:p w14:paraId="73EFCC6C" w14:textId="77777777" w:rsidR="00551F2F" w:rsidRDefault="00551F2F">
      <w:pPr>
        <w:ind w:left="113"/>
        <w:rPr>
          <w:ins w:id="1186" w:author="Rebeca de la Paz Gonzales" w:date="2017-06-25T17:13:00Z"/>
        </w:rPr>
        <w:pPrChange w:id="1187" w:author="Rebeca de la Paz Gonzales" w:date="2017-06-25T17:09:00Z">
          <w:pPr>
            <w:pStyle w:val="PrrafoArial8Car1CarCar"/>
            <w:numPr>
              <w:numId w:val="0"/>
            </w:numPr>
            <w:tabs>
              <w:tab w:val="clear" w:pos="1425"/>
            </w:tabs>
            <w:ind w:left="0" w:firstLine="0"/>
          </w:pPr>
        </w:pPrChange>
      </w:pPr>
    </w:p>
    <w:p w14:paraId="437C3A63" w14:textId="77777777" w:rsidR="001E4942" w:rsidRDefault="002B1B14">
      <w:pPr>
        <w:ind w:left="113"/>
        <w:rPr>
          <w:ins w:id="1188" w:author="Rebeca de la Paz Gonzales" w:date="2017-06-25T17:36:00Z"/>
          <w:i/>
        </w:rPr>
        <w:pPrChange w:id="1189" w:author="Rebeca de la Paz Gonzales" w:date="2017-06-25T17:09:00Z">
          <w:pPr>
            <w:pStyle w:val="PrrafoArial8Car1CarCar"/>
            <w:numPr>
              <w:numId w:val="0"/>
            </w:numPr>
            <w:tabs>
              <w:tab w:val="clear" w:pos="1425"/>
            </w:tabs>
            <w:ind w:left="0" w:firstLine="0"/>
          </w:pPr>
        </w:pPrChange>
      </w:pPr>
      <w:ins w:id="1190" w:author="Rebeca de la Paz Gonzales" w:date="2017-06-25T17:25:00Z">
        <w:r>
          <w:t>D</w:t>
        </w:r>
        <w:r w:rsidR="00EF7397">
          <w:t xml:space="preserve">urante el desarrollo </w:t>
        </w:r>
        <w:r>
          <w:t>se ha seguido una codificación está</w:t>
        </w:r>
        <w:r w:rsidR="00EF7397">
          <w:t>ndar</w:t>
        </w:r>
      </w:ins>
      <w:ins w:id="1191" w:author="Rebeca de la Paz Gonzales" w:date="2017-06-25T17:28:00Z">
        <w:r w:rsidR="0014501A">
          <w:t xml:space="preserve"> de codificación</w:t>
        </w:r>
      </w:ins>
      <w:ins w:id="1192" w:author="Rebeca de la Paz Gonzales" w:date="2017-06-25T17:30:00Z">
        <w:r w:rsidR="008C6621">
          <w:t>,</w:t>
        </w:r>
      </w:ins>
      <w:ins w:id="1193" w:author="Rebeca de la Paz Gonzales" w:date="2017-06-25T17:28:00Z">
        <w:r w:rsidR="0014501A">
          <w:t xml:space="preserve"> intentando asegurar en la medida de lo posible</w:t>
        </w:r>
      </w:ins>
      <w:ins w:id="1194" w:author="Rebeca de la Paz Gonzales" w:date="2017-06-25T17:29:00Z">
        <w:r w:rsidR="008C6621">
          <w:t>,</w:t>
        </w:r>
      </w:ins>
      <w:ins w:id="1195" w:author="Rebeca de la Paz Gonzales" w:date="2017-06-25T17:30:00Z">
        <w:r w:rsidR="008C6621">
          <w:t xml:space="preserve"> la legibilidad del código</w:t>
        </w:r>
      </w:ins>
      <w:ins w:id="1196" w:author="Rebeca de la Paz Gonzales" w:date="2017-06-25T17:25:00Z">
        <w:r w:rsidR="00EF7397">
          <w:t xml:space="preserve"> </w:t>
        </w:r>
      </w:ins>
      <w:ins w:id="1197" w:author="Rebeca de la Paz Gonzales" w:date="2017-06-25T17:26:00Z">
        <w:r w:rsidR="00EF7397">
          <w:t xml:space="preserve">siguiendo la guía de estilo publicada por Google, </w:t>
        </w:r>
      </w:ins>
      <w:ins w:id="1198" w:author="Rebeca de la Paz Gonzales" w:date="2017-06-25T17:27:00Z">
        <w:r w:rsidR="00EF7397">
          <w:rPr>
            <w:i/>
          </w:rPr>
          <w:t xml:space="preserve">Google Java Style </w:t>
        </w:r>
        <w:proofErr w:type="spellStart"/>
        <w:r w:rsidR="00EF7397">
          <w:rPr>
            <w:i/>
          </w:rPr>
          <w:t>Code</w:t>
        </w:r>
        <w:proofErr w:type="spellEnd"/>
        <w:r w:rsidR="00EF7397">
          <w:rPr>
            <w:i/>
          </w:rPr>
          <w:t>.</w:t>
        </w:r>
        <w:r w:rsidR="00EF7397">
          <w:rPr>
            <w:rStyle w:val="Refdenotaalpie"/>
            <w:i/>
          </w:rPr>
          <w:footnoteReference w:id="11"/>
        </w:r>
      </w:ins>
      <w:ins w:id="1202" w:author="Rebeca de la Paz Gonzales" w:date="2017-06-25T17:32:00Z">
        <w:r w:rsidR="0017136F">
          <w:rPr>
            <w:i/>
          </w:rPr>
          <w:t xml:space="preserve"> </w:t>
        </w:r>
      </w:ins>
    </w:p>
    <w:p w14:paraId="0C1C5028" w14:textId="77777777" w:rsidR="001E4942" w:rsidRDefault="001E4942">
      <w:pPr>
        <w:ind w:left="113"/>
        <w:rPr>
          <w:ins w:id="1203" w:author="Rebeca de la Paz Gonzales" w:date="2017-06-25T17:36:00Z"/>
          <w:i/>
        </w:rPr>
        <w:pPrChange w:id="1204" w:author="Rebeca de la Paz Gonzales" w:date="2017-06-25T17:09:00Z">
          <w:pPr>
            <w:pStyle w:val="PrrafoArial8Car1CarCar"/>
            <w:numPr>
              <w:numId w:val="0"/>
            </w:numPr>
            <w:tabs>
              <w:tab w:val="clear" w:pos="1425"/>
            </w:tabs>
            <w:ind w:left="0" w:firstLine="0"/>
          </w:pPr>
        </w:pPrChange>
      </w:pPr>
    </w:p>
    <w:p w14:paraId="5BE54CE9" w14:textId="095021F7" w:rsidR="00977AAF" w:rsidRDefault="00DE6B78">
      <w:pPr>
        <w:ind w:left="113"/>
        <w:pPrChange w:id="1205" w:author="Rebeca de la Paz Gonzales" w:date="2017-06-25T17:45:00Z">
          <w:pPr>
            <w:pStyle w:val="p1"/>
          </w:pPr>
        </w:pPrChange>
      </w:pPr>
      <w:r>
        <w:t xml:space="preserve">Al finalizar la codificacio  se ha empleado una herramienta de validación automática denominada </w:t>
      </w:r>
      <w:proofErr w:type="spellStart"/>
      <w:r w:rsidRPr="00801577">
        <w:rPr>
          <w:b/>
        </w:rPr>
        <w:t>Checkstyle</w:t>
      </w:r>
      <w:proofErr w:type="spellEnd"/>
      <w:r>
        <w:t xml:space="preserve"> para asegurar que el cacio  se ha empleado una herramien El resultado obtenido tras al pasar el validador ha sido satisfactorio, pues ha pasado los test en la mayor parte del código, a excepción de dos casos que se repiten a lo largo de todas las clases implementadas.</w:t>
      </w:r>
    </w:p>
    <w:p w14:paraId="6233BA59" w14:textId="77777777" w:rsidR="00DE6B78" w:rsidRDefault="00DE6B78" w:rsidP="00DE6B78">
      <w:pPr>
        <w:ind w:left="113"/>
        <w:rPr>
          <w:ins w:id="1206" w:author="Rebeca de la Paz Gonzales" w:date="2017-06-25T17:45:00Z"/>
        </w:rPr>
      </w:pPr>
    </w:p>
    <w:p w14:paraId="649418DE" w14:textId="77777777" w:rsidR="00DE6B78" w:rsidRDefault="00DE6B78" w:rsidP="00DE6B78">
      <w:pPr>
        <w:ind w:left="113"/>
        <w:rPr>
          <w:b/>
          <w:i/>
        </w:rPr>
      </w:pPr>
      <w:r>
        <w:t xml:space="preserve">El primer error que detecta la herramienta se encuentra en el nombre de los paquetes que conforman el proyecto, pues de acuerdo al estándar estos deben tener una estructura acorde a la siguiente expresión regular: </w:t>
      </w:r>
      <w:r w:rsidRPr="00801577">
        <w:rPr>
          <w:b/>
          <w:i/>
        </w:rPr>
        <w:t>^[a-z]+(</w:t>
      </w:r>
      <w:proofErr w:type="gramStart"/>
      <w:r w:rsidRPr="00801577">
        <w:rPr>
          <w:b/>
          <w:i/>
        </w:rPr>
        <w:t>\.[</w:t>
      </w:r>
      <w:proofErr w:type="gramEnd"/>
      <w:r w:rsidRPr="00801577">
        <w:rPr>
          <w:b/>
          <w:i/>
        </w:rPr>
        <w:t>a-z][a-z0-9]*)*$</w:t>
      </w:r>
      <w:r>
        <w:t xml:space="preserve">. El segundo problema encontrado se da en todos los comentarios </w:t>
      </w:r>
      <w:proofErr w:type="spellStart"/>
      <w:r>
        <w:t>Javadoc</w:t>
      </w:r>
      <w:proofErr w:type="spellEnd"/>
      <w:r>
        <w:t xml:space="preserve">, tanto en los comentarios de clase como de métodos implementados, según el cual se indica que falta una primera línea en cada uno de los comentarios, y el mensaje que muestra por ello es el siguiente: </w:t>
      </w:r>
      <w:r w:rsidRPr="00801577">
        <w:rPr>
          <w:b/>
          <w:i/>
        </w:rPr>
        <w:t xml:space="preserve">Primera frase del </w:t>
      </w:r>
      <w:proofErr w:type="spellStart"/>
      <w:r w:rsidRPr="00801577">
        <w:rPr>
          <w:b/>
          <w:i/>
        </w:rPr>
        <w:t>Javadoc</w:t>
      </w:r>
      <w:proofErr w:type="spellEnd"/>
      <w:r w:rsidRPr="00801577">
        <w:rPr>
          <w:b/>
          <w:i/>
        </w:rPr>
        <w:t xml:space="preserve"> es incompleta (</w:t>
      </w:r>
      <w:proofErr w:type="spellStart"/>
      <w:r w:rsidRPr="00801577">
        <w:rPr>
          <w:b/>
          <w:i/>
        </w:rPr>
        <w:t>pertarios</w:t>
      </w:r>
      <w:proofErr w:type="spellEnd"/>
      <w:r w:rsidRPr="00801577">
        <w:rPr>
          <w:b/>
          <w:i/>
        </w:rPr>
        <w:t xml:space="preserve"> de clase como de métodos </w:t>
      </w:r>
      <w:proofErr w:type="spellStart"/>
      <w:r w:rsidRPr="00801577">
        <w:rPr>
          <w:b/>
          <w:i/>
        </w:rPr>
        <w:t>im</w:t>
      </w:r>
      <w:proofErr w:type="spellEnd"/>
    </w:p>
    <w:p w14:paraId="208AE2EE" w14:textId="77777777" w:rsidR="00DE6B78" w:rsidRDefault="00DE6B78" w:rsidP="00DE6B78">
      <w:pPr>
        <w:ind w:left="113"/>
        <w:rPr>
          <w:b/>
          <w:i/>
        </w:rPr>
      </w:pPr>
    </w:p>
    <w:p w14:paraId="0B30759E" w14:textId="77777777" w:rsidR="00DE6B78" w:rsidRDefault="00DE6B78" w:rsidP="00DE6B78">
      <w:pPr>
        <w:ind w:left="113"/>
      </w:pPr>
      <w:r>
        <w:t xml:space="preserve">Una vez hecha esta primera comprobación de código se ha decidido utilizar una herramienta de calidad online, </w:t>
      </w:r>
      <w:proofErr w:type="spellStart"/>
      <w:r>
        <w:rPr>
          <w:b/>
        </w:rPr>
        <w:t>Kiuwan</w:t>
      </w:r>
      <w:proofErr w:type="spellEnd"/>
      <w:r>
        <w:rPr>
          <w:b/>
        </w:rPr>
        <w:t xml:space="preserve"> </w:t>
      </w:r>
      <w:proofErr w:type="spellStart"/>
      <w:r>
        <w:rPr>
          <w:b/>
        </w:rPr>
        <w:t>Code</w:t>
      </w:r>
      <w:proofErr w:type="spellEnd"/>
      <w:r>
        <w:rPr>
          <w:b/>
        </w:rPr>
        <w:t xml:space="preserve"> </w:t>
      </w:r>
      <w:proofErr w:type="spellStart"/>
      <w:r>
        <w:rPr>
          <w:b/>
        </w:rPr>
        <w:t>Analysis</w:t>
      </w:r>
      <w:proofErr w:type="spellEnd"/>
      <w:r>
        <w:t>. Esta herramienta ha medido cantidad de errores en el código que ha diferenciado por mediante una serie de indicadores y una categorización de la prioridad de los errores hallados.</w:t>
      </w:r>
    </w:p>
    <w:p w14:paraId="705D93F6" w14:textId="77777777" w:rsidR="00DC3A9E" w:rsidRDefault="00DC3A9E">
      <w:pPr>
        <w:ind w:left="113"/>
        <w:rPr>
          <w:ins w:id="1207" w:author="Rebeca de la Paz Gonzales" w:date="2017-06-25T19:26:00Z"/>
        </w:rPr>
        <w:pPrChange w:id="1208" w:author="Rebeca de la Paz Gonzales" w:date="2017-06-25T17:45:00Z">
          <w:pPr>
            <w:pStyle w:val="p1"/>
          </w:pPr>
        </w:pPrChange>
      </w:pPr>
    </w:p>
    <w:p w14:paraId="51024817" w14:textId="5F1D5E1C" w:rsidR="00DC3A9E" w:rsidRDefault="00DC3A9E">
      <w:pPr>
        <w:ind w:left="113"/>
        <w:rPr>
          <w:ins w:id="1209" w:author="Rebeca de la Paz Gonzales" w:date="2017-06-25T19:26:00Z"/>
        </w:rPr>
        <w:pPrChange w:id="1210" w:author="Rebeca de la Paz Gonzales" w:date="2017-06-25T17:45:00Z">
          <w:pPr>
            <w:pStyle w:val="p1"/>
          </w:pPr>
        </w:pPrChange>
      </w:pPr>
      <w:ins w:id="1211" w:author="Rebeca de la Paz Gonzales" w:date="2017-06-25T19:26:00Z">
        <w:r>
          <w:t>Los indicadores utilizados son:</w:t>
        </w:r>
      </w:ins>
    </w:p>
    <w:p w14:paraId="69525313" w14:textId="77777777" w:rsidR="009761FD" w:rsidRDefault="00DC3A9E">
      <w:pPr>
        <w:pStyle w:val="Prrafodelista"/>
        <w:numPr>
          <w:ilvl w:val="0"/>
          <w:numId w:val="25"/>
        </w:numPr>
        <w:pPrChange w:id="1212" w:author="Rebeca de la Paz Gonzales" w:date="2017-06-25T19:26:00Z">
          <w:pPr>
            <w:pStyle w:val="p1"/>
          </w:pPr>
        </w:pPrChange>
      </w:pPr>
      <w:proofErr w:type="spellStart"/>
      <w:ins w:id="1213" w:author="Rebeca de la Paz Gonzales" w:date="2017-06-25T19:26:00Z">
        <w:r>
          <w:t>Reliability</w:t>
        </w:r>
      </w:ins>
      <w:proofErr w:type="spellEnd"/>
      <w:ins w:id="1214" w:author="Rebeca de la Paz Gonzales" w:date="2017-06-25T19:40:00Z">
        <w:r w:rsidR="0022475E">
          <w:t xml:space="preserve"> </w:t>
        </w:r>
        <w:r w:rsidR="0022475E" w:rsidRPr="0022475E">
          <w:rPr>
            <w:b/>
            <w:rPrChange w:id="1215" w:author="Rebeca de la Paz Gonzales" w:date="2017-06-25T19:40:00Z">
              <w:rPr/>
            </w:rPrChange>
          </w:rPr>
          <w:t>(R)</w:t>
        </w:r>
      </w:ins>
      <w:ins w:id="1216" w:author="Rebeca de la Paz Gonzales" w:date="2017-06-25T19:26:00Z">
        <w:r w:rsidRPr="00982898">
          <w:t>:</w:t>
        </w:r>
        <w:r>
          <w:t xml:space="preserve"> capacidad para mantener un nivel de rendimiento espec</w:t>
        </w:r>
      </w:ins>
      <w:r w:rsidR="009761FD">
        <w:t>ificado</w:t>
      </w:r>
    </w:p>
    <w:p w14:paraId="5F9480C8" w14:textId="1649ED13" w:rsidR="00DC3A9E" w:rsidRDefault="002F1784" w:rsidP="009761FD">
      <w:pPr>
        <w:pStyle w:val="Prrafodelista"/>
        <w:numPr>
          <w:ilvl w:val="0"/>
          <w:numId w:val="25"/>
        </w:numPr>
        <w:rPr>
          <w:ins w:id="1217" w:author="Rebeca de la Paz Gonzales" w:date="2017-06-25T19:27:00Z"/>
        </w:rPr>
      </w:pPr>
      <w:proofErr w:type="spellStart"/>
      <w:ins w:id="1218" w:author="Rebeca de la Paz Gonzales" w:date="2017-06-25T19:27:00Z">
        <w:r>
          <w:t>Maintainability</w:t>
        </w:r>
      </w:ins>
      <w:proofErr w:type="spellEnd"/>
      <w:ins w:id="1219" w:author="Rebeca de la Paz Gonzales" w:date="2017-06-25T19:40:00Z">
        <w:r w:rsidR="0022475E">
          <w:t xml:space="preserve"> </w:t>
        </w:r>
        <w:r w:rsidR="0022475E">
          <w:rPr>
            <w:b/>
          </w:rPr>
          <w:t>(M)</w:t>
        </w:r>
      </w:ins>
      <w:ins w:id="1220" w:author="Rebeca de la Paz Gonzales" w:date="2017-06-25T19:27:00Z">
        <w:r>
          <w:t>:</w:t>
        </w:r>
      </w:ins>
      <w:ins w:id="1221" w:author="Rebeca de la Paz Gonzales" w:date="2017-06-25T19:28:00Z">
        <w:r>
          <w:t xml:space="preserve"> capacidad de ser mejorado incluyendo correcciones, mejora o adaptaciones a cambios de entorno.</w:t>
        </w:r>
      </w:ins>
    </w:p>
    <w:p w14:paraId="54468AAA" w14:textId="14B8DA01" w:rsidR="002F1784" w:rsidRDefault="002F1784">
      <w:pPr>
        <w:pStyle w:val="Prrafodelista"/>
        <w:numPr>
          <w:ilvl w:val="0"/>
          <w:numId w:val="25"/>
        </w:numPr>
        <w:rPr>
          <w:ins w:id="1222" w:author="Rebeca de la Paz Gonzales" w:date="2017-06-25T19:28:00Z"/>
        </w:rPr>
        <w:pPrChange w:id="1223" w:author="Rebeca de la Paz Gonzales" w:date="2017-06-25T19:26:00Z">
          <w:pPr>
            <w:pStyle w:val="p1"/>
          </w:pPr>
        </w:pPrChange>
      </w:pPr>
      <w:proofErr w:type="spellStart"/>
      <w:ins w:id="1224" w:author="Rebeca de la Paz Gonzales" w:date="2017-06-25T19:28:00Z">
        <w:r>
          <w:t>Efficiency</w:t>
        </w:r>
      </w:ins>
      <w:proofErr w:type="spellEnd"/>
      <w:ins w:id="1225" w:author="Rebeca de la Paz Gonzales" w:date="2017-06-25T19:40:00Z">
        <w:r w:rsidR="0022475E">
          <w:t xml:space="preserve"> </w:t>
        </w:r>
        <w:r w:rsidR="0022475E" w:rsidRPr="0022475E">
          <w:rPr>
            <w:b/>
            <w:rPrChange w:id="1226" w:author="Rebeca de la Paz Gonzales" w:date="2017-06-25T19:40:00Z">
              <w:rPr/>
            </w:rPrChange>
          </w:rPr>
          <w:t>(E)</w:t>
        </w:r>
      </w:ins>
      <w:ins w:id="1227" w:author="Rebeca de la Paz Gonzales" w:date="2017-06-25T19:28:00Z">
        <w:r>
          <w:t>:</w:t>
        </w:r>
      </w:ins>
      <w:ins w:id="1228" w:author="Rebeca de la Paz Gonzales" w:date="2017-06-25T19:29:00Z">
        <w:r>
          <w:t xml:space="preserve"> capacidad para dar un rendimiento adecuado acorde a la cantidad de recursos utilizados.</w:t>
        </w:r>
      </w:ins>
    </w:p>
    <w:p w14:paraId="00ED5E39" w14:textId="28B306F7" w:rsidR="002F1784" w:rsidRDefault="002F1784">
      <w:pPr>
        <w:pStyle w:val="Prrafodelista"/>
        <w:numPr>
          <w:ilvl w:val="0"/>
          <w:numId w:val="25"/>
        </w:numPr>
        <w:rPr>
          <w:ins w:id="1229" w:author="Rebeca de la Paz Gonzales" w:date="2017-06-25T19:28:00Z"/>
        </w:rPr>
        <w:pPrChange w:id="1230" w:author="Rebeca de la Paz Gonzales" w:date="2017-06-25T19:26:00Z">
          <w:pPr>
            <w:pStyle w:val="p1"/>
          </w:pPr>
        </w:pPrChange>
      </w:pPr>
      <w:ins w:id="1231" w:author="Rebeca de la Paz Gonzales" w:date="2017-06-25T19:28:00Z">
        <w:r>
          <w:t>Security</w:t>
        </w:r>
      </w:ins>
      <w:ins w:id="1232" w:author="Rebeca de la Paz Gonzales" w:date="2017-06-25T19:40:00Z">
        <w:r w:rsidR="0022475E">
          <w:t xml:space="preserve"> </w:t>
        </w:r>
        <w:r w:rsidR="0022475E" w:rsidRPr="003130DA">
          <w:rPr>
            <w:b/>
            <w:rPrChange w:id="1233" w:author="Rebeca de la Paz Gonzales" w:date="2017-06-25T19:40:00Z">
              <w:rPr/>
            </w:rPrChange>
          </w:rPr>
          <w:t>(S)</w:t>
        </w:r>
      </w:ins>
      <w:ins w:id="1234" w:author="Rebeca de la Paz Gonzales" w:date="2017-06-25T19:28:00Z">
        <w:r>
          <w:t>:</w:t>
        </w:r>
      </w:ins>
      <w:ins w:id="1235" w:author="Rebeca de la Paz Gonzales" w:date="2017-06-25T19:35:00Z">
        <w:r w:rsidR="00D92ADD">
          <w:t xml:space="preserve"> capacidad para proteger informaci</w:t>
        </w:r>
      </w:ins>
      <w:r w:rsidR="00B22FFB">
        <w:t>óc</w:t>
      </w:r>
      <w:r w:rsidR="00C445C4">
        <w:t xml:space="preserve"> y datos </w:t>
      </w:r>
      <w:ins w:id="1236" w:author="Rebeca de la Paz Gonzales" w:date="2017-06-25T19:36:00Z">
        <w:r w:rsidR="00D92ADD">
          <w:t>para evitar que personas o sistemas no autorizados puedan acceder a ellos y manipularlos.</w:t>
        </w:r>
      </w:ins>
    </w:p>
    <w:p w14:paraId="5D793348" w14:textId="59B95704" w:rsidR="001E78F3" w:rsidRDefault="002F1784">
      <w:pPr>
        <w:pStyle w:val="Prrafodelista"/>
        <w:numPr>
          <w:ilvl w:val="0"/>
          <w:numId w:val="25"/>
        </w:numPr>
        <w:rPr>
          <w:ins w:id="1237" w:author="Rebeca de la Paz Gonzales" w:date="2017-06-25T19:37:00Z"/>
        </w:rPr>
        <w:pPrChange w:id="1238" w:author="Rebeca de la Paz Gonzales" w:date="2017-06-25T19:37:00Z">
          <w:pPr>
            <w:pStyle w:val="p1"/>
          </w:pPr>
        </w:pPrChange>
      </w:pPr>
      <w:proofErr w:type="spellStart"/>
      <w:ins w:id="1239" w:author="Rebeca de la Paz Gonzales" w:date="2017-06-25T19:28:00Z">
        <w:r>
          <w:t>Portability</w:t>
        </w:r>
      </w:ins>
      <w:proofErr w:type="spellEnd"/>
      <w:ins w:id="1240" w:author="Rebeca de la Paz Gonzales" w:date="2017-06-25T19:40:00Z">
        <w:r w:rsidR="003130DA">
          <w:t xml:space="preserve"> </w:t>
        </w:r>
        <w:r w:rsidR="003130DA" w:rsidRPr="003130DA">
          <w:rPr>
            <w:b/>
            <w:rPrChange w:id="1241" w:author="Rebeca de la Paz Gonzales" w:date="2017-06-25T19:41:00Z">
              <w:rPr/>
            </w:rPrChange>
          </w:rPr>
          <w:t>(P)</w:t>
        </w:r>
      </w:ins>
      <w:ins w:id="1242" w:author="Rebeca de la Paz Gonzales" w:date="2017-06-25T19:28:00Z">
        <w:r>
          <w:t>:</w:t>
        </w:r>
      </w:ins>
      <w:ins w:id="1243" w:author="Rebeca de la Paz Gonzales" w:date="2017-06-25T19:36:00Z">
        <w:r w:rsidR="00D92ADD">
          <w:t xml:space="preserve"> capacidad de </w:t>
        </w:r>
        <w:r w:rsidR="009265D6">
          <w:t>ser transferido a otro entorno.</w:t>
        </w:r>
      </w:ins>
    </w:p>
    <w:p w14:paraId="44B23D51" w14:textId="77777777" w:rsidR="001E78F3" w:rsidRDefault="001E78F3">
      <w:pPr>
        <w:rPr>
          <w:ins w:id="1244" w:author="Rebeca de la Paz Gonzales" w:date="2017-06-25T19:37:00Z"/>
        </w:rPr>
        <w:pPrChange w:id="1245" w:author="Rebeca de la Paz Gonzales" w:date="2017-06-25T19:37:00Z">
          <w:pPr>
            <w:pStyle w:val="p1"/>
          </w:pPr>
        </w:pPrChange>
      </w:pPr>
    </w:p>
    <w:p w14:paraId="3422884E" w14:textId="2596CEF8" w:rsidR="0022475E" w:rsidRDefault="0022475E">
      <w:pPr>
        <w:ind w:left="142"/>
        <w:rPr>
          <w:ins w:id="1246" w:author="Rebeca de la Paz Gonzales" w:date="2017-06-25T19:39:00Z"/>
        </w:rPr>
        <w:pPrChange w:id="1247" w:author="Rebeca de la Paz Gonzales" w:date="2017-06-25T19:37:00Z">
          <w:pPr>
            <w:pStyle w:val="p1"/>
          </w:pPr>
        </w:pPrChange>
      </w:pPr>
      <w:ins w:id="1248" w:author="Rebeca de la Paz Gonzales" w:date="2017-06-25T19:39:00Z">
        <w:r>
          <w:t xml:space="preserve">A </w:t>
        </w:r>
      </w:ins>
      <w:r w:rsidR="00B22FFB">
        <w:t>continuacierido a otro entorno.emas no autorizados puedan ac</w:t>
      </w:r>
      <w:r w:rsidR="00E84476">
        <w:t>agrupados por prioridad:</w:t>
      </w:r>
    </w:p>
    <w:tbl>
      <w:tblPr>
        <w:tblStyle w:val="Tablaconcuadrcula"/>
        <w:tblW w:w="0" w:type="auto"/>
        <w:jc w:val="center"/>
        <w:tblLook w:val="04A0" w:firstRow="1" w:lastRow="0" w:firstColumn="1" w:lastColumn="0" w:noHBand="0" w:noVBand="1"/>
        <w:tblPrChange w:id="1249" w:author="Rebeca de la Paz Gonzales" w:date="2017-06-25T19:52:00Z">
          <w:tblPr>
            <w:tblStyle w:val="Tablaconcuadrcula"/>
            <w:tblW w:w="0" w:type="auto"/>
            <w:tblInd w:w="142" w:type="dxa"/>
            <w:tblLook w:val="04A0" w:firstRow="1" w:lastRow="0" w:firstColumn="1" w:lastColumn="0" w:noHBand="0" w:noVBand="1"/>
          </w:tblPr>
        </w:tblPrChange>
      </w:tblPr>
      <w:tblGrid>
        <w:gridCol w:w="2158"/>
        <w:gridCol w:w="2155"/>
        <w:gridCol w:w="2176"/>
        <w:tblGridChange w:id="1250">
          <w:tblGrid>
            <w:gridCol w:w="2158"/>
            <w:gridCol w:w="2155"/>
            <w:gridCol w:w="2176"/>
          </w:tblGrid>
        </w:tblGridChange>
      </w:tblGrid>
      <w:tr w:rsidR="004C6200" w14:paraId="51C9365A" w14:textId="77777777" w:rsidTr="004C6200">
        <w:trPr>
          <w:trHeight w:val="360"/>
          <w:jc w:val="center"/>
          <w:ins w:id="1251" w:author="Rebeca de la Paz Gonzales" w:date="2017-06-25T19:41:00Z"/>
          <w:trPrChange w:id="1252" w:author="Rebeca de la Paz Gonzales" w:date="2017-06-25T19:52:00Z">
            <w:trPr>
              <w:trHeight w:val="360"/>
            </w:trPr>
          </w:trPrChange>
        </w:trPr>
        <w:tc>
          <w:tcPr>
            <w:tcW w:w="2158" w:type="dxa"/>
            <w:vAlign w:val="center"/>
            <w:tcPrChange w:id="1253" w:author="Rebeca de la Paz Gonzales" w:date="2017-06-25T19:52:00Z">
              <w:tcPr>
                <w:tcW w:w="2194" w:type="dxa"/>
                <w:vAlign w:val="center"/>
              </w:tcPr>
            </w:tcPrChange>
          </w:tcPr>
          <w:p w14:paraId="3E38FBEB" w14:textId="443C73EE" w:rsidR="004C6200" w:rsidRPr="00BF1D78" w:rsidRDefault="004C6200">
            <w:pPr>
              <w:jc w:val="left"/>
              <w:rPr>
                <w:ins w:id="1254" w:author="Rebeca de la Paz Gonzales" w:date="2017-06-25T19:41:00Z"/>
                <w:b/>
                <w:i/>
                <w:rPrChange w:id="1255" w:author="Rebeca de la Paz Gonzales" w:date="2017-06-25T19:45:00Z">
                  <w:rPr>
                    <w:ins w:id="1256" w:author="Rebeca de la Paz Gonzales" w:date="2017-06-25T19:41:00Z"/>
                  </w:rPr>
                </w:rPrChange>
              </w:rPr>
              <w:pPrChange w:id="1257" w:author="Rebeca de la Paz Gonzales" w:date="2017-06-25T19:45:00Z">
                <w:pPr/>
              </w:pPrChange>
            </w:pPr>
            <w:ins w:id="1258" w:author="Rebeca de la Paz Gonzales" w:date="2017-06-25T19:44:00Z">
              <w:r w:rsidRPr="00BF1D78">
                <w:rPr>
                  <w:b/>
                  <w:i/>
                  <w:rPrChange w:id="1259" w:author="Rebeca de la Paz Gonzales" w:date="2017-06-25T19:45:00Z">
                    <w:rPr/>
                  </w:rPrChange>
                </w:rPr>
                <w:lastRenderedPageBreak/>
                <w:t>PRIORIDAD</w:t>
              </w:r>
            </w:ins>
          </w:p>
        </w:tc>
        <w:tc>
          <w:tcPr>
            <w:tcW w:w="2155" w:type="dxa"/>
            <w:vAlign w:val="center"/>
            <w:tcPrChange w:id="1260" w:author="Rebeca de la Paz Gonzales" w:date="2017-06-25T19:52:00Z">
              <w:tcPr>
                <w:tcW w:w="2194" w:type="dxa"/>
                <w:vAlign w:val="center"/>
              </w:tcPr>
            </w:tcPrChange>
          </w:tcPr>
          <w:p w14:paraId="2B2537F8" w14:textId="7E1A0837" w:rsidR="004C6200" w:rsidRPr="00BF1D78" w:rsidRDefault="004C6200">
            <w:pPr>
              <w:jc w:val="left"/>
              <w:rPr>
                <w:ins w:id="1261" w:author="Rebeca de la Paz Gonzales" w:date="2017-06-25T19:41:00Z"/>
                <w:b/>
                <w:i/>
                <w:rPrChange w:id="1262" w:author="Rebeca de la Paz Gonzales" w:date="2017-06-25T19:45:00Z">
                  <w:rPr>
                    <w:ins w:id="1263" w:author="Rebeca de la Paz Gonzales" w:date="2017-06-25T19:41:00Z"/>
                  </w:rPr>
                </w:rPrChange>
              </w:rPr>
              <w:pPrChange w:id="1264" w:author="Rebeca de la Paz Gonzales" w:date="2017-06-25T19:45:00Z">
                <w:pPr/>
              </w:pPrChange>
            </w:pPr>
            <w:ins w:id="1265" w:author="Rebeca de la Paz Gonzales" w:date="2017-06-25T19:44:00Z">
              <w:r w:rsidRPr="00BF1D78">
                <w:rPr>
                  <w:b/>
                  <w:i/>
                  <w:rPrChange w:id="1266" w:author="Rebeca de la Paz Gonzales" w:date="2017-06-25T19:45:00Z">
                    <w:rPr/>
                  </w:rPrChange>
                </w:rPr>
                <w:t>DEFECTOS</w:t>
              </w:r>
            </w:ins>
          </w:p>
        </w:tc>
        <w:tc>
          <w:tcPr>
            <w:tcW w:w="2176" w:type="dxa"/>
            <w:vAlign w:val="center"/>
            <w:tcPrChange w:id="1267" w:author="Rebeca de la Paz Gonzales" w:date="2017-06-25T19:52:00Z">
              <w:tcPr>
                <w:tcW w:w="2194" w:type="dxa"/>
                <w:vAlign w:val="center"/>
              </w:tcPr>
            </w:tcPrChange>
          </w:tcPr>
          <w:p w14:paraId="4DE0F784" w14:textId="0501F230" w:rsidR="004C6200" w:rsidRPr="00BF1D78" w:rsidRDefault="004C6200">
            <w:pPr>
              <w:jc w:val="left"/>
              <w:rPr>
                <w:ins w:id="1268" w:author="Rebeca de la Paz Gonzales" w:date="2017-06-25T19:41:00Z"/>
                <w:b/>
                <w:i/>
                <w:rPrChange w:id="1269" w:author="Rebeca de la Paz Gonzales" w:date="2017-06-25T19:45:00Z">
                  <w:rPr>
                    <w:ins w:id="1270" w:author="Rebeca de la Paz Gonzales" w:date="2017-06-25T19:41:00Z"/>
                  </w:rPr>
                </w:rPrChange>
              </w:rPr>
              <w:pPrChange w:id="1271" w:author="Rebeca de la Paz Gonzales" w:date="2017-06-25T19:45:00Z">
                <w:pPr/>
              </w:pPrChange>
            </w:pPr>
            <w:ins w:id="1272" w:author="Rebeca de la Paz Gonzales" w:date="2017-06-25T19:44:00Z">
              <w:r w:rsidRPr="00BF1D78">
                <w:rPr>
                  <w:b/>
                  <w:i/>
                  <w:rPrChange w:id="1273" w:author="Rebeca de la Paz Gonzales" w:date="2017-06-25T19:45:00Z">
                    <w:rPr/>
                  </w:rPrChange>
                </w:rPr>
                <w:t>INDICADORES</w:t>
              </w:r>
            </w:ins>
            <w:ins w:id="1274" w:author="Rebeca de la Paz Gonzales" w:date="2017-06-25T19:46:00Z">
              <w:r>
                <w:rPr>
                  <w:b/>
                  <w:i/>
                </w:rPr>
                <w:t xml:space="preserve"> MÁS AFECTADOS</w:t>
              </w:r>
            </w:ins>
          </w:p>
        </w:tc>
      </w:tr>
      <w:tr w:rsidR="004C6200" w14:paraId="7B17C304" w14:textId="77777777" w:rsidTr="004C6200">
        <w:trPr>
          <w:jc w:val="center"/>
          <w:ins w:id="1275" w:author="Rebeca de la Paz Gonzales" w:date="2017-06-25T19:41:00Z"/>
        </w:trPr>
        <w:tc>
          <w:tcPr>
            <w:tcW w:w="2158" w:type="dxa"/>
            <w:vAlign w:val="center"/>
            <w:tcPrChange w:id="1276" w:author="Rebeca de la Paz Gonzales" w:date="2017-06-25T19:52:00Z">
              <w:tcPr>
                <w:tcW w:w="2194" w:type="dxa"/>
                <w:vAlign w:val="center"/>
              </w:tcPr>
            </w:tcPrChange>
          </w:tcPr>
          <w:p w14:paraId="148C6D83" w14:textId="4CDDA44F" w:rsidR="004C6200" w:rsidRDefault="004C6200">
            <w:pPr>
              <w:jc w:val="left"/>
              <w:rPr>
                <w:ins w:id="1277" w:author="Rebeca de la Paz Gonzales" w:date="2017-06-25T19:41:00Z"/>
              </w:rPr>
              <w:pPrChange w:id="1278" w:author="Rebeca de la Paz Gonzales" w:date="2017-06-25T19:45:00Z">
                <w:pPr/>
              </w:pPrChange>
            </w:pPr>
            <w:proofErr w:type="spellStart"/>
            <w:ins w:id="1279" w:author="Rebeca de la Paz Gonzales" w:date="2017-06-25T19:41:00Z">
              <w:r>
                <w:t>Very</w:t>
              </w:r>
              <w:proofErr w:type="spellEnd"/>
              <w:r>
                <w:t xml:space="preserve"> </w:t>
              </w:r>
              <w:proofErr w:type="spellStart"/>
              <w:r>
                <w:t>high</w:t>
              </w:r>
              <w:proofErr w:type="spellEnd"/>
            </w:ins>
          </w:p>
        </w:tc>
        <w:tc>
          <w:tcPr>
            <w:tcW w:w="2155" w:type="dxa"/>
            <w:vAlign w:val="center"/>
            <w:tcPrChange w:id="1280" w:author="Rebeca de la Paz Gonzales" w:date="2017-06-25T19:52:00Z">
              <w:tcPr>
                <w:tcW w:w="2194" w:type="dxa"/>
                <w:vAlign w:val="center"/>
              </w:tcPr>
            </w:tcPrChange>
          </w:tcPr>
          <w:p w14:paraId="6A51E599" w14:textId="45B797E4" w:rsidR="004C6200" w:rsidRDefault="004C6200">
            <w:pPr>
              <w:jc w:val="left"/>
              <w:rPr>
                <w:ins w:id="1281" w:author="Rebeca de la Paz Gonzales" w:date="2017-06-25T19:41:00Z"/>
              </w:rPr>
              <w:pPrChange w:id="1282" w:author="Rebeca de la Paz Gonzales" w:date="2017-06-25T19:45:00Z">
                <w:pPr/>
              </w:pPrChange>
            </w:pPr>
            <w:ins w:id="1283" w:author="Rebeca de la Paz Gonzales" w:date="2017-06-25T19:42:00Z">
              <w:r>
                <w:t>5</w:t>
              </w:r>
            </w:ins>
          </w:p>
        </w:tc>
        <w:tc>
          <w:tcPr>
            <w:tcW w:w="2176" w:type="dxa"/>
            <w:vAlign w:val="center"/>
            <w:tcPrChange w:id="1284" w:author="Rebeca de la Paz Gonzales" w:date="2017-06-25T19:52:00Z">
              <w:tcPr>
                <w:tcW w:w="2194" w:type="dxa"/>
                <w:vAlign w:val="center"/>
              </w:tcPr>
            </w:tcPrChange>
          </w:tcPr>
          <w:p w14:paraId="62E20276" w14:textId="03673425" w:rsidR="004C6200" w:rsidRDefault="004C6200">
            <w:pPr>
              <w:jc w:val="left"/>
              <w:rPr>
                <w:ins w:id="1285" w:author="Rebeca de la Paz Gonzales" w:date="2017-06-25T19:41:00Z"/>
              </w:rPr>
              <w:pPrChange w:id="1286" w:author="Rebeca de la Paz Gonzales" w:date="2017-06-25T19:45:00Z">
                <w:pPr/>
              </w:pPrChange>
            </w:pPr>
            <w:ins w:id="1287" w:author="Rebeca de la Paz Gonzales" w:date="2017-06-25T19:42:00Z">
              <w:r>
                <w:t xml:space="preserve">(M) </w:t>
              </w:r>
            </w:ins>
          </w:p>
        </w:tc>
      </w:tr>
      <w:tr w:rsidR="004C6200" w14:paraId="04F0065F" w14:textId="77777777" w:rsidTr="004C6200">
        <w:trPr>
          <w:jc w:val="center"/>
          <w:ins w:id="1288" w:author="Rebeca de la Paz Gonzales" w:date="2017-06-25T19:41:00Z"/>
        </w:trPr>
        <w:tc>
          <w:tcPr>
            <w:tcW w:w="2158" w:type="dxa"/>
            <w:vAlign w:val="center"/>
            <w:tcPrChange w:id="1289" w:author="Rebeca de la Paz Gonzales" w:date="2017-06-25T19:52:00Z">
              <w:tcPr>
                <w:tcW w:w="2194" w:type="dxa"/>
                <w:vAlign w:val="center"/>
              </w:tcPr>
            </w:tcPrChange>
          </w:tcPr>
          <w:p w14:paraId="59A170E1" w14:textId="6DF54C41" w:rsidR="004C6200" w:rsidRDefault="004C6200">
            <w:pPr>
              <w:jc w:val="left"/>
              <w:rPr>
                <w:ins w:id="1290" w:author="Rebeca de la Paz Gonzales" w:date="2017-06-25T19:41:00Z"/>
              </w:rPr>
              <w:pPrChange w:id="1291" w:author="Rebeca de la Paz Gonzales" w:date="2017-06-25T19:45:00Z">
                <w:pPr/>
              </w:pPrChange>
            </w:pPr>
            <w:ins w:id="1292" w:author="Rebeca de la Paz Gonzales" w:date="2017-06-25T19:42:00Z">
              <w:r>
                <w:t>High</w:t>
              </w:r>
            </w:ins>
          </w:p>
        </w:tc>
        <w:tc>
          <w:tcPr>
            <w:tcW w:w="2155" w:type="dxa"/>
            <w:vAlign w:val="center"/>
            <w:tcPrChange w:id="1293" w:author="Rebeca de la Paz Gonzales" w:date="2017-06-25T19:52:00Z">
              <w:tcPr>
                <w:tcW w:w="2194" w:type="dxa"/>
                <w:vAlign w:val="center"/>
              </w:tcPr>
            </w:tcPrChange>
          </w:tcPr>
          <w:p w14:paraId="21744E78" w14:textId="2F4ADB79" w:rsidR="004C6200" w:rsidRDefault="004C6200">
            <w:pPr>
              <w:jc w:val="left"/>
              <w:rPr>
                <w:ins w:id="1294" w:author="Rebeca de la Paz Gonzales" w:date="2017-06-25T19:41:00Z"/>
              </w:rPr>
              <w:pPrChange w:id="1295" w:author="Rebeca de la Paz Gonzales" w:date="2017-06-25T19:45:00Z">
                <w:pPr/>
              </w:pPrChange>
            </w:pPr>
            <w:ins w:id="1296" w:author="Rebeca de la Paz Gonzales" w:date="2017-06-25T19:42:00Z">
              <w:r>
                <w:t>51</w:t>
              </w:r>
            </w:ins>
          </w:p>
        </w:tc>
        <w:tc>
          <w:tcPr>
            <w:tcW w:w="2176" w:type="dxa"/>
            <w:vAlign w:val="center"/>
            <w:tcPrChange w:id="1297" w:author="Rebeca de la Paz Gonzales" w:date="2017-06-25T19:52:00Z">
              <w:tcPr>
                <w:tcW w:w="2194" w:type="dxa"/>
                <w:vAlign w:val="center"/>
              </w:tcPr>
            </w:tcPrChange>
          </w:tcPr>
          <w:p w14:paraId="05F30633" w14:textId="2485F3F1" w:rsidR="004C6200" w:rsidRDefault="004C6200">
            <w:pPr>
              <w:jc w:val="left"/>
              <w:rPr>
                <w:ins w:id="1298" w:author="Rebeca de la Paz Gonzales" w:date="2017-06-25T19:41:00Z"/>
              </w:rPr>
              <w:pPrChange w:id="1299" w:author="Rebeca de la Paz Gonzales" w:date="2017-06-25T19:45:00Z">
                <w:pPr/>
              </w:pPrChange>
            </w:pPr>
            <w:ins w:id="1300" w:author="Rebeca de la Paz Gonzales" w:date="2017-06-25T19:42:00Z">
              <w:r>
                <w:t>(E) (R)</w:t>
              </w:r>
            </w:ins>
          </w:p>
        </w:tc>
      </w:tr>
      <w:tr w:rsidR="004C6200" w14:paraId="265B533B" w14:textId="77777777" w:rsidTr="004C6200">
        <w:trPr>
          <w:jc w:val="center"/>
          <w:ins w:id="1301" w:author="Rebeca de la Paz Gonzales" w:date="2017-06-25T19:41:00Z"/>
        </w:trPr>
        <w:tc>
          <w:tcPr>
            <w:tcW w:w="2158" w:type="dxa"/>
            <w:vAlign w:val="center"/>
            <w:tcPrChange w:id="1302" w:author="Rebeca de la Paz Gonzales" w:date="2017-06-25T19:52:00Z">
              <w:tcPr>
                <w:tcW w:w="2194" w:type="dxa"/>
                <w:vAlign w:val="center"/>
              </w:tcPr>
            </w:tcPrChange>
          </w:tcPr>
          <w:p w14:paraId="073117FF" w14:textId="73D7605B" w:rsidR="004C6200" w:rsidRDefault="004C6200">
            <w:pPr>
              <w:jc w:val="left"/>
              <w:rPr>
                <w:ins w:id="1303" w:author="Rebeca de la Paz Gonzales" w:date="2017-06-25T19:41:00Z"/>
              </w:rPr>
              <w:pPrChange w:id="1304" w:author="Rebeca de la Paz Gonzales" w:date="2017-06-25T19:45:00Z">
                <w:pPr/>
              </w:pPrChange>
            </w:pPr>
            <w:ins w:id="1305" w:author="Rebeca de la Paz Gonzales" w:date="2017-06-25T19:42:00Z">
              <w:r>
                <w:t>Normal</w:t>
              </w:r>
            </w:ins>
          </w:p>
        </w:tc>
        <w:tc>
          <w:tcPr>
            <w:tcW w:w="2155" w:type="dxa"/>
            <w:vAlign w:val="center"/>
            <w:tcPrChange w:id="1306" w:author="Rebeca de la Paz Gonzales" w:date="2017-06-25T19:52:00Z">
              <w:tcPr>
                <w:tcW w:w="2194" w:type="dxa"/>
                <w:vAlign w:val="center"/>
              </w:tcPr>
            </w:tcPrChange>
          </w:tcPr>
          <w:p w14:paraId="01724EEF" w14:textId="65D27C08" w:rsidR="004C6200" w:rsidRDefault="004C6200">
            <w:pPr>
              <w:jc w:val="left"/>
              <w:rPr>
                <w:ins w:id="1307" w:author="Rebeca de la Paz Gonzales" w:date="2017-06-25T19:41:00Z"/>
              </w:rPr>
              <w:pPrChange w:id="1308" w:author="Rebeca de la Paz Gonzales" w:date="2017-06-25T19:45:00Z">
                <w:pPr/>
              </w:pPrChange>
            </w:pPr>
            <w:ins w:id="1309" w:author="Rebeca de la Paz Gonzales" w:date="2017-06-25T19:42:00Z">
              <w:r>
                <w:t>120</w:t>
              </w:r>
            </w:ins>
          </w:p>
        </w:tc>
        <w:tc>
          <w:tcPr>
            <w:tcW w:w="2176" w:type="dxa"/>
            <w:vAlign w:val="center"/>
            <w:tcPrChange w:id="1310" w:author="Rebeca de la Paz Gonzales" w:date="2017-06-25T19:52:00Z">
              <w:tcPr>
                <w:tcW w:w="2194" w:type="dxa"/>
                <w:vAlign w:val="center"/>
              </w:tcPr>
            </w:tcPrChange>
          </w:tcPr>
          <w:p w14:paraId="194ACA45" w14:textId="00A61CE5" w:rsidR="004C6200" w:rsidRDefault="004C6200">
            <w:pPr>
              <w:jc w:val="left"/>
              <w:rPr>
                <w:ins w:id="1311" w:author="Rebeca de la Paz Gonzales" w:date="2017-06-25T19:41:00Z"/>
              </w:rPr>
              <w:pPrChange w:id="1312" w:author="Rebeca de la Paz Gonzales" w:date="2017-06-25T19:45:00Z">
                <w:pPr/>
              </w:pPrChange>
            </w:pPr>
            <w:ins w:id="1313" w:author="Rebeca de la Paz Gonzales" w:date="2017-06-25T19:43:00Z">
              <w:r>
                <w:t>(R) (M)</w:t>
              </w:r>
            </w:ins>
          </w:p>
        </w:tc>
      </w:tr>
      <w:tr w:rsidR="004C6200" w14:paraId="2F78D501" w14:textId="77777777" w:rsidTr="004C6200">
        <w:trPr>
          <w:jc w:val="center"/>
          <w:ins w:id="1314" w:author="Rebeca de la Paz Gonzales" w:date="2017-06-25T19:41:00Z"/>
        </w:trPr>
        <w:tc>
          <w:tcPr>
            <w:tcW w:w="2158" w:type="dxa"/>
            <w:vAlign w:val="center"/>
            <w:tcPrChange w:id="1315" w:author="Rebeca de la Paz Gonzales" w:date="2017-06-25T19:52:00Z">
              <w:tcPr>
                <w:tcW w:w="2194" w:type="dxa"/>
                <w:vAlign w:val="center"/>
              </w:tcPr>
            </w:tcPrChange>
          </w:tcPr>
          <w:p w14:paraId="1894D7E7" w14:textId="28987EB1" w:rsidR="004C6200" w:rsidRDefault="004C6200">
            <w:pPr>
              <w:jc w:val="left"/>
              <w:rPr>
                <w:ins w:id="1316" w:author="Rebeca de la Paz Gonzales" w:date="2017-06-25T19:41:00Z"/>
              </w:rPr>
              <w:pPrChange w:id="1317" w:author="Rebeca de la Paz Gonzales" w:date="2017-06-25T19:45:00Z">
                <w:pPr/>
              </w:pPrChange>
            </w:pPr>
            <w:proofErr w:type="spellStart"/>
            <w:ins w:id="1318" w:author="Rebeca de la Paz Gonzales" w:date="2017-06-25T19:42:00Z">
              <w:r>
                <w:t>Low</w:t>
              </w:r>
            </w:ins>
            <w:proofErr w:type="spellEnd"/>
          </w:p>
        </w:tc>
        <w:tc>
          <w:tcPr>
            <w:tcW w:w="2155" w:type="dxa"/>
            <w:vAlign w:val="center"/>
            <w:tcPrChange w:id="1319" w:author="Rebeca de la Paz Gonzales" w:date="2017-06-25T19:52:00Z">
              <w:tcPr>
                <w:tcW w:w="2194" w:type="dxa"/>
                <w:vAlign w:val="center"/>
              </w:tcPr>
            </w:tcPrChange>
          </w:tcPr>
          <w:p w14:paraId="212B67C0" w14:textId="56ED3F42" w:rsidR="004C6200" w:rsidRDefault="004C6200">
            <w:pPr>
              <w:jc w:val="left"/>
              <w:rPr>
                <w:ins w:id="1320" w:author="Rebeca de la Paz Gonzales" w:date="2017-06-25T19:41:00Z"/>
              </w:rPr>
              <w:pPrChange w:id="1321" w:author="Rebeca de la Paz Gonzales" w:date="2017-06-25T19:45:00Z">
                <w:pPr/>
              </w:pPrChange>
            </w:pPr>
            <w:ins w:id="1322" w:author="Rebeca de la Paz Gonzales" w:date="2017-06-25T19:42:00Z">
              <w:r>
                <w:t>80</w:t>
              </w:r>
            </w:ins>
          </w:p>
        </w:tc>
        <w:tc>
          <w:tcPr>
            <w:tcW w:w="2176" w:type="dxa"/>
            <w:vAlign w:val="center"/>
            <w:tcPrChange w:id="1323" w:author="Rebeca de la Paz Gonzales" w:date="2017-06-25T19:52:00Z">
              <w:tcPr>
                <w:tcW w:w="2194" w:type="dxa"/>
                <w:vAlign w:val="center"/>
              </w:tcPr>
            </w:tcPrChange>
          </w:tcPr>
          <w:p w14:paraId="1937F862" w14:textId="7DC5AEFB" w:rsidR="004C6200" w:rsidRDefault="004C6200">
            <w:pPr>
              <w:jc w:val="left"/>
              <w:rPr>
                <w:ins w:id="1324" w:author="Rebeca de la Paz Gonzales" w:date="2017-06-25T19:41:00Z"/>
              </w:rPr>
              <w:pPrChange w:id="1325" w:author="Rebeca de la Paz Gonzales" w:date="2017-06-25T19:45:00Z">
                <w:pPr/>
              </w:pPrChange>
            </w:pPr>
            <w:ins w:id="1326" w:author="Rebeca de la Paz Gonzales" w:date="2017-06-25T19:43:00Z">
              <w:r>
                <w:t>(R) (M)</w:t>
              </w:r>
            </w:ins>
          </w:p>
        </w:tc>
      </w:tr>
      <w:tr w:rsidR="004C6200" w14:paraId="716C807A" w14:textId="77777777" w:rsidTr="004C6200">
        <w:trPr>
          <w:trHeight w:val="249"/>
          <w:jc w:val="center"/>
          <w:ins w:id="1327" w:author="Rebeca de la Paz Gonzales" w:date="2017-06-25T19:41:00Z"/>
          <w:trPrChange w:id="1328" w:author="Rebeca de la Paz Gonzales" w:date="2017-06-25T19:52:00Z">
            <w:trPr>
              <w:trHeight w:val="249"/>
            </w:trPr>
          </w:trPrChange>
        </w:trPr>
        <w:tc>
          <w:tcPr>
            <w:tcW w:w="2158" w:type="dxa"/>
            <w:vAlign w:val="center"/>
            <w:tcPrChange w:id="1329" w:author="Rebeca de la Paz Gonzales" w:date="2017-06-25T19:52:00Z">
              <w:tcPr>
                <w:tcW w:w="2194" w:type="dxa"/>
                <w:vAlign w:val="center"/>
              </w:tcPr>
            </w:tcPrChange>
          </w:tcPr>
          <w:p w14:paraId="49904747" w14:textId="7D411B0C" w:rsidR="004C6200" w:rsidRDefault="004C6200">
            <w:pPr>
              <w:jc w:val="left"/>
              <w:rPr>
                <w:ins w:id="1330" w:author="Rebeca de la Paz Gonzales" w:date="2017-06-25T19:41:00Z"/>
              </w:rPr>
              <w:pPrChange w:id="1331" w:author="Rebeca de la Paz Gonzales" w:date="2017-06-25T19:45:00Z">
                <w:pPr/>
              </w:pPrChange>
            </w:pPr>
            <w:proofErr w:type="spellStart"/>
            <w:ins w:id="1332" w:author="Rebeca de la Paz Gonzales" w:date="2017-06-25T19:42:00Z">
              <w:r>
                <w:t>Very</w:t>
              </w:r>
              <w:proofErr w:type="spellEnd"/>
              <w:r>
                <w:t xml:space="preserve"> </w:t>
              </w:r>
              <w:proofErr w:type="spellStart"/>
              <w:r>
                <w:t>low</w:t>
              </w:r>
            </w:ins>
            <w:proofErr w:type="spellEnd"/>
          </w:p>
        </w:tc>
        <w:tc>
          <w:tcPr>
            <w:tcW w:w="2155" w:type="dxa"/>
            <w:vAlign w:val="center"/>
            <w:tcPrChange w:id="1333" w:author="Rebeca de la Paz Gonzales" w:date="2017-06-25T19:52:00Z">
              <w:tcPr>
                <w:tcW w:w="2194" w:type="dxa"/>
                <w:vAlign w:val="center"/>
              </w:tcPr>
            </w:tcPrChange>
          </w:tcPr>
          <w:p w14:paraId="3F0B464F" w14:textId="66A0A695" w:rsidR="004C6200" w:rsidRDefault="004C6200">
            <w:pPr>
              <w:jc w:val="left"/>
              <w:rPr>
                <w:ins w:id="1334" w:author="Rebeca de la Paz Gonzales" w:date="2017-06-25T19:41:00Z"/>
              </w:rPr>
              <w:pPrChange w:id="1335" w:author="Rebeca de la Paz Gonzales" w:date="2017-06-25T19:45:00Z">
                <w:pPr/>
              </w:pPrChange>
            </w:pPr>
            <w:ins w:id="1336" w:author="Rebeca de la Paz Gonzales" w:date="2017-06-25T19:42:00Z">
              <w:r>
                <w:t>12</w:t>
              </w:r>
            </w:ins>
          </w:p>
        </w:tc>
        <w:tc>
          <w:tcPr>
            <w:tcW w:w="2176" w:type="dxa"/>
            <w:vAlign w:val="center"/>
            <w:tcPrChange w:id="1337" w:author="Rebeca de la Paz Gonzales" w:date="2017-06-25T19:52:00Z">
              <w:tcPr>
                <w:tcW w:w="2194" w:type="dxa"/>
                <w:vAlign w:val="center"/>
              </w:tcPr>
            </w:tcPrChange>
          </w:tcPr>
          <w:p w14:paraId="2E952489" w14:textId="00189AB4" w:rsidR="004C6200" w:rsidRDefault="004C6200">
            <w:pPr>
              <w:keepNext/>
              <w:jc w:val="left"/>
              <w:rPr>
                <w:ins w:id="1338" w:author="Rebeca de la Paz Gonzales" w:date="2017-06-25T19:41:00Z"/>
              </w:rPr>
              <w:pPrChange w:id="1339" w:author="Rebeca de la Paz Gonzales" w:date="2017-06-25T19:53:00Z">
                <w:pPr/>
              </w:pPrChange>
            </w:pPr>
            <w:ins w:id="1340" w:author="Rebeca de la Paz Gonzales" w:date="2017-06-25T19:43:00Z">
              <w:r>
                <w:t>(M)</w:t>
              </w:r>
            </w:ins>
          </w:p>
        </w:tc>
      </w:tr>
    </w:tbl>
    <w:p w14:paraId="1F20987B" w14:textId="2CD3D172" w:rsidR="00DA4F6B" w:rsidRDefault="004C6200" w:rsidP="00DA4F6B">
      <w:pPr>
        <w:pStyle w:val="Epgrafe"/>
      </w:pPr>
      <w:bookmarkStart w:id="1341" w:name="_Toc486221708"/>
      <w:ins w:id="1342" w:author="Rebeca de la Paz Gonzales" w:date="2017-06-25T19:53:00Z">
        <w:r>
          <w:t xml:space="preserve">Tabla </w:t>
        </w:r>
      </w:ins>
      <w:r w:rsidR="00A468EB">
        <w:fldChar w:fldCharType="begin"/>
      </w:r>
      <w:r w:rsidR="00A468EB">
        <w:instrText xml:space="preserve"> SEQ Tabla \* ARABIC </w:instrText>
      </w:r>
      <w:r w:rsidR="00A468EB">
        <w:fldChar w:fldCharType="separate"/>
      </w:r>
      <w:r w:rsidR="00A468EB">
        <w:rPr>
          <w:noProof/>
        </w:rPr>
        <w:t>3</w:t>
      </w:r>
      <w:r w:rsidR="00A468EB">
        <w:fldChar w:fldCharType="end"/>
      </w:r>
      <w:ins w:id="1343" w:author="Rebeca de la Paz Gonzales" w:date="2017-06-25T19:53:00Z">
        <w:r>
          <w:t xml:space="preserve">. </w:t>
        </w:r>
      </w:ins>
      <w:r w:rsidR="00DA4F6B">
        <w:t xml:space="preserve">Tabla resumen del análisis de la herramienta </w:t>
      </w:r>
      <w:proofErr w:type="spellStart"/>
      <w:r w:rsidR="00DA4F6B">
        <w:t>Kiuwan</w:t>
      </w:r>
      <w:bookmarkEnd w:id="1341"/>
      <w:proofErr w:type="spellEnd"/>
    </w:p>
    <w:p w14:paraId="40866D0B" w14:textId="77777777" w:rsidR="00DA4F6B" w:rsidRDefault="00DA4F6B" w:rsidP="00DA4F6B">
      <w:pPr>
        <w:ind w:left="142"/>
      </w:pPr>
      <w:r>
        <w:t xml:space="preserve">La mayoría de los defectos encontrados se encuentran en el ámbito de la mantenibilidad y están referidos a mejorar inicialización de variables e incluso el uso de algunas de ellas, pero lo que más se ve es la recomendación de evitar algunos casos como múltiples comparaciones en estructuras condicionales y nombramiento de métodos o clases. También incluye mejoras a realizar sobre los comentarios de </w:t>
      </w:r>
      <w:proofErr w:type="spellStart"/>
      <w:r>
        <w:t>Javadoc</w:t>
      </w:r>
      <w:proofErr w:type="spellEnd"/>
      <w:r>
        <w:t>.</w:t>
      </w:r>
    </w:p>
    <w:p w14:paraId="001207FB" w14:textId="77777777" w:rsidR="00DA4F6B" w:rsidRDefault="00DA4F6B" w:rsidP="00DA4F6B">
      <w:pPr>
        <w:ind w:left="142"/>
      </w:pPr>
    </w:p>
    <w:p w14:paraId="4EC8D883" w14:textId="77777777" w:rsidR="00DA4F6B" w:rsidRDefault="00DA4F6B" w:rsidP="00DA4F6B">
      <w:pPr>
        <w:ind w:left="142"/>
      </w:pPr>
      <w:r>
        <w:t>Para el indicador de confianza (</w:t>
      </w:r>
      <w:proofErr w:type="spellStart"/>
      <w:r>
        <w:t>reliability</w:t>
      </w:r>
      <w:proofErr w:type="spellEnd"/>
      <w:r>
        <w:t>) se encuentran casos similares que, para el punto de mantenibilidad, además, se añaden casos en los que se sería recomendable estructurar más el código incluyendo la mejora de los valores de retorno de algunos métodos.</w:t>
      </w:r>
    </w:p>
    <w:p w14:paraId="0A26F981" w14:textId="77777777" w:rsidR="00DA4F6B" w:rsidRDefault="00DA4F6B" w:rsidP="00DA4F6B">
      <w:pPr>
        <w:ind w:left="142"/>
      </w:pPr>
    </w:p>
    <w:p w14:paraId="143E77CC" w14:textId="77777777" w:rsidR="00DA4F6B" w:rsidRDefault="00DA4F6B" w:rsidP="00DA4F6B">
      <w:pPr>
        <w:ind w:left="142"/>
      </w:pPr>
      <w:r>
        <w:t>En los ámbitos de portabilidad y seguridad apenas parecen casos, aunque si destacar dos defectos de nivel alto en la clase encontrada de la lectura de los ficheros de entrada.</w:t>
      </w:r>
    </w:p>
    <w:p w14:paraId="3B868DD9" w14:textId="77777777" w:rsidR="00DA4F6B" w:rsidRDefault="00DA4F6B" w:rsidP="00DA4F6B">
      <w:pPr>
        <w:ind w:left="142"/>
      </w:pPr>
    </w:p>
    <w:p w14:paraId="33FC9546" w14:textId="77777777" w:rsidR="00DA4F6B" w:rsidRDefault="00DA4F6B" w:rsidP="00DA4F6B">
      <w:pPr>
        <w:ind w:left="142"/>
      </w:pPr>
      <w:r>
        <w:t>Por último, queda la parte de la eficiencia, este indicador se reduce prácticamente en exclusiva a indicar la mejora de varios métodos que contienen bucles, debido a que se emplean varias funciones recursivas que pueden llegar a afectar en este aspecto.</w:t>
      </w:r>
    </w:p>
    <w:p w14:paraId="7BF7774B" w14:textId="77777777" w:rsidR="00DA4F6B" w:rsidRDefault="00DA4F6B" w:rsidP="00DA4F6B">
      <w:pPr>
        <w:ind w:left="113"/>
      </w:pPr>
    </w:p>
    <w:p w14:paraId="5FA8626B" w14:textId="77777777" w:rsidR="00DA4F6B" w:rsidRDefault="00DA4F6B" w:rsidP="00DA4F6B">
      <w:pPr>
        <w:ind w:left="113"/>
      </w:pPr>
      <w:r>
        <w:t xml:space="preserve">Además, la herramienta ha contabilizado un 100% de código útil en el proyecto que consta de dieciocho ficheros de código implementado, contando las pruebas </w:t>
      </w:r>
      <w:proofErr w:type="spellStart"/>
      <w:r w:rsidRPr="00527289">
        <w:rPr>
          <w:i/>
        </w:rPr>
        <w:t>JUnit</w:t>
      </w:r>
      <w:proofErr w:type="spellEnd"/>
      <w:r>
        <w:t>, que contienen en conjunto una complejidad entorno al 83% y en el que no se ha encontrado código duplicado.</w:t>
      </w:r>
    </w:p>
    <w:p w14:paraId="563AC652" w14:textId="6EDFE9FE" w:rsidR="003B1474" w:rsidRDefault="003B1474">
      <w:pPr>
        <w:pStyle w:val="Epgrafe"/>
        <w:rPr>
          <w:ins w:id="1344" w:author="Rebeca de la Paz Gonzales" w:date="2017-06-25T19:22:00Z"/>
        </w:rPr>
        <w:pPrChange w:id="1345" w:author="Rebeca de la Paz Gonzales" w:date="2017-06-25T17:45:00Z">
          <w:pPr>
            <w:pStyle w:val="p1"/>
          </w:pPr>
        </w:pPrChange>
      </w:pPr>
    </w:p>
    <w:p w14:paraId="7D62D976" w14:textId="3E5139E3" w:rsidR="00DE1F13" w:rsidRDefault="001B4840">
      <w:pPr>
        <w:jc w:val="left"/>
        <w:rPr>
          <w:ins w:id="1346" w:author="Rebeca de la Paz Gonzales" w:date="2017-06-25T19:22:00Z"/>
        </w:rPr>
        <w:pPrChange w:id="1347" w:author="Rebeca de la Paz Gonzales" w:date="2017-06-25T17:45:00Z">
          <w:pPr>
            <w:pStyle w:val="p1"/>
          </w:pPr>
        </w:pPrChange>
      </w:pPr>
      <w:r>
        <w:br w:type="page"/>
      </w:r>
    </w:p>
    <w:p w14:paraId="16D62591" w14:textId="6ECA4D5A" w:rsidR="00101372" w:rsidDel="00583419" w:rsidRDefault="00101372">
      <w:pPr>
        <w:rPr>
          <w:del w:id="1348" w:author="Rebeca de la Paz Gonzales" w:date="2017-06-25T19:08:00Z"/>
        </w:rPr>
        <w:pPrChange w:id="1349" w:author="Rebeca de la Paz Gonzales" w:date="2017-06-25T17:09:00Z">
          <w:pPr>
            <w:pStyle w:val="Ttulo2"/>
          </w:pPr>
        </w:pPrChange>
      </w:pPr>
      <w:moveFromRangeStart w:id="1350" w:author="Rebeca de la Paz Gonzales" w:date="2017-06-25T17:05:00Z" w:name="move486173683"/>
      <w:moveFrom w:id="1351" w:author="Rebeca de la Paz Gonzales" w:date="2017-06-25T17:05:00Z">
        <w:del w:id="1352" w:author="Rebeca de la Paz Gonzales" w:date="2017-06-25T19:08:00Z">
          <w:r w:rsidDel="00583419">
            <w:lastRenderedPageBreak/>
            <w:delText>Pruebas JUnit</w:delText>
          </w:r>
        </w:del>
      </w:moveFrom>
      <w:bookmarkStart w:id="1353" w:name="_Toc486205799"/>
      <w:bookmarkStart w:id="1354" w:name="_Toc486217367"/>
      <w:bookmarkStart w:id="1355" w:name="_Toc486217792"/>
      <w:bookmarkEnd w:id="1353"/>
      <w:bookmarkEnd w:id="1354"/>
      <w:bookmarkEnd w:id="1355"/>
    </w:p>
    <w:p w14:paraId="306BED64" w14:textId="2A08CB35" w:rsidR="00101372" w:rsidRPr="00A60D46" w:rsidDel="00583419" w:rsidRDefault="00101372">
      <w:pPr>
        <w:rPr>
          <w:del w:id="1356" w:author="Rebeca de la Paz Gonzales" w:date="2017-06-25T19:08:00Z"/>
        </w:rPr>
        <w:pPrChange w:id="1357" w:author="Rebeca de la Paz Gonzales" w:date="2017-06-25T17:09:00Z">
          <w:pPr>
            <w:pStyle w:val="Ttulo2"/>
          </w:pPr>
        </w:pPrChange>
      </w:pPr>
      <w:moveFrom w:id="1358" w:author="Rebeca de la Paz Gonzales" w:date="2017-06-25T17:05:00Z">
        <w:del w:id="1359" w:author="Rebeca de la Paz Gonzales" w:date="2017-06-25T19:08:00Z">
          <w:r w:rsidDel="00583419">
            <w:delText>Pruebas ….</w:delText>
          </w:r>
        </w:del>
      </w:moveFrom>
      <w:bookmarkStart w:id="1360" w:name="_Toc486205800"/>
      <w:bookmarkStart w:id="1361" w:name="_Toc486217368"/>
      <w:bookmarkStart w:id="1362" w:name="_Toc486217793"/>
      <w:bookmarkEnd w:id="1360"/>
      <w:bookmarkEnd w:id="1361"/>
      <w:bookmarkEnd w:id="1362"/>
    </w:p>
    <w:p w14:paraId="377ED445" w14:textId="2E687258" w:rsidR="003A1F67" w:rsidRPr="00311741" w:rsidDel="00583419" w:rsidRDefault="003A1F67">
      <w:pPr>
        <w:rPr>
          <w:del w:id="1363" w:author="Rebeca de la Paz Gonzales" w:date="2017-06-25T19:08:00Z"/>
        </w:rPr>
        <w:pPrChange w:id="1364" w:author="Rebeca de la Paz Gonzales" w:date="2017-06-25T17:09:00Z">
          <w:pPr>
            <w:pStyle w:val="PrrafoArial8Car1CarCar"/>
            <w:numPr>
              <w:numId w:val="0"/>
            </w:numPr>
            <w:tabs>
              <w:tab w:val="clear" w:pos="1425"/>
            </w:tabs>
            <w:ind w:left="0" w:firstLine="0"/>
          </w:pPr>
        </w:pPrChange>
      </w:pPr>
      <w:bookmarkStart w:id="1365" w:name="_Toc486205801"/>
      <w:bookmarkStart w:id="1366" w:name="_Toc486217369"/>
      <w:bookmarkStart w:id="1367" w:name="_Toc486217794"/>
      <w:bookmarkEnd w:id="1365"/>
      <w:bookmarkEnd w:id="1366"/>
      <w:bookmarkEnd w:id="1367"/>
      <w:moveFromRangeEnd w:id="1350"/>
    </w:p>
    <w:p w14:paraId="17A224B9" w14:textId="567E0F28" w:rsidR="007C3D8F" w:rsidRPr="00B639BF" w:rsidRDefault="007C3D8F" w:rsidP="00A019DF">
      <w:pPr>
        <w:pStyle w:val="Ttulo1"/>
      </w:pPr>
      <w:bookmarkStart w:id="1368" w:name="_Toc486217795"/>
      <w:r w:rsidRPr="00FA0E40">
        <w:t>Conclusiones</w:t>
      </w:r>
      <w:r w:rsidRPr="00B639BF">
        <w:t xml:space="preserve"> y trabajo futuro</w:t>
      </w:r>
      <w:bookmarkEnd w:id="1368"/>
    </w:p>
    <w:p w14:paraId="426795E3" w14:textId="77777777" w:rsidR="00DB1224" w:rsidRDefault="00DB1224" w:rsidP="00A019DF">
      <w:pPr>
        <w:pStyle w:val="Ttulo2"/>
        <w:ind w:left="142" w:firstLine="20"/>
      </w:pPr>
      <w:bookmarkStart w:id="1369" w:name="_Toc486217796"/>
      <w:r w:rsidRPr="00E513E8">
        <w:t>Conclusiones</w:t>
      </w:r>
      <w:bookmarkEnd w:id="1369"/>
    </w:p>
    <w:p w14:paraId="1AEE06A6" w14:textId="77777777" w:rsidR="00C42312" w:rsidRDefault="00C42312" w:rsidP="00A019DF"/>
    <w:p w14:paraId="3881D856" w14:textId="77777777" w:rsidR="00DB1224" w:rsidRPr="00E513E8" w:rsidRDefault="00DB1224" w:rsidP="00A019DF">
      <w:pPr>
        <w:pStyle w:val="Ttulo2"/>
        <w:ind w:left="142" w:firstLine="0"/>
      </w:pPr>
      <w:bookmarkStart w:id="1370" w:name="_Toc486217797"/>
      <w:r w:rsidRPr="00E513E8">
        <w:t>Trabajo futuro</w:t>
      </w:r>
      <w:bookmarkEnd w:id="1370"/>
    </w:p>
    <w:p w14:paraId="68552066" w14:textId="77777777" w:rsidR="00DB1224" w:rsidRDefault="00DB1224" w:rsidP="00A019DF">
      <w:pPr>
        <w:ind w:left="113"/>
      </w:pPr>
    </w:p>
    <w:p w14:paraId="24C8DBFF" w14:textId="77777777" w:rsidR="007C3D8F" w:rsidRPr="00E513E8" w:rsidRDefault="007C3D8F" w:rsidP="00A019DF">
      <w:pPr>
        <w:ind w:left="1416"/>
      </w:pPr>
    </w:p>
    <w:p w14:paraId="48AC918A" w14:textId="63378627" w:rsidR="00E20D02" w:rsidRDefault="00E20D02" w:rsidP="00A019DF">
      <w:pPr>
        <w:ind w:left="1416"/>
      </w:pPr>
    </w:p>
    <w:p w14:paraId="6422712A" w14:textId="77777777" w:rsidR="00E20D02" w:rsidRDefault="00E20D02">
      <w:pPr>
        <w:jc w:val="left"/>
      </w:pPr>
      <w:r>
        <w:br w:type="page"/>
      </w:r>
    </w:p>
    <w:p w14:paraId="185C40C9" w14:textId="77777777" w:rsidR="00E20D02" w:rsidRDefault="00E20D02" w:rsidP="00A019DF">
      <w:pPr>
        <w:pStyle w:val="Ttulo1"/>
        <w:numPr>
          <w:ilvl w:val="0"/>
          <w:numId w:val="0"/>
        </w:numPr>
        <w:ind w:left="113"/>
        <w:rPr>
          <w:sz w:val="40"/>
          <w:szCs w:val="40"/>
        </w:rPr>
      </w:pPr>
      <w:bookmarkStart w:id="1371" w:name="_Toc486217798"/>
    </w:p>
    <w:p w14:paraId="52C46A12" w14:textId="77777777" w:rsidR="00E20D02" w:rsidRDefault="00E20D02">
      <w:pPr>
        <w:jc w:val="left"/>
        <w:rPr>
          <w:rFonts w:ascii="Arial" w:hAnsi="Arial" w:cs="Arial"/>
          <w:b/>
          <w:bCs/>
          <w:kern w:val="32"/>
          <w:sz w:val="40"/>
          <w:szCs w:val="40"/>
        </w:rPr>
      </w:pPr>
      <w:r>
        <w:rPr>
          <w:sz w:val="40"/>
          <w:szCs w:val="40"/>
        </w:rPr>
        <w:br w:type="page"/>
      </w:r>
    </w:p>
    <w:p w14:paraId="1F58350D" w14:textId="262E2168" w:rsidR="007C3D8F" w:rsidRPr="00B639BF" w:rsidRDefault="007C3D8F" w:rsidP="00A019DF">
      <w:pPr>
        <w:pStyle w:val="Ttulo1"/>
        <w:numPr>
          <w:ilvl w:val="0"/>
          <w:numId w:val="0"/>
        </w:numPr>
        <w:ind w:left="113"/>
        <w:rPr>
          <w:sz w:val="40"/>
          <w:szCs w:val="40"/>
        </w:rPr>
      </w:pPr>
      <w:r w:rsidRPr="00B639BF">
        <w:rPr>
          <w:sz w:val="40"/>
          <w:szCs w:val="40"/>
        </w:rPr>
        <w:lastRenderedPageBreak/>
        <w:t>Referencias</w:t>
      </w:r>
      <w:bookmarkEnd w:id="1371"/>
    </w:p>
    <w:p w14:paraId="15F7E601" w14:textId="77777777" w:rsidR="00F70F59" w:rsidRDefault="00F70F59" w:rsidP="00A019DF"/>
    <w:p w14:paraId="623F6344" w14:textId="77777777" w:rsidR="003F1A1D" w:rsidRPr="00BE2E3A" w:rsidRDefault="003F1A1D" w:rsidP="006B18BA">
      <w:pPr>
        <w:numPr>
          <w:ilvl w:val="0"/>
          <w:numId w:val="2"/>
        </w:numPr>
        <w:rPr>
          <w:rFonts w:ascii="NimbusRomNo9L-Medi" w:hAnsi="NimbusRomNo9L-Medi" w:cs="NimbusRomNo9L-Medi"/>
          <w:sz w:val="20"/>
          <w:szCs w:val="20"/>
          <w:highlight w:val="yellow"/>
          <w:lang w:val="en-GB"/>
        </w:rPr>
      </w:pPr>
      <w:bookmarkStart w:id="1372" w:name="_Ref143922454"/>
      <w:bookmarkStart w:id="1373" w:name="_Ref141678719"/>
      <w:r w:rsidRPr="00355D32">
        <w:rPr>
          <w:highlight w:val="yellow"/>
        </w:rPr>
        <w:t>En las referencias figurarán los autores (</w:t>
      </w:r>
      <w:proofErr w:type="spellStart"/>
      <w:r w:rsidRPr="00355D32">
        <w:rPr>
          <w:highlight w:val="yellow"/>
        </w:rPr>
        <w:t>opcionalmebte</w:t>
      </w:r>
      <w:proofErr w:type="spellEnd"/>
      <w:r w:rsidRPr="00355D32">
        <w:rPr>
          <w:highlight w:val="yellow"/>
        </w:rPr>
        <w:t xml:space="preserve"> los </w:t>
      </w:r>
      <w:proofErr w:type="spellStart"/>
      <w:r w:rsidRPr="00355D32">
        <w:rPr>
          <w:highlight w:val="yellow"/>
        </w:rPr>
        <w:t>editors</w:t>
      </w:r>
      <w:proofErr w:type="spellEnd"/>
      <w:r w:rsidRPr="00355D32">
        <w:rPr>
          <w:highlight w:val="yellow"/>
        </w:rPr>
        <w:t xml:space="preserve">), el título del artículo, el nombre de la revista o libro, el volumen y número de la revista, las páginas del artículo, la fecha de </w:t>
      </w:r>
      <w:proofErr w:type="gramStart"/>
      <w:r w:rsidRPr="00355D32">
        <w:rPr>
          <w:highlight w:val="yellow"/>
        </w:rPr>
        <w:t>edición,.</w:t>
      </w:r>
      <w:proofErr w:type="gramEnd"/>
      <w:r w:rsidRPr="00355D32">
        <w:rPr>
          <w:highlight w:val="yellow"/>
        </w:rPr>
        <w:t xml:space="preserve"> </w:t>
      </w:r>
      <w:r w:rsidRPr="00BE2E3A">
        <w:rPr>
          <w:highlight w:val="yellow"/>
          <w:lang w:val="en-GB"/>
        </w:rPr>
        <w:t xml:space="preserve">A </w:t>
      </w:r>
      <w:proofErr w:type="spellStart"/>
      <w:r w:rsidRPr="00BE2E3A">
        <w:rPr>
          <w:highlight w:val="yellow"/>
          <w:lang w:val="en-GB"/>
        </w:rPr>
        <w:t>continuación</w:t>
      </w:r>
      <w:proofErr w:type="spellEnd"/>
      <w:r w:rsidRPr="00BE2E3A">
        <w:rPr>
          <w:highlight w:val="yellow"/>
          <w:lang w:val="en-GB"/>
        </w:rPr>
        <w:t xml:space="preserve"> se </w:t>
      </w:r>
      <w:proofErr w:type="spellStart"/>
      <w:r w:rsidRPr="00BE2E3A">
        <w:rPr>
          <w:highlight w:val="yellow"/>
          <w:lang w:val="en-GB"/>
        </w:rPr>
        <w:t>listan</w:t>
      </w:r>
      <w:proofErr w:type="spellEnd"/>
      <w:r w:rsidRPr="00BE2E3A">
        <w:rPr>
          <w:highlight w:val="yellow"/>
          <w:lang w:val="en-GB"/>
        </w:rPr>
        <w:t xml:space="preserve"> </w:t>
      </w:r>
      <w:proofErr w:type="spellStart"/>
      <w:r w:rsidRPr="00BE2E3A">
        <w:rPr>
          <w:highlight w:val="yellow"/>
          <w:lang w:val="en-GB"/>
        </w:rPr>
        <w:t>algunos</w:t>
      </w:r>
      <w:proofErr w:type="spellEnd"/>
      <w:r w:rsidRPr="00BE2E3A">
        <w:rPr>
          <w:highlight w:val="yellow"/>
          <w:lang w:val="en-GB"/>
        </w:rPr>
        <w:t xml:space="preserve"> </w:t>
      </w:r>
      <w:proofErr w:type="spellStart"/>
      <w:r w:rsidRPr="00BE2E3A">
        <w:rPr>
          <w:highlight w:val="yellow"/>
          <w:lang w:val="en-GB"/>
        </w:rPr>
        <w:t>ejemplos</w:t>
      </w:r>
      <w:proofErr w:type="spellEnd"/>
    </w:p>
    <w:p w14:paraId="34D01CAB" w14:textId="77777777" w:rsidR="00491726" w:rsidRPr="00BE2E3A" w:rsidRDefault="00491726" w:rsidP="006B18BA">
      <w:pPr>
        <w:numPr>
          <w:ilvl w:val="0"/>
          <w:numId w:val="2"/>
        </w:numPr>
        <w:rPr>
          <w:rFonts w:ascii="NimbusRomNo9L-Medi" w:hAnsi="NimbusRomNo9L-Medi" w:cs="NimbusRomNo9L-Medi"/>
          <w:sz w:val="20"/>
          <w:szCs w:val="20"/>
          <w:highlight w:val="yellow"/>
          <w:lang w:val="en-GB"/>
        </w:rPr>
      </w:pPr>
      <w:r w:rsidRPr="00BE2E3A">
        <w:rPr>
          <w:highlight w:val="yellow"/>
          <w:lang w:val="en-GB"/>
        </w:rPr>
        <w:t xml:space="preserve">K.N. </w:t>
      </w:r>
      <w:proofErr w:type="spellStart"/>
      <w:r w:rsidRPr="00BE2E3A">
        <w:rPr>
          <w:highlight w:val="yellow"/>
          <w:lang w:val="en-GB"/>
        </w:rPr>
        <w:t>Platanioitis</w:t>
      </w:r>
      <w:proofErr w:type="spellEnd"/>
      <w:r w:rsidRPr="00BE2E3A">
        <w:rPr>
          <w:highlight w:val="yellow"/>
          <w:lang w:val="en-GB"/>
        </w:rPr>
        <w:t xml:space="preserve">, C.S. </w:t>
      </w:r>
      <w:proofErr w:type="spellStart"/>
      <w:r w:rsidRPr="00BE2E3A">
        <w:rPr>
          <w:highlight w:val="yellow"/>
          <w:lang w:val="en-GB"/>
        </w:rPr>
        <w:t>Regazzoni</w:t>
      </w:r>
      <w:proofErr w:type="spellEnd"/>
      <w:r w:rsidRPr="00BE2E3A">
        <w:rPr>
          <w:highlight w:val="yellow"/>
          <w:lang w:val="en-GB"/>
        </w:rPr>
        <w:t xml:space="preserve"> (eds.), “Special Issue in Visual-centric Surveillance Networks and Services”, IEEE Signal Processing Magazine, 22(2), </w:t>
      </w:r>
      <w:proofErr w:type="spellStart"/>
      <w:r w:rsidRPr="00BE2E3A">
        <w:rPr>
          <w:highlight w:val="yellow"/>
          <w:lang w:val="en-GB"/>
        </w:rPr>
        <w:t>Marzo</w:t>
      </w:r>
      <w:proofErr w:type="spellEnd"/>
      <w:r w:rsidRPr="00BE2E3A">
        <w:rPr>
          <w:highlight w:val="yellow"/>
          <w:lang w:val="en-GB"/>
        </w:rPr>
        <w:t xml:space="preserve"> 2005.</w:t>
      </w:r>
      <w:bookmarkEnd w:id="1372"/>
    </w:p>
    <w:p w14:paraId="2EE8945A" w14:textId="77777777" w:rsidR="007900C1" w:rsidRPr="00BE2E3A" w:rsidRDefault="007900C1" w:rsidP="006B18BA">
      <w:pPr>
        <w:numPr>
          <w:ilvl w:val="0"/>
          <w:numId w:val="2"/>
        </w:numPr>
        <w:rPr>
          <w:rFonts w:ascii="NimbusRomNo9L-Medi" w:hAnsi="NimbusRomNo9L-Medi" w:cs="NimbusRomNo9L-Medi"/>
          <w:sz w:val="20"/>
          <w:szCs w:val="20"/>
          <w:highlight w:val="yellow"/>
          <w:lang w:val="en-GB"/>
        </w:rPr>
      </w:pPr>
      <w:bookmarkStart w:id="1374" w:name="_Ref143922617"/>
      <w:r w:rsidRPr="00BE2E3A">
        <w:rPr>
          <w:highlight w:val="yellow"/>
          <w:lang w:val="en-GB"/>
        </w:rPr>
        <w:t xml:space="preserve">B.S. </w:t>
      </w:r>
      <w:proofErr w:type="spellStart"/>
      <w:r w:rsidRPr="00BE2E3A">
        <w:rPr>
          <w:highlight w:val="yellow"/>
          <w:lang w:val="en-GB"/>
        </w:rPr>
        <w:t>Manjunath</w:t>
      </w:r>
      <w:proofErr w:type="spellEnd"/>
      <w:r w:rsidRPr="00BE2E3A">
        <w:rPr>
          <w:highlight w:val="yellow"/>
          <w:lang w:val="en-GB"/>
        </w:rPr>
        <w:t xml:space="preserve">, P. </w:t>
      </w:r>
      <w:proofErr w:type="spellStart"/>
      <w:r w:rsidRPr="00BE2E3A">
        <w:rPr>
          <w:highlight w:val="yellow"/>
          <w:lang w:val="en-GB"/>
        </w:rPr>
        <w:t>Salembier</w:t>
      </w:r>
      <w:proofErr w:type="spellEnd"/>
      <w:r w:rsidRPr="00BE2E3A">
        <w:rPr>
          <w:highlight w:val="yellow"/>
          <w:lang w:val="en-GB"/>
        </w:rPr>
        <w:t xml:space="preserve">, T. </w:t>
      </w:r>
      <w:proofErr w:type="spellStart"/>
      <w:r w:rsidRPr="00BE2E3A">
        <w:rPr>
          <w:highlight w:val="yellow"/>
          <w:lang w:val="en-GB"/>
        </w:rPr>
        <w:t>Sikora</w:t>
      </w:r>
      <w:proofErr w:type="spellEnd"/>
      <w:r w:rsidRPr="00BE2E3A">
        <w:rPr>
          <w:highlight w:val="yellow"/>
          <w:lang w:val="en-GB"/>
        </w:rPr>
        <w:t xml:space="preserve"> (eds.), “Introduction to MPEG 7: Multimedia Content Description Language,”, John Wiley and Sons, 2002</w:t>
      </w:r>
      <w:bookmarkEnd w:id="1374"/>
    </w:p>
    <w:p w14:paraId="2B901E6F" w14:textId="77777777" w:rsidR="00970C9D" w:rsidRPr="00BE2E3A" w:rsidRDefault="00970C9D" w:rsidP="00A019DF">
      <w:pPr>
        <w:numPr>
          <w:ilvl w:val="0"/>
          <w:numId w:val="2"/>
        </w:numPr>
        <w:ind w:right="-33"/>
        <w:rPr>
          <w:highlight w:val="yellow"/>
          <w:lang w:val="en-GB"/>
        </w:rPr>
      </w:pPr>
      <w:bookmarkStart w:id="1375" w:name="_Ref143937268"/>
      <w:bookmarkEnd w:id="1373"/>
      <w:r w:rsidRPr="00BE2E3A">
        <w:rPr>
          <w:highlight w:val="yellow"/>
          <w:lang w:val="en-GB"/>
        </w:rPr>
        <w:t xml:space="preserve">G. R. </w:t>
      </w:r>
      <w:proofErr w:type="spellStart"/>
      <w:r w:rsidRPr="00BE2E3A">
        <w:rPr>
          <w:highlight w:val="yellow"/>
          <w:lang w:val="en-GB"/>
        </w:rPr>
        <w:t>Bradski</w:t>
      </w:r>
      <w:proofErr w:type="spellEnd"/>
      <w:r w:rsidRPr="00BE2E3A">
        <w:rPr>
          <w:highlight w:val="yellow"/>
          <w:lang w:val="en-GB"/>
        </w:rPr>
        <w:t xml:space="preserve">, “Computer vision face tracking as a component of a perceptual user interface,” </w:t>
      </w:r>
      <w:proofErr w:type="spellStart"/>
      <w:r w:rsidR="003F1A1D" w:rsidRPr="00BE2E3A">
        <w:rPr>
          <w:highlight w:val="yellow"/>
          <w:lang w:val="en-GB"/>
        </w:rPr>
        <w:t>en</w:t>
      </w:r>
      <w:proofErr w:type="spellEnd"/>
      <w:r w:rsidR="003F1A1D" w:rsidRPr="00BE2E3A">
        <w:rPr>
          <w:highlight w:val="yellow"/>
          <w:lang w:val="en-GB"/>
        </w:rPr>
        <w:t xml:space="preserve"> </w:t>
      </w:r>
      <w:proofErr w:type="spellStart"/>
      <w:r w:rsidRPr="00BE2E3A">
        <w:rPr>
          <w:highlight w:val="yellow"/>
          <w:lang w:val="en-GB"/>
        </w:rPr>
        <w:t>Proc.IEEE</w:t>
      </w:r>
      <w:proofErr w:type="spellEnd"/>
      <w:r w:rsidRPr="00BE2E3A">
        <w:rPr>
          <w:highlight w:val="yellow"/>
          <w:lang w:val="en-GB"/>
        </w:rPr>
        <w:t xml:space="preserve"> Workshop on Applications of Computer Vision, Princeton, NJ, October 1998, pp. 214–219.</w:t>
      </w:r>
      <w:bookmarkEnd w:id="1375"/>
    </w:p>
    <w:p w14:paraId="52EC44B7" w14:textId="77777777" w:rsidR="00970C9D" w:rsidRPr="00BE2E3A" w:rsidRDefault="00970C9D" w:rsidP="00A019DF">
      <w:pPr>
        <w:numPr>
          <w:ilvl w:val="0"/>
          <w:numId w:val="2"/>
        </w:numPr>
        <w:ind w:right="-33"/>
        <w:rPr>
          <w:highlight w:val="yellow"/>
          <w:lang w:val="en-GB"/>
        </w:rPr>
      </w:pPr>
      <w:bookmarkStart w:id="1376" w:name="_Ref143937283"/>
      <w:r w:rsidRPr="00BE2E3A">
        <w:rPr>
          <w:highlight w:val="yellow"/>
          <w:lang w:val="en-GB"/>
        </w:rPr>
        <w:t xml:space="preserve">A. D. </w:t>
      </w:r>
      <w:proofErr w:type="spellStart"/>
      <w:r w:rsidRPr="00BE2E3A">
        <w:rPr>
          <w:highlight w:val="yellow"/>
          <w:lang w:val="en-GB"/>
        </w:rPr>
        <w:t>Bue</w:t>
      </w:r>
      <w:proofErr w:type="spellEnd"/>
      <w:r w:rsidRPr="00BE2E3A">
        <w:rPr>
          <w:highlight w:val="yellow"/>
          <w:lang w:val="en-GB"/>
        </w:rPr>
        <w:t xml:space="preserve">, D. </w:t>
      </w:r>
      <w:proofErr w:type="spellStart"/>
      <w:r w:rsidRPr="00BE2E3A">
        <w:rPr>
          <w:highlight w:val="yellow"/>
          <w:lang w:val="en-GB"/>
        </w:rPr>
        <w:t>Comaniciu</w:t>
      </w:r>
      <w:proofErr w:type="spellEnd"/>
      <w:r w:rsidRPr="00BE2E3A">
        <w:rPr>
          <w:highlight w:val="yellow"/>
          <w:lang w:val="en-GB"/>
        </w:rPr>
        <w:t xml:space="preserve">, V. Ramesh, and C. </w:t>
      </w:r>
      <w:proofErr w:type="spellStart"/>
      <w:r w:rsidRPr="00BE2E3A">
        <w:rPr>
          <w:highlight w:val="yellow"/>
          <w:lang w:val="en-GB"/>
        </w:rPr>
        <w:t>Regazzoni</w:t>
      </w:r>
      <w:proofErr w:type="spellEnd"/>
      <w:r w:rsidRPr="00BE2E3A">
        <w:rPr>
          <w:highlight w:val="yellow"/>
          <w:lang w:val="en-GB"/>
        </w:rPr>
        <w:t>, “Smart cameras with real-time video object generation,” in Proc. IEEE Intl. Conf. on Image Processing, Rochester, NY, volume III, 2002, pp. 429–432.</w:t>
      </w:r>
      <w:bookmarkEnd w:id="1376"/>
    </w:p>
    <w:p w14:paraId="4D1509C1" w14:textId="77777777" w:rsidR="002A3F59" w:rsidRPr="00BE2E3A" w:rsidRDefault="002A3F59" w:rsidP="00A019DF">
      <w:pPr>
        <w:numPr>
          <w:ilvl w:val="0"/>
          <w:numId w:val="2"/>
        </w:numPr>
        <w:ind w:right="-33"/>
        <w:rPr>
          <w:highlight w:val="yellow"/>
          <w:lang w:val="en-GB"/>
        </w:rPr>
      </w:pPr>
      <w:bookmarkStart w:id="1377" w:name="_Ref143938426"/>
      <w:r w:rsidRPr="00BE2E3A">
        <w:rPr>
          <w:highlight w:val="yellow"/>
          <w:lang w:val="en-GB"/>
        </w:rPr>
        <w:t xml:space="preserve">P. </w:t>
      </w:r>
      <w:proofErr w:type="spellStart"/>
      <w:r w:rsidRPr="00BE2E3A">
        <w:rPr>
          <w:highlight w:val="yellow"/>
          <w:lang w:val="en-GB"/>
        </w:rPr>
        <w:t>Anandan</w:t>
      </w:r>
      <w:proofErr w:type="spellEnd"/>
      <w:r w:rsidRPr="00BE2E3A">
        <w:rPr>
          <w:highlight w:val="yellow"/>
          <w:lang w:val="en-GB"/>
        </w:rPr>
        <w:t xml:space="preserve">. “A </w:t>
      </w:r>
      <w:proofErr w:type="spellStart"/>
      <w:r w:rsidRPr="00BE2E3A">
        <w:rPr>
          <w:highlight w:val="yellow"/>
          <w:lang w:val="en-GB"/>
        </w:rPr>
        <w:t>computacional</w:t>
      </w:r>
      <w:proofErr w:type="spellEnd"/>
      <w:r w:rsidRPr="00BE2E3A">
        <w:rPr>
          <w:highlight w:val="yellow"/>
          <w:lang w:val="en-GB"/>
        </w:rPr>
        <w:t xml:space="preserve"> </w:t>
      </w:r>
      <w:proofErr w:type="spellStart"/>
      <w:r w:rsidR="006D4825" w:rsidRPr="00BE2E3A">
        <w:rPr>
          <w:highlight w:val="yellow"/>
          <w:lang w:val="en-GB"/>
        </w:rPr>
        <w:t>cuadro</w:t>
      </w:r>
      <w:r w:rsidRPr="00BE2E3A">
        <w:rPr>
          <w:highlight w:val="yellow"/>
          <w:lang w:val="en-GB"/>
        </w:rPr>
        <w:t>work</w:t>
      </w:r>
      <w:proofErr w:type="spellEnd"/>
      <w:r w:rsidRPr="00BE2E3A">
        <w:rPr>
          <w:highlight w:val="yellow"/>
          <w:lang w:val="en-GB"/>
        </w:rPr>
        <w:t xml:space="preserve"> and an algorithm for the measurement of visual motion”, International Journal of Computer Vision, 2(3):283-310, </w:t>
      </w:r>
      <w:proofErr w:type="gramStart"/>
      <w:r w:rsidRPr="00BE2E3A">
        <w:rPr>
          <w:highlight w:val="yellow"/>
          <w:lang w:val="en-GB"/>
        </w:rPr>
        <w:t>January,</w:t>
      </w:r>
      <w:proofErr w:type="gramEnd"/>
      <w:r w:rsidRPr="00BE2E3A">
        <w:rPr>
          <w:highlight w:val="yellow"/>
          <w:lang w:val="en-GB"/>
        </w:rPr>
        <w:t xml:space="preserve"> 1989.</w:t>
      </w:r>
      <w:bookmarkEnd w:id="1377"/>
    </w:p>
    <w:p w14:paraId="3B2412D2" w14:textId="77777777" w:rsidR="00482A7A" w:rsidRPr="00BE2E3A" w:rsidRDefault="00D352AF" w:rsidP="006B18BA">
      <w:pPr>
        <w:numPr>
          <w:ilvl w:val="0"/>
          <w:numId w:val="2"/>
        </w:numPr>
        <w:ind w:right="-33"/>
        <w:rPr>
          <w:i/>
          <w:iCs/>
          <w:highlight w:val="yellow"/>
          <w:lang w:val="en-GB"/>
        </w:rPr>
      </w:pPr>
      <w:bookmarkStart w:id="1378" w:name="_Ref144531381"/>
      <w:r w:rsidRPr="00BE2E3A">
        <w:rPr>
          <w:highlight w:val="yellow"/>
          <w:lang w:val="en-GB"/>
        </w:rPr>
        <w:t xml:space="preserve">W.J. </w:t>
      </w:r>
      <w:proofErr w:type="spellStart"/>
      <w:r w:rsidRPr="00BE2E3A">
        <w:rPr>
          <w:highlight w:val="yellow"/>
          <w:lang w:val="en-GB"/>
        </w:rPr>
        <w:t>Ruckelidge</w:t>
      </w:r>
      <w:proofErr w:type="spellEnd"/>
      <w:r w:rsidRPr="00BE2E3A">
        <w:rPr>
          <w:highlight w:val="yellow"/>
          <w:lang w:val="en-GB"/>
        </w:rPr>
        <w:t xml:space="preserve">. “Efficient Computation of the minimum </w:t>
      </w:r>
      <w:proofErr w:type="spellStart"/>
      <w:r w:rsidR="000D3838" w:rsidRPr="00BE2E3A">
        <w:rPr>
          <w:highlight w:val="yellow"/>
          <w:lang w:val="en-GB"/>
        </w:rPr>
        <w:t>Hausdorff</w:t>
      </w:r>
      <w:proofErr w:type="spellEnd"/>
      <w:r w:rsidR="000D3838" w:rsidRPr="00BE2E3A">
        <w:rPr>
          <w:highlight w:val="yellow"/>
          <w:lang w:val="en-GB"/>
        </w:rPr>
        <w:t xml:space="preserve"> Distance for Visual Recognition</w:t>
      </w:r>
      <w:r w:rsidRPr="00BE2E3A">
        <w:rPr>
          <w:highlight w:val="yellow"/>
          <w:lang w:val="en-GB"/>
        </w:rPr>
        <w:t>”</w:t>
      </w:r>
      <w:r w:rsidR="000D3838" w:rsidRPr="00BE2E3A">
        <w:rPr>
          <w:highlight w:val="yellow"/>
          <w:lang w:val="en-GB"/>
        </w:rPr>
        <w:t xml:space="preserve">, </w:t>
      </w:r>
      <w:proofErr w:type="spellStart"/>
      <w:r w:rsidR="000D3838" w:rsidRPr="00BE2E3A">
        <w:rPr>
          <w:highlight w:val="yellow"/>
          <w:lang w:val="en-GB"/>
        </w:rPr>
        <w:t>Phd</w:t>
      </w:r>
      <w:proofErr w:type="spellEnd"/>
      <w:r w:rsidR="000D3838" w:rsidRPr="00BE2E3A">
        <w:rPr>
          <w:highlight w:val="yellow"/>
          <w:lang w:val="en-GB"/>
        </w:rPr>
        <w:t xml:space="preserve"> thesis, Cornell </w:t>
      </w:r>
      <w:proofErr w:type="spellStart"/>
      <w:r w:rsidR="000D3838" w:rsidRPr="00BE2E3A">
        <w:rPr>
          <w:highlight w:val="yellow"/>
          <w:lang w:val="en-GB"/>
        </w:rPr>
        <w:t>Universitym</w:t>
      </w:r>
      <w:proofErr w:type="spellEnd"/>
      <w:r w:rsidR="000D3838" w:rsidRPr="00BE2E3A">
        <w:rPr>
          <w:highlight w:val="yellow"/>
          <w:lang w:val="en-GB"/>
        </w:rPr>
        <w:t xml:space="preserve"> 1995. CS-TR1454</w:t>
      </w:r>
      <w:bookmarkEnd w:id="1378"/>
    </w:p>
    <w:p w14:paraId="71F2D6BB" w14:textId="77777777" w:rsidR="0026714A" w:rsidRPr="00BE2E3A" w:rsidRDefault="00141238" w:rsidP="00A019DF">
      <w:pPr>
        <w:numPr>
          <w:ilvl w:val="0"/>
          <w:numId w:val="2"/>
        </w:numPr>
        <w:tabs>
          <w:tab w:val="clear" w:pos="360"/>
          <w:tab w:val="num" w:pos="567"/>
        </w:tabs>
        <w:spacing w:after="100" w:afterAutospacing="1"/>
        <w:ind w:left="567" w:hanging="567"/>
        <w:rPr>
          <w:b/>
          <w:highlight w:val="yellow"/>
          <w:lang w:val="en-GB"/>
        </w:rPr>
      </w:pPr>
      <w:bookmarkStart w:id="1379" w:name="_Ref44695809"/>
      <w:r w:rsidRPr="00355D32">
        <w:rPr>
          <w:highlight w:val="yellow"/>
          <w:lang w:val="en-US"/>
        </w:rPr>
        <w:t xml:space="preserve">“Extensible Markup Language (XML) 1.0 (Second Edition)”, W3C Recommendation 6 October 2000 </w:t>
      </w:r>
      <w:r w:rsidR="00164935">
        <w:fldChar w:fldCharType="begin"/>
      </w:r>
      <w:r w:rsidR="00164935" w:rsidRPr="00164935">
        <w:rPr>
          <w:lang w:val="en"/>
          <w:rPrChange w:id="1380" w:author="Rebeca de la Paz Gonzales" w:date="2017-06-25T16:25:00Z">
            <w:rPr/>
          </w:rPrChange>
        </w:rPr>
        <w:instrText xml:space="preserve"> HYPERLINK "http://www.w3.org/TR/REC-xml" </w:instrText>
      </w:r>
      <w:r w:rsidR="00164935">
        <w:fldChar w:fldCharType="separate"/>
      </w:r>
      <w:r w:rsidRPr="00355D32">
        <w:rPr>
          <w:rStyle w:val="Hipervnculo"/>
          <w:highlight w:val="yellow"/>
          <w:lang w:val="en-US"/>
        </w:rPr>
        <w:t>http://www.w3.org/TR/REC-xml</w:t>
      </w:r>
      <w:r w:rsidR="00164935">
        <w:rPr>
          <w:rStyle w:val="Hipervnculo"/>
          <w:highlight w:val="yellow"/>
          <w:lang w:val="en-US"/>
        </w:rPr>
        <w:fldChar w:fldCharType="end"/>
      </w:r>
      <w:bookmarkStart w:id="1381" w:name="_Ref144111346"/>
      <w:bookmarkEnd w:id="1379"/>
    </w:p>
    <w:p w14:paraId="0C24B8FA" w14:textId="5DD8F53E" w:rsidR="00EE78A6" w:rsidRDefault="0026714A" w:rsidP="00A019DF">
      <w:pPr>
        <w:numPr>
          <w:ilvl w:val="0"/>
          <w:numId w:val="2"/>
        </w:numPr>
        <w:tabs>
          <w:tab w:val="clear" w:pos="360"/>
          <w:tab w:val="num" w:pos="567"/>
        </w:tabs>
        <w:spacing w:after="100" w:afterAutospacing="1"/>
        <w:ind w:left="567" w:hanging="567"/>
        <w:rPr>
          <w:b/>
          <w:highlight w:val="yellow"/>
          <w:lang w:val="en-GB"/>
        </w:rPr>
      </w:pPr>
      <w:r w:rsidRPr="00BE2E3A">
        <w:rPr>
          <w:highlight w:val="yellow"/>
          <w:lang w:val="en-GB"/>
        </w:rPr>
        <w:t xml:space="preserve">William H. Press, Saul </w:t>
      </w:r>
      <w:proofErr w:type="spellStart"/>
      <w:proofErr w:type="gramStart"/>
      <w:r w:rsidRPr="00BE2E3A">
        <w:rPr>
          <w:highlight w:val="yellow"/>
          <w:lang w:val="en-GB"/>
        </w:rPr>
        <w:t>A.Teukolsky</w:t>
      </w:r>
      <w:proofErr w:type="spellEnd"/>
      <w:proofErr w:type="gramEnd"/>
      <w:r w:rsidRPr="00BE2E3A">
        <w:rPr>
          <w:highlight w:val="yellow"/>
          <w:lang w:val="en-GB"/>
        </w:rPr>
        <w:t xml:space="preserve">, William T. </w:t>
      </w:r>
      <w:proofErr w:type="spellStart"/>
      <w:r w:rsidRPr="00BE2E3A">
        <w:rPr>
          <w:highlight w:val="yellow"/>
          <w:lang w:val="en-GB"/>
        </w:rPr>
        <w:t>Vetterling</w:t>
      </w:r>
      <w:proofErr w:type="spellEnd"/>
      <w:r w:rsidRPr="00BE2E3A">
        <w:rPr>
          <w:highlight w:val="yellow"/>
          <w:lang w:val="en-GB"/>
        </w:rPr>
        <w:t xml:space="preserve">, Brian P. Flannery. </w:t>
      </w:r>
      <w:r w:rsidR="003345B4" w:rsidRPr="00BE2E3A">
        <w:rPr>
          <w:highlight w:val="yellow"/>
          <w:lang w:val="en-GB"/>
        </w:rPr>
        <w:t>“Numerical Recipes in C – The art of Scientific Computing 2nd Edition”. Cambridge University Press</w:t>
      </w:r>
      <w:bookmarkEnd w:id="1381"/>
    </w:p>
    <w:p w14:paraId="77D8F7CE"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382" w:author="Rebeca de la Paz Gonzales" w:date="2017-06-25T16:25:00Z">
            <w:rPr/>
          </w:rPrChange>
        </w:rPr>
        <w:instrText xml:space="preserve"> HYPERLINK "https://nlp.stanford.edu/software/nndep.shtml" </w:instrText>
      </w:r>
      <w:r>
        <w:fldChar w:fldCharType="separate"/>
      </w:r>
      <w:r w:rsidR="00EE78A6" w:rsidRPr="009F051F">
        <w:rPr>
          <w:rStyle w:val="Hipervnculo"/>
          <w:lang w:val="en-GB"/>
        </w:rPr>
        <w:t>https://nlp.stanford.edu/software/nndep.shtml</w:t>
      </w:r>
      <w:r>
        <w:rPr>
          <w:rStyle w:val="Hipervnculo"/>
          <w:lang w:val="en-GB"/>
        </w:rPr>
        <w:fldChar w:fldCharType="end"/>
      </w:r>
      <w:r w:rsidR="00EE78A6">
        <w:rPr>
          <w:b/>
          <w:lang w:val="en-GB"/>
        </w:rPr>
        <w:t xml:space="preserve"> </w:t>
      </w:r>
    </w:p>
    <w:p w14:paraId="59A78163"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383" w:author="Rebeca de la Paz Gonzales" w:date="2017-06-25T16:25:00Z">
            <w:rPr/>
          </w:rPrChange>
        </w:rPr>
        <w:instrText xml:space="preserve"> HYPERLINK "https://nlp.stanford.edu/software/srparser.shtml" </w:instrText>
      </w:r>
      <w:r>
        <w:fldChar w:fldCharType="separate"/>
      </w:r>
      <w:r w:rsidR="00EE78A6" w:rsidRPr="009F051F">
        <w:rPr>
          <w:rStyle w:val="Hipervnculo"/>
          <w:lang w:val="en-GB"/>
        </w:rPr>
        <w:t>https://nlp.stanford.edu/software/srparser.shtml</w:t>
      </w:r>
      <w:r>
        <w:rPr>
          <w:rStyle w:val="Hipervnculo"/>
          <w:lang w:val="en-GB"/>
        </w:rPr>
        <w:fldChar w:fldCharType="end"/>
      </w:r>
    </w:p>
    <w:p w14:paraId="0A1B8E02"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384" w:author="Rebeca de la Paz Gonzales" w:date="2017-06-25T16:25:00Z">
            <w:rPr/>
          </w:rPrChange>
        </w:rPr>
        <w:instrText xml:space="preserve"> HYPERLINK "https://nlp.stanford.edu/software/stanford-dependencies.shtml" \l "English" </w:instrText>
      </w:r>
      <w:r>
        <w:fldChar w:fldCharType="separate"/>
      </w:r>
      <w:r w:rsidR="00EE78A6" w:rsidRPr="009F051F">
        <w:rPr>
          <w:rStyle w:val="Hipervnculo"/>
          <w:lang w:val="en-GB"/>
        </w:rPr>
        <w:t>https://nlp.stanford.edu/software/stanford-dependencies.shtml#English</w:t>
      </w:r>
      <w:r>
        <w:rPr>
          <w:rStyle w:val="Hipervnculo"/>
          <w:lang w:val="en-GB"/>
        </w:rPr>
        <w:fldChar w:fldCharType="end"/>
      </w:r>
    </w:p>
    <w:p w14:paraId="5E238A70"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385" w:author="Rebeca de la Paz Gonzales" w:date="2017-06-25T16:25:00Z">
            <w:rPr/>
          </w:rPrChange>
        </w:rPr>
        <w:instrText xml:space="preserve"> HYPERLINK "https://nlp.stanford.edu/~sebschu/pubs/schuster-manning-lrec2016.pdf" </w:instrText>
      </w:r>
      <w:r>
        <w:fldChar w:fldCharType="separate"/>
      </w:r>
      <w:r w:rsidR="00EE78A6" w:rsidRPr="009F051F">
        <w:rPr>
          <w:rStyle w:val="Hipervnculo"/>
          <w:lang w:val="en-GB"/>
        </w:rPr>
        <w:t>https://nlp.stanford.edu/~sebschu/pubs/schuster-manning-lrec2016.pdf</w:t>
      </w:r>
      <w:r>
        <w:rPr>
          <w:rStyle w:val="Hipervnculo"/>
          <w:lang w:val="en-GB"/>
        </w:rPr>
        <w:fldChar w:fldCharType="end"/>
      </w:r>
    </w:p>
    <w:p w14:paraId="1482CEDF"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386" w:author="Rebeca de la Paz Gonzales" w:date="2017-06-25T16:25:00Z">
            <w:rPr/>
          </w:rPrChange>
        </w:rPr>
        <w:instrText xml:space="preserve"> HYPERLINK "https://nlp.stanford.edu/software/dependencies_manual.pdf" </w:instrText>
      </w:r>
      <w:r>
        <w:fldChar w:fldCharType="separate"/>
      </w:r>
      <w:r w:rsidR="00EE78A6" w:rsidRPr="009F051F">
        <w:rPr>
          <w:rStyle w:val="Hipervnculo"/>
          <w:lang w:val="en-GB"/>
        </w:rPr>
        <w:t>https://nlp.stanford.edu/software/dependencies_manual.pdf</w:t>
      </w:r>
      <w:r>
        <w:rPr>
          <w:rStyle w:val="Hipervnculo"/>
          <w:lang w:val="en-GB"/>
        </w:rPr>
        <w:fldChar w:fldCharType="end"/>
      </w:r>
    </w:p>
    <w:p w14:paraId="7946EEDD" w14:textId="77777777" w:rsidR="00EE78A6" w:rsidRPr="003D337A" w:rsidRDefault="00164935" w:rsidP="00A019DF">
      <w:pPr>
        <w:numPr>
          <w:ilvl w:val="0"/>
          <w:numId w:val="2"/>
        </w:numPr>
        <w:spacing w:after="100" w:afterAutospacing="1"/>
        <w:ind w:left="708" w:hanging="708"/>
        <w:rPr>
          <w:rStyle w:val="Hipervnculo"/>
          <w:b/>
          <w:color w:val="auto"/>
          <w:highlight w:val="yellow"/>
          <w:u w:val="none"/>
          <w:lang w:val="en-GB"/>
        </w:rPr>
      </w:pPr>
      <w:r>
        <w:fldChar w:fldCharType="begin"/>
      </w:r>
      <w:r w:rsidRPr="00164935">
        <w:rPr>
          <w:lang w:val="en-GB"/>
          <w:rPrChange w:id="1387" w:author="Rebeca de la Paz Gonzales" w:date="2017-06-25T16:25:00Z">
            <w:rPr/>
          </w:rPrChange>
        </w:rPr>
        <w:instrText xml:space="preserve"> HYPERLINK "https://nlp.stanford.edu/pubs/USD_LREC14_paper_camera_ready.pdf" </w:instrText>
      </w:r>
      <w:r>
        <w:fldChar w:fldCharType="separate"/>
      </w:r>
      <w:r w:rsidR="00D1102B" w:rsidRPr="009F051F">
        <w:rPr>
          <w:rStyle w:val="Hipervnculo"/>
          <w:lang w:val="en-GB"/>
        </w:rPr>
        <w:t>https://nlp.stanford.edu/pubs/USD_LREC14_paper_camera_ready.pdf</w:t>
      </w:r>
      <w:r>
        <w:rPr>
          <w:rStyle w:val="Hipervnculo"/>
          <w:lang w:val="en-GB"/>
        </w:rPr>
        <w:fldChar w:fldCharType="end"/>
      </w:r>
    </w:p>
    <w:p w14:paraId="079F8BB2" w14:textId="453A00CF" w:rsidR="003D337A" w:rsidRPr="003D337A" w:rsidRDefault="003F230A" w:rsidP="00A019DF">
      <w:pPr>
        <w:numPr>
          <w:ilvl w:val="0"/>
          <w:numId w:val="2"/>
        </w:numPr>
        <w:spacing w:after="100" w:afterAutospacing="1"/>
        <w:ind w:left="708" w:hanging="708"/>
        <w:rPr>
          <w:b/>
          <w:highlight w:val="yellow"/>
          <w:lang w:val="en-GB"/>
        </w:rPr>
      </w:pPr>
      <w:hyperlink r:id="rId51" w:history="1">
        <w:r w:rsidR="003D337A" w:rsidRPr="00C17159">
          <w:rPr>
            <w:rStyle w:val="Hipervnculo"/>
            <w:b/>
            <w:lang w:val="en-GB"/>
          </w:rPr>
          <w:t>https://research.googleblog.com/2016/05/announcing-syntaxnet-worlds-most.html</w:t>
        </w:r>
      </w:hyperlink>
    </w:p>
    <w:p w14:paraId="35C50A14" w14:textId="05A0E528" w:rsidR="003D337A" w:rsidRPr="003D337A" w:rsidRDefault="003F230A" w:rsidP="00C22EBF">
      <w:pPr>
        <w:numPr>
          <w:ilvl w:val="0"/>
          <w:numId w:val="2"/>
        </w:numPr>
        <w:spacing w:before="105" w:after="105"/>
        <w:jc w:val="left"/>
        <w:rPr>
          <w:b/>
          <w:highlight w:val="yellow"/>
          <w:lang w:val="en-GB"/>
        </w:rPr>
      </w:pPr>
      <w:hyperlink r:id="rId52" w:history="1">
        <w:r w:rsidR="003D337A" w:rsidRPr="00C17159">
          <w:rPr>
            <w:rStyle w:val="Hipervnculo"/>
            <w:rFonts w:ascii="Lucida Grande" w:hAnsi="Lucida Grande" w:cs="Lucida Grande"/>
            <w:sz w:val="21"/>
            <w:szCs w:val="21"/>
            <w:lang w:val="en-GB" w:eastAsia="es-ES_tradnl"/>
          </w:rPr>
          <w:t>https://research.googleblog.com/2016/08/meet-parseys-cousins-syntax-for-40.html</w:t>
        </w:r>
      </w:hyperlink>
    </w:p>
    <w:p w14:paraId="69F1131F" w14:textId="77777777" w:rsidR="003D337A" w:rsidRPr="00D1102B" w:rsidRDefault="003D337A" w:rsidP="00C22EBF">
      <w:pPr>
        <w:numPr>
          <w:ilvl w:val="0"/>
          <w:numId w:val="2"/>
        </w:numPr>
        <w:spacing w:before="105" w:after="105"/>
        <w:jc w:val="left"/>
        <w:rPr>
          <w:b/>
          <w:highlight w:val="yellow"/>
          <w:lang w:val="en-GB"/>
        </w:rPr>
      </w:pPr>
    </w:p>
    <w:p w14:paraId="31469AC8" w14:textId="77777777" w:rsidR="00D1102B" w:rsidRPr="00D1102B" w:rsidRDefault="003F230A" w:rsidP="00A019DF">
      <w:pPr>
        <w:numPr>
          <w:ilvl w:val="0"/>
          <w:numId w:val="2"/>
        </w:numPr>
        <w:spacing w:after="100" w:afterAutospacing="1"/>
        <w:rPr>
          <w:b/>
          <w:highlight w:val="yellow"/>
          <w:lang w:val="en-GB"/>
        </w:rPr>
      </w:pPr>
      <w:hyperlink r:id="rId53" w:history="1">
        <w:r w:rsidR="00D1102B" w:rsidRPr="009F051F">
          <w:rPr>
            <w:rStyle w:val="Hipervnculo"/>
            <w:lang w:val="en-GB"/>
          </w:rPr>
          <w:t>http://universaldependencies.org/format.html</w:t>
        </w:r>
      </w:hyperlink>
    </w:p>
    <w:p w14:paraId="7CACC64A" w14:textId="77777777" w:rsidR="00D1102B" w:rsidRPr="00857AAB" w:rsidRDefault="003F230A" w:rsidP="00A019DF">
      <w:pPr>
        <w:numPr>
          <w:ilvl w:val="0"/>
          <w:numId w:val="2"/>
        </w:numPr>
        <w:spacing w:after="100" w:afterAutospacing="1"/>
        <w:rPr>
          <w:b/>
          <w:highlight w:val="yellow"/>
          <w:lang w:val="en-GB"/>
        </w:rPr>
      </w:pPr>
      <w:hyperlink r:id="rId54" w:history="1">
        <w:r w:rsidR="00D1102B" w:rsidRPr="009F051F">
          <w:rPr>
            <w:rStyle w:val="Hipervnculo"/>
            <w:lang w:val="en-GB"/>
          </w:rPr>
          <w:t>http://universaldependencies.org</w:t>
        </w:r>
      </w:hyperlink>
    </w:p>
    <w:p w14:paraId="0B400AB5" w14:textId="77777777" w:rsidR="00857AAB" w:rsidRPr="00954122" w:rsidRDefault="00164935" w:rsidP="00857AAB">
      <w:pPr>
        <w:numPr>
          <w:ilvl w:val="0"/>
          <w:numId w:val="2"/>
        </w:numPr>
        <w:spacing w:after="100" w:afterAutospacing="1"/>
        <w:rPr>
          <w:b/>
          <w:highlight w:val="yellow"/>
          <w:lang w:val="en-GB"/>
        </w:rPr>
      </w:pPr>
      <w:r>
        <w:fldChar w:fldCharType="begin"/>
      </w:r>
      <w:r w:rsidRPr="00164935">
        <w:rPr>
          <w:lang w:val="en-GB"/>
          <w:rPrChange w:id="1388" w:author="Rebeca de la Paz Gonzales" w:date="2017-06-25T16:25:00Z">
            <w:rPr/>
          </w:rPrChange>
        </w:rPr>
        <w:instrText xml:space="preserve"> HYPERLINK "http://sitios.velka-slavia.com/ucebniki/curso-de-ruso/la-declinacion" </w:instrText>
      </w:r>
      <w:r>
        <w:fldChar w:fldCharType="separate"/>
      </w:r>
      <w:r w:rsidR="00954122" w:rsidRPr="007371F7">
        <w:rPr>
          <w:rStyle w:val="Hipervnculo"/>
          <w:lang w:val="en-GB"/>
        </w:rPr>
        <w:t>http://sitios.velka-slavia.com/ucebniki/curso-de-ruso/la-declinacion</w:t>
      </w:r>
      <w:r>
        <w:rPr>
          <w:rStyle w:val="Hipervnculo"/>
          <w:lang w:val="en-GB"/>
        </w:rPr>
        <w:fldChar w:fldCharType="end"/>
      </w:r>
    </w:p>
    <w:p w14:paraId="32E7851E" w14:textId="77777777" w:rsidR="00954122" w:rsidRPr="006D29F6" w:rsidRDefault="003F230A" w:rsidP="00954122">
      <w:pPr>
        <w:numPr>
          <w:ilvl w:val="0"/>
          <w:numId w:val="2"/>
        </w:numPr>
        <w:spacing w:after="100" w:afterAutospacing="1"/>
        <w:rPr>
          <w:b/>
          <w:highlight w:val="yellow"/>
          <w:lang w:val="en-GB"/>
        </w:rPr>
      </w:pPr>
      <w:hyperlink r:id="rId55" w:history="1">
        <w:r w:rsidR="006D29F6" w:rsidRPr="00A208CD">
          <w:rPr>
            <w:rStyle w:val="Hipervnculo"/>
            <w:lang w:val="en-GB"/>
          </w:rPr>
          <w:t>http://masterrussian.com/aa052000a.shtml</w:t>
        </w:r>
      </w:hyperlink>
    </w:p>
    <w:p w14:paraId="76EA8EAF" w14:textId="77777777" w:rsidR="006D29F6" w:rsidRPr="006D29F6" w:rsidRDefault="00164935" w:rsidP="006D29F6">
      <w:pPr>
        <w:numPr>
          <w:ilvl w:val="0"/>
          <w:numId w:val="2"/>
        </w:numPr>
        <w:spacing w:after="100" w:afterAutospacing="1"/>
        <w:rPr>
          <w:b/>
          <w:highlight w:val="yellow"/>
          <w:lang w:val="en-GB"/>
        </w:rPr>
      </w:pPr>
      <w:r>
        <w:fldChar w:fldCharType="begin"/>
      </w:r>
      <w:r w:rsidRPr="00164935">
        <w:rPr>
          <w:lang w:val="en-GB"/>
          <w:rPrChange w:id="1389" w:author="Rebeca de la Paz Gonzales" w:date="2017-06-25T16:25:00Z">
            <w:rPr/>
          </w:rPrChange>
        </w:rPr>
        <w:instrText xml:space="preserve"> HYPERLINK "https://www.thoughtco.com/g00/what-is-a-lemma-1691108?i10c.referrer=https%3A%2F%2Fwww.google.es%2F" </w:instrText>
      </w:r>
      <w:r>
        <w:fldChar w:fldCharType="separate"/>
      </w:r>
      <w:r w:rsidR="006D29F6" w:rsidRPr="00A208CD">
        <w:rPr>
          <w:rStyle w:val="Hipervnculo"/>
          <w:lang w:val="en-GB"/>
        </w:rPr>
        <w:t>https://www.thoughtco.com/g00/what-is-a-lemma-1691108?i10c.referrer=https%3A%2F%2Fwww.google.es%2F</w:t>
      </w:r>
      <w:r>
        <w:rPr>
          <w:rStyle w:val="Hipervnculo"/>
          <w:lang w:val="en-GB"/>
        </w:rPr>
        <w:fldChar w:fldCharType="end"/>
      </w:r>
    </w:p>
    <w:p w14:paraId="1F70D805" w14:textId="77777777" w:rsidR="006D29F6" w:rsidRPr="00D1102B" w:rsidRDefault="006D29F6" w:rsidP="006D29F6">
      <w:pPr>
        <w:numPr>
          <w:ilvl w:val="0"/>
          <w:numId w:val="2"/>
        </w:numPr>
        <w:spacing w:after="100" w:afterAutospacing="1"/>
        <w:rPr>
          <w:b/>
          <w:highlight w:val="yellow"/>
          <w:lang w:val="en-GB"/>
        </w:rPr>
      </w:pPr>
    </w:p>
    <w:p w14:paraId="471C08D0" w14:textId="77777777" w:rsidR="00D1102B" w:rsidRPr="00EE78A6" w:rsidRDefault="00D1102B" w:rsidP="00A019DF">
      <w:pPr>
        <w:spacing w:after="100" w:afterAutospacing="1"/>
        <w:ind w:left="360"/>
        <w:rPr>
          <w:b/>
          <w:highlight w:val="yellow"/>
          <w:lang w:val="en-GB"/>
        </w:rPr>
      </w:pPr>
    </w:p>
    <w:p w14:paraId="198AFAF7" w14:textId="77777777" w:rsidR="003F1A1D" w:rsidRDefault="003F1A1D" w:rsidP="00A019DF">
      <w:pPr>
        <w:rPr>
          <w:lang w:val="en-GB"/>
        </w:rPr>
      </w:pPr>
    </w:p>
    <w:p w14:paraId="63371779" w14:textId="23207D45" w:rsidR="00BF653A" w:rsidRDefault="00BF653A">
      <w:pPr>
        <w:jc w:val="left"/>
        <w:rPr>
          <w:lang w:val="en-GB"/>
        </w:rPr>
      </w:pPr>
      <w:bookmarkStart w:id="1390" w:name="_Toc486217799"/>
      <w:r>
        <w:rPr>
          <w:lang w:val="en-GB"/>
        </w:rPr>
        <w:br w:type="page"/>
      </w:r>
      <w:r>
        <w:rPr>
          <w:lang w:val="en-GB"/>
        </w:rPr>
        <w:lastRenderedPageBreak/>
        <w:br w:type="page"/>
      </w:r>
    </w:p>
    <w:p w14:paraId="34360B50" w14:textId="7ECB9599" w:rsidR="007C3D8F" w:rsidRPr="00810C92" w:rsidRDefault="007C3D8F" w:rsidP="00BF653A">
      <w:pPr>
        <w:pStyle w:val="Ttulo1"/>
        <w:numPr>
          <w:ilvl w:val="0"/>
          <w:numId w:val="0"/>
        </w:numPr>
        <w:rPr>
          <w:lang w:val="en-GB"/>
        </w:rPr>
      </w:pPr>
      <w:proofErr w:type="spellStart"/>
      <w:r w:rsidRPr="00810C92">
        <w:rPr>
          <w:lang w:val="en-GB"/>
        </w:rPr>
        <w:lastRenderedPageBreak/>
        <w:t>Glosario</w:t>
      </w:r>
      <w:bookmarkEnd w:id="1390"/>
      <w:proofErr w:type="spellEnd"/>
    </w:p>
    <w:p w14:paraId="185CD694" w14:textId="77777777" w:rsidR="007C3D8F" w:rsidRPr="00810C92" w:rsidRDefault="007C3D8F" w:rsidP="00A019DF">
      <w:pPr>
        <w:rPr>
          <w:lang w:val="en-GB"/>
        </w:rPr>
      </w:pPr>
    </w:p>
    <w:p w14:paraId="3CA0AF6D" w14:textId="77777777" w:rsidR="00F70F59" w:rsidRDefault="00F70F59" w:rsidP="00A019DF">
      <w:pPr>
        <w:ind w:left="2124" w:hanging="2124"/>
        <w:rPr>
          <w:lang w:val="en-US"/>
        </w:rPr>
      </w:pPr>
      <w:r>
        <w:rPr>
          <w:lang w:val="en-US"/>
        </w:rPr>
        <w:t>API</w:t>
      </w:r>
      <w:r>
        <w:rPr>
          <w:lang w:val="en-US"/>
        </w:rPr>
        <w:tab/>
        <w:t>Application Programming Interface</w:t>
      </w:r>
    </w:p>
    <w:p w14:paraId="7B76C342" w14:textId="77777777" w:rsidR="00875B18" w:rsidRDefault="00875B18" w:rsidP="00A019DF">
      <w:pPr>
        <w:ind w:left="2160" w:hanging="2160"/>
        <w:rPr>
          <w:lang w:val="en-US"/>
        </w:rPr>
      </w:pPr>
    </w:p>
    <w:p w14:paraId="162DB2F1" w14:textId="77777777" w:rsidR="0026714A" w:rsidRDefault="0026714A" w:rsidP="00A019DF">
      <w:pPr>
        <w:ind w:left="2160" w:hanging="2160"/>
        <w:rPr>
          <w:lang w:val="en-US"/>
        </w:rPr>
      </w:pPr>
    </w:p>
    <w:p w14:paraId="723673AE" w14:textId="77777777" w:rsidR="0026714A" w:rsidRDefault="0026714A" w:rsidP="00A019DF">
      <w:pPr>
        <w:ind w:left="2160" w:hanging="2160"/>
        <w:rPr>
          <w:lang w:val="en-US"/>
        </w:rPr>
      </w:pPr>
    </w:p>
    <w:p w14:paraId="2E00D9E4" w14:textId="77777777" w:rsidR="0026714A" w:rsidRDefault="0026714A" w:rsidP="00A019DF">
      <w:pPr>
        <w:ind w:left="2160" w:hanging="2160"/>
        <w:rPr>
          <w:lang w:val="en-US"/>
        </w:rPr>
      </w:pPr>
    </w:p>
    <w:p w14:paraId="71B3C715" w14:textId="77777777" w:rsidR="0026714A" w:rsidRDefault="0026714A" w:rsidP="00A019DF">
      <w:pPr>
        <w:ind w:left="2160" w:hanging="2160"/>
        <w:rPr>
          <w:lang w:val="en-US"/>
        </w:rPr>
      </w:pPr>
    </w:p>
    <w:p w14:paraId="18E966DE" w14:textId="77777777" w:rsidR="0026714A" w:rsidRDefault="0026714A" w:rsidP="00A019DF">
      <w:pPr>
        <w:ind w:left="2160" w:hanging="2160"/>
        <w:rPr>
          <w:lang w:val="en-US"/>
        </w:rPr>
      </w:pPr>
    </w:p>
    <w:p w14:paraId="4D1C1E67" w14:textId="77777777" w:rsidR="0026714A" w:rsidRDefault="0026714A" w:rsidP="00A019DF">
      <w:pPr>
        <w:ind w:left="2160" w:hanging="2160"/>
        <w:rPr>
          <w:lang w:val="en-US"/>
        </w:rPr>
      </w:pPr>
    </w:p>
    <w:p w14:paraId="4AC72165" w14:textId="77777777" w:rsidR="0026714A" w:rsidRDefault="0026714A" w:rsidP="00A019DF">
      <w:pPr>
        <w:ind w:left="2160" w:hanging="2160"/>
        <w:rPr>
          <w:lang w:val="en-US"/>
        </w:rPr>
      </w:pPr>
    </w:p>
    <w:p w14:paraId="54590093" w14:textId="77777777" w:rsidR="0026714A" w:rsidRDefault="0026714A" w:rsidP="00A019DF">
      <w:pPr>
        <w:ind w:left="2160" w:hanging="2160"/>
        <w:rPr>
          <w:lang w:val="en-US"/>
        </w:rPr>
      </w:pPr>
    </w:p>
    <w:p w14:paraId="7577DBEB" w14:textId="77777777" w:rsidR="0026714A" w:rsidRDefault="0026714A" w:rsidP="00A019DF">
      <w:pPr>
        <w:ind w:left="2160" w:hanging="2160"/>
        <w:rPr>
          <w:lang w:val="en-US"/>
        </w:rPr>
      </w:pPr>
    </w:p>
    <w:p w14:paraId="123CC261" w14:textId="77777777" w:rsidR="0026714A" w:rsidRDefault="0026714A" w:rsidP="00A019DF">
      <w:pPr>
        <w:ind w:left="2160" w:hanging="2160"/>
        <w:rPr>
          <w:lang w:val="en-US"/>
        </w:rPr>
      </w:pPr>
    </w:p>
    <w:p w14:paraId="3FF9CE64" w14:textId="77777777" w:rsidR="0026714A" w:rsidRDefault="0026714A" w:rsidP="00A019DF">
      <w:pPr>
        <w:ind w:left="2160" w:hanging="2160"/>
        <w:rPr>
          <w:lang w:val="en-US"/>
        </w:rPr>
      </w:pPr>
    </w:p>
    <w:p w14:paraId="6D6FB348" w14:textId="77777777" w:rsidR="0026714A" w:rsidRDefault="0026714A" w:rsidP="00A019DF">
      <w:pPr>
        <w:ind w:left="2160" w:hanging="2160"/>
        <w:rPr>
          <w:lang w:val="en-US"/>
        </w:rPr>
      </w:pPr>
    </w:p>
    <w:p w14:paraId="713DD301" w14:textId="77777777" w:rsidR="0026714A" w:rsidRDefault="0026714A" w:rsidP="00A019DF">
      <w:pPr>
        <w:ind w:left="2160" w:hanging="2160"/>
        <w:rPr>
          <w:lang w:val="en-US"/>
        </w:rPr>
      </w:pPr>
    </w:p>
    <w:p w14:paraId="6BD4C552" w14:textId="77777777" w:rsidR="0026714A" w:rsidRDefault="0026714A" w:rsidP="00A019DF">
      <w:pPr>
        <w:ind w:left="2160" w:hanging="2160"/>
        <w:rPr>
          <w:lang w:val="en-US"/>
        </w:rPr>
      </w:pPr>
    </w:p>
    <w:p w14:paraId="5CA2D3A6" w14:textId="77777777" w:rsidR="005A4DC8" w:rsidRPr="006D3C16" w:rsidRDefault="005A4DC8" w:rsidP="00A019DF">
      <w:pPr>
        <w:pStyle w:val="Ttulo1"/>
        <w:numPr>
          <w:ilvl w:val="0"/>
          <w:numId w:val="0"/>
        </w:numPr>
        <w:ind w:left="113"/>
        <w:rPr>
          <w:lang w:val="en"/>
        </w:rPr>
        <w:sectPr w:rsidR="005A4DC8" w:rsidRPr="006D3C16" w:rsidSect="003F1A1D">
          <w:headerReference w:type="even" r:id="rId56"/>
          <w:headerReference w:type="default" r:id="rId57"/>
          <w:footerReference w:type="default" r:id="rId58"/>
          <w:type w:val="oddPage"/>
          <w:pgSz w:w="11906" w:h="16838" w:code="9"/>
          <w:pgMar w:top="1418" w:right="1418" w:bottom="1418" w:left="1701" w:header="720" w:footer="720" w:gutter="0"/>
          <w:cols w:space="720"/>
        </w:sectPr>
      </w:pPr>
    </w:p>
    <w:p w14:paraId="6D9E60B1" w14:textId="77777777" w:rsidR="007C3D8F" w:rsidRPr="006D3C16" w:rsidRDefault="007C3D8F" w:rsidP="00A019DF">
      <w:pPr>
        <w:pStyle w:val="Ttulo1"/>
        <w:numPr>
          <w:ilvl w:val="0"/>
          <w:numId w:val="0"/>
        </w:numPr>
        <w:ind w:left="113"/>
        <w:rPr>
          <w:lang w:val="en"/>
        </w:rPr>
      </w:pPr>
      <w:bookmarkStart w:id="1391" w:name="_Toc486217800"/>
      <w:proofErr w:type="spellStart"/>
      <w:r w:rsidRPr="006D3C16">
        <w:rPr>
          <w:lang w:val="en"/>
        </w:rPr>
        <w:lastRenderedPageBreak/>
        <w:t>Anexos</w:t>
      </w:r>
      <w:bookmarkEnd w:id="1391"/>
      <w:proofErr w:type="spellEnd"/>
    </w:p>
    <w:p w14:paraId="6FF05AE3" w14:textId="77777777" w:rsidR="005A4DC8" w:rsidRDefault="005A4DC8" w:rsidP="00A019DF">
      <w:pPr>
        <w:pStyle w:val="Ttulo2"/>
        <w:numPr>
          <w:ilvl w:val="1"/>
          <w:numId w:val="1"/>
        </w:numPr>
      </w:pPr>
      <w:bookmarkStart w:id="1392" w:name="_Toc486217801"/>
      <w:r w:rsidRPr="00E513E8">
        <w:t>Manual de instalación</w:t>
      </w:r>
      <w:bookmarkEnd w:id="1392"/>
    </w:p>
    <w:p w14:paraId="72DBA894" w14:textId="77777777" w:rsidR="005A4DC8" w:rsidRDefault="005A4DC8" w:rsidP="00A019DF"/>
    <w:p w14:paraId="6FDF282E" w14:textId="77777777" w:rsidR="005A4DC8" w:rsidRDefault="005A4DC8" w:rsidP="00A019DF"/>
    <w:p w14:paraId="5F1554A3" w14:textId="77777777" w:rsidR="005A4DC8" w:rsidRPr="005A4DC8" w:rsidRDefault="005A4DC8" w:rsidP="00A019DF">
      <w:pPr>
        <w:sectPr w:rsidR="005A4DC8" w:rsidRPr="005A4DC8" w:rsidSect="003F1A1D">
          <w:type w:val="oddPage"/>
          <w:pgSz w:w="11906" w:h="16838" w:code="9"/>
          <w:pgMar w:top="1418" w:right="1418" w:bottom="1418" w:left="1701" w:header="720" w:footer="720" w:gutter="0"/>
          <w:pgNumType w:fmt="upperRoman" w:start="1"/>
          <w:cols w:space="720"/>
        </w:sectPr>
      </w:pPr>
    </w:p>
    <w:p w14:paraId="505CC8A8" w14:textId="77777777" w:rsidR="005A4DC8" w:rsidRDefault="005A4DC8" w:rsidP="00A019DF">
      <w:pPr>
        <w:pStyle w:val="Ttulo2"/>
        <w:numPr>
          <w:ilvl w:val="1"/>
          <w:numId w:val="1"/>
        </w:numPr>
      </w:pPr>
      <w:bookmarkStart w:id="1393" w:name="_Toc486217802"/>
      <w:r w:rsidRPr="00E513E8">
        <w:lastRenderedPageBreak/>
        <w:t>Manual de</w:t>
      </w:r>
      <w:r>
        <w:t>l programador</w:t>
      </w:r>
      <w:bookmarkEnd w:id="1393"/>
    </w:p>
    <w:p w14:paraId="128AADE6" w14:textId="77777777" w:rsidR="005A4DC8" w:rsidRDefault="005A4DC8" w:rsidP="00A019DF"/>
    <w:p w14:paraId="6D3E145D" w14:textId="77777777" w:rsidR="005A4DC8" w:rsidRDefault="005A4DC8" w:rsidP="006B18BA">
      <w:pPr>
        <w:pStyle w:val="Ttulo2"/>
        <w:numPr>
          <w:ilvl w:val="0"/>
          <w:numId w:val="0"/>
        </w:numPr>
        <w:ind w:left="360"/>
      </w:pPr>
    </w:p>
    <w:p w14:paraId="01A01C64" w14:textId="77777777" w:rsidR="005A4DC8" w:rsidRPr="005A4DC8" w:rsidRDefault="005A4DC8" w:rsidP="00A019DF">
      <w:pPr>
        <w:sectPr w:rsidR="005A4DC8" w:rsidRPr="005A4DC8" w:rsidSect="003F1A1D">
          <w:type w:val="oddPage"/>
          <w:pgSz w:w="11906" w:h="16838" w:code="9"/>
          <w:pgMar w:top="1418" w:right="1418" w:bottom="1418" w:left="1701" w:header="720" w:footer="720" w:gutter="0"/>
          <w:pgNumType w:fmt="upperRoman"/>
          <w:cols w:space="720"/>
        </w:sectPr>
      </w:pPr>
    </w:p>
    <w:p w14:paraId="766DCB51" w14:textId="78F6CF9A" w:rsidR="00D30ABD" w:rsidRDefault="00274CE8" w:rsidP="00A019DF">
      <w:pPr>
        <w:pStyle w:val="Ttulo2"/>
        <w:numPr>
          <w:ilvl w:val="1"/>
          <w:numId w:val="1"/>
        </w:numPr>
      </w:pPr>
      <w:bookmarkStart w:id="1394" w:name="_Toc486217803"/>
      <w:r>
        <w:lastRenderedPageBreak/>
        <w:t>Cobertura de las prueba</w:t>
      </w:r>
      <w:bookmarkEnd w:id="1394"/>
      <w:r>
        <w:t>s</w:t>
      </w:r>
    </w:p>
    <w:p w14:paraId="7E83AB0B" w14:textId="77777777" w:rsidR="00274CE8" w:rsidRDefault="00274CE8" w:rsidP="00274CE8"/>
    <w:tbl>
      <w:tblPr>
        <w:tblStyle w:val="Tablanormal1"/>
        <w:tblpPr w:leftFromText="141" w:rightFromText="141" w:vertAnchor="page" w:horzAnchor="page" w:tblpX="1810" w:tblpY="7745"/>
        <w:tblW w:w="9225" w:type="dxa"/>
        <w:tblLook w:val="04A0" w:firstRow="1" w:lastRow="0" w:firstColumn="1" w:lastColumn="0" w:noHBand="0" w:noVBand="1"/>
      </w:tblPr>
      <w:tblGrid>
        <w:gridCol w:w="4548"/>
        <w:gridCol w:w="4677"/>
      </w:tblGrid>
      <w:tr w:rsidR="00274CE8" w14:paraId="62141CE5" w14:textId="77777777" w:rsidTr="003F230A">
        <w:trPr>
          <w:cnfStyle w:val="100000000000" w:firstRow="1" w:lastRow="0" w:firstColumn="0" w:lastColumn="0" w:oddVBand="0" w:evenVBand="0" w:oddHBand="0" w:evenHBand="0" w:firstRowFirstColumn="0" w:firstRowLastColumn="0" w:lastRowFirstColumn="0" w:lastRowLastColumn="0"/>
          <w:trHeight w:val="329"/>
          <w:ins w:id="1395"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3A88B469" w14:textId="77777777" w:rsidR="00274CE8" w:rsidRDefault="00274CE8" w:rsidP="003F230A">
            <w:pPr>
              <w:rPr>
                <w:ins w:id="1396" w:author="Rebeca de la Paz Gonzales" w:date="2017-06-26T01:53:00Z"/>
              </w:rPr>
            </w:pPr>
            <w:ins w:id="1397" w:author="Rebeca de la Paz Gonzales" w:date="2017-06-26T01:53:00Z">
              <w:r>
                <w:t>MÉTODO</w:t>
              </w:r>
            </w:ins>
          </w:p>
        </w:tc>
        <w:tc>
          <w:tcPr>
            <w:tcW w:w="4677" w:type="dxa"/>
          </w:tcPr>
          <w:p w14:paraId="297E01B4" w14:textId="77777777" w:rsidR="00274CE8" w:rsidRDefault="00274CE8" w:rsidP="003F230A">
            <w:pPr>
              <w:cnfStyle w:val="100000000000" w:firstRow="1" w:lastRow="0" w:firstColumn="0" w:lastColumn="0" w:oddVBand="0" w:evenVBand="0" w:oddHBand="0" w:evenHBand="0" w:firstRowFirstColumn="0" w:firstRowLastColumn="0" w:lastRowFirstColumn="0" w:lastRowLastColumn="0"/>
              <w:rPr>
                <w:ins w:id="1398" w:author="Rebeca de la Paz Gonzales" w:date="2017-06-26T01:53:00Z"/>
              </w:rPr>
            </w:pPr>
            <w:ins w:id="1399" w:author="Rebeca de la Paz Gonzales" w:date="2017-06-26T01:53:00Z">
              <w:r>
                <w:t>DESCRIPCIÓN</w:t>
              </w:r>
            </w:ins>
          </w:p>
        </w:tc>
      </w:tr>
      <w:tr w:rsidR="00274CE8" w14:paraId="37F87071" w14:textId="77777777" w:rsidTr="003F230A">
        <w:trPr>
          <w:cnfStyle w:val="000000100000" w:firstRow="0" w:lastRow="0" w:firstColumn="0" w:lastColumn="0" w:oddVBand="0" w:evenVBand="0" w:oddHBand="1" w:evenHBand="0" w:firstRowFirstColumn="0" w:firstRowLastColumn="0" w:lastRowFirstColumn="0" w:lastRowLastColumn="0"/>
          <w:ins w:id="1400"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38A57A79" w14:textId="77777777" w:rsidR="00274CE8" w:rsidRDefault="00274CE8" w:rsidP="003F230A">
            <w:pPr>
              <w:rPr>
                <w:ins w:id="1401" w:author="Rebeca de la Paz Gonzales" w:date="2017-06-26T01:53:00Z"/>
              </w:rPr>
            </w:pPr>
            <w:proofErr w:type="spellStart"/>
            <w:ins w:id="1402" w:author="Rebeca de la Paz Gonzales" w:date="2017-06-26T01:53:00Z">
              <w:r>
                <w:t>readLisp</w:t>
              </w:r>
              <w:proofErr w:type="spellEnd"/>
            </w:ins>
          </w:p>
        </w:tc>
        <w:tc>
          <w:tcPr>
            <w:tcW w:w="4677" w:type="dxa"/>
          </w:tcPr>
          <w:p w14:paraId="3F584268" w14:textId="77777777" w:rsidR="00274CE8" w:rsidRDefault="00274CE8" w:rsidP="003F230A">
            <w:pPr>
              <w:cnfStyle w:val="000000100000" w:firstRow="0" w:lastRow="0" w:firstColumn="0" w:lastColumn="0" w:oddVBand="0" w:evenVBand="0" w:oddHBand="1" w:evenHBand="0" w:firstRowFirstColumn="0" w:firstRowLastColumn="0" w:lastRowFirstColumn="0" w:lastRowLastColumn="0"/>
              <w:rPr>
                <w:ins w:id="1403" w:author="Rebeca de la Paz Gonzales" w:date="2017-06-26T01:53:00Z"/>
              </w:rPr>
            </w:pPr>
            <w:ins w:id="1404" w:author="Rebeca de la Paz Gonzales" w:date="2017-06-26T01:53:00Z">
              <w:r>
                <w:t xml:space="preserve">Comprueba que la lectura de un fichero con extensión </w:t>
              </w:r>
              <w:proofErr w:type="spellStart"/>
              <w:r w:rsidRPr="000716F5">
                <w:t>lisp</w:t>
              </w:r>
              <w:proofErr w:type="spellEnd"/>
              <w:r w:rsidRPr="000716F5">
                <w:t>,</w:t>
              </w:r>
              <w:r>
                <w:t xml:space="preserve"> que contiene un </w:t>
              </w:r>
              <w:proofErr w:type="spellStart"/>
              <w:r>
                <w:t>treebank</w:t>
              </w:r>
              <w:proofErr w:type="spellEnd"/>
              <w:r>
                <w:t xml:space="preserve"> de constituyentes, da lugar a un listado de oraciones.</w:t>
              </w:r>
            </w:ins>
          </w:p>
        </w:tc>
      </w:tr>
      <w:tr w:rsidR="00274CE8" w14:paraId="2EB90629" w14:textId="77777777" w:rsidTr="003F230A">
        <w:trPr>
          <w:ins w:id="1405"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50FE5EAA" w14:textId="77777777" w:rsidR="00274CE8" w:rsidRDefault="00274CE8" w:rsidP="003F230A">
            <w:pPr>
              <w:rPr>
                <w:ins w:id="1406" w:author="Rebeca de la Paz Gonzales" w:date="2017-06-26T01:53:00Z"/>
              </w:rPr>
            </w:pPr>
            <w:proofErr w:type="spellStart"/>
            <w:ins w:id="1407" w:author="Rebeca de la Paz Gonzales" w:date="2017-06-26T01:53:00Z">
              <w:r>
                <w:t>readExcel</w:t>
              </w:r>
              <w:proofErr w:type="spellEnd"/>
            </w:ins>
          </w:p>
        </w:tc>
        <w:tc>
          <w:tcPr>
            <w:tcW w:w="4677" w:type="dxa"/>
          </w:tcPr>
          <w:p w14:paraId="498281C4" w14:textId="77777777" w:rsidR="00274CE8" w:rsidRDefault="00274CE8" w:rsidP="003F230A">
            <w:pPr>
              <w:cnfStyle w:val="000000000000" w:firstRow="0" w:lastRow="0" w:firstColumn="0" w:lastColumn="0" w:oddVBand="0" w:evenVBand="0" w:oddHBand="0" w:evenHBand="0" w:firstRowFirstColumn="0" w:firstRowLastColumn="0" w:lastRowFirstColumn="0" w:lastRowLastColumn="0"/>
              <w:rPr>
                <w:ins w:id="1408" w:author="Rebeca de la Paz Gonzales" w:date="2017-06-26T01:53:00Z"/>
              </w:rPr>
            </w:pPr>
            <w:ins w:id="1409" w:author="Rebeca de la Paz Gonzales" w:date="2017-06-26T01:53:00Z">
              <w:r>
                <w:t xml:space="preserve">Comprueba que la lectura de un fichero Excel, con las relaciones y etiquetas asociadas a estas, da lugar a un listado de etiquetas. Se hace uso de la clase </w:t>
              </w:r>
              <w:proofErr w:type="spellStart"/>
              <w:r w:rsidRPr="000716F5">
                <w:rPr>
                  <w:i/>
                </w:rPr>
                <w:t>FieldRelationTest</w:t>
              </w:r>
              <w:proofErr w:type="spellEnd"/>
              <w:r w:rsidRPr="000716F5">
                <w:t>.</w:t>
              </w:r>
            </w:ins>
          </w:p>
        </w:tc>
      </w:tr>
      <w:tr w:rsidR="00274CE8" w14:paraId="015249B2" w14:textId="77777777" w:rsidTr="003F230A">
        <w:trPr>
          <w:cnfStyle w:val="000000100000" w:firstRow="0" w:lastRow="0" w:firstColumn="0" w:lastColumn="0" w:oddVBand="0" w:evenVBand="0" w:oddHBand="1" w:evenHBand="0" w:firstRowFirstColumn="0" w:firstRowLastColumn="0" w:lastRowFirstColumn="0" w:lastRowLastColumn="0"/>
          <w:ins w:id="1410"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0B2E1117" w14:textId="77777777" w:rsidR="00274CE8" w:rsidRDefault="00274CE8" w:rsidP="003F230A">
            <w:pPr>
              <w:jc w:val="center"/>
              <w:rPr>
                <w:ins w:id="1411" w:author="Rebeca de la Paz Gonzales" w:date="2017-06-26T01:53:00Z"/>
              </w:rPr>
            </w:pPr>
            <w:ins w:id="1412" w:author="Rebeca de la Paz Gonzales" w:date="2017-06-26T01:53:00Z">
              <w:r>
                <w:t>COBERTURA</w:t>
              </w:r>
            </w:ins>
          </w:p>
        </w:tc>
      </w:tr>
      <w:tr w:rsidR="00274CE8" w14:paraId="6A0ECAC9" w14:textId="77777777" w:rsidTr="003F230A">
        <w:trPr>
          <w:ins w:id="1413"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4CE1D6D4" w14:textId="77777777" w:rsidR="00274CE8" w:rsidRDefault="00274CE8" w:rsidP="003F230A">
            <w:pPr>
              <w:rPr>
                <w:ins w:id="1414" w:author="Rebeca de la Paz Gonzales" w:date="2017-06-26T01:53:00Z"/>
              </w:rPr>
            </w:pPr>
          </w:p>
          <w:p w14:paraId="0EFB6075" w14:textId="77777777" w:rsidR="00274CE8" w:rsidRDefault="00274CE8" w:rsidP="003F230A">
            <w:pPr>
              <w:jc w:val="center"/>
              <w:rPr>
                <w:ins w:id="1415" w:author="Rebeca de la Paz Gonzales" w:date="2017-06-26T01:53:00Z"/>
              </w:rPr>
            </w:pPr>
            <w:ins w:id="1416" w:author="Rebeca de la Paz Gonzales" w:date="2017-06-26T01:53:00Z">
              <w:r>
                <w:rPr>
                  <w:noProof/>
                  <w:lang w:val="es-ES_tradnl" w:eastAsia="es-ES_tradnl"/>
                </w:rPr>
                <w:drawing>
                  <wp:inline distT="0" distB="0" distL="0" distR="0" wp14:anchorId="548676E1" wp14:editId="458B8B3A">
                    <wp:extent cx="2096526" cy="1924098"/>
                    <wp:effectExtent l="0" t="0" r="12065" b="6350"/>
                    <wp:docPr id="33" name="Imagen 33"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6-26%20a%20las%20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22069" cy="1947540"/>
                            </a:xfrm>
                            <a:prstGeom prst="rect">
                              <a:avLst/>
                            </a:prstGeom>
                            <a:noFill/>
                            <a:ln>
                              <a:noFill/>
                            </a:ln>
                          </pic:spPr>
                        </pic:pic>
                      </a:graphicData>
                    </a:graphic>
                  </wp:inline>
                </w:drawing>
              </w:r>
            </w:ins>
          </w:p>
          <w:p w14:paraId="5CB0147C" w14:textId="77777777" w:rsidR="00274CE8" w:rsidRDefault="00274CE8" w:rsidP="003F230A">
            <w:pPr>
              <w:jc w:val="center"/>
              <w:rPr>
                <w:ins w:id="1417" w:author="Rebeca de la Paz Gonzales" w:date="2017-06-26T01:53:00Z"/>
              </w:rPr>
            </w:pPr>
          </w:p>
        </w:tc>
      </w:tr>
    </w:tbl>
    <w:tbl>
      <w:tblPr>
        <w:tblStyle w:val="Tablanormal1"/>
        <w:tblW w:w="9218" w:type="dxa"/>
        <w:tblInd w:w="-5" w:type="dxa"/>
        <w:tblLook w:val="04A0" w:firstRow="1" w:lastRow="0" w:firstColumn="1" w:lastColumn="0" w:noHBand="0" w:noVBand="1"/>
        <w:tblPrChange w:id="1418" w:author="Rebeca de la Paz Gonzales" w:date="2017-06-26T00:20:00Z">
          <w:tblPr>
            <w:tblStyle w:val="Tablanormal1"/>
            <w:tblW w:w="9218" w:type="dxa"/>
            <w:tblInd w:w="-5" w:type="dxa"/>
            <w:tblLook w:val="04A0" w:firstRow="1" w:lastRow="0" w:firstColumn="1" w:lastColumn="0" w:noHBand="0" w:noVBand="1"/>
          </w:tblPr>
        </w:tblPrChange>
      </w:tblPr>
      <w:tblGrid>
        <w:gridCol w:w="4399"/>
        <w:gridCol w:w="4819"/>
        <w:tblGridChange w:id="1419">
          <w:tblGrid>
            <w:gridCol w:w="4399"/>
            <w:gridCol w:w="4819"/>
          </w:tblGrid>
        </w:tblGridChange>
      </w:tblGrid>
      <w:tr w:rsidR="00A6497F" w14:paraId="08593FD0" w14:textId="77777777" w:rsidTr="003F230A">
        <w:trPr>
          <w:cnfStyle w:val="100000000000" w:firstRow="1" w:lastRow="0" w:firstColumn="0" w:lastColumn="0" w:oddVBand="0" w:evenVBand="0" w:oddHBand="0" w:evenHBand="0" w:firstRowFirstColumn="0" w:firstRowLastColumn="0" w:lastRowFirstColumn="0" w:lastRowLastColumn="0"/>
          <w:trHeight w:val="329"/>
          <w:ins w:id="1420" w:author="Rebeca de la Paz Gonzales" w:date="2017-06-25T23:54:00Z"/>
          <w:trPrChange w:id="1421" w:author="Rebeca de la Paz Gonzales" w:date="2017-06-26T00:20:00Z">
            <w:trPr>
              <w:trHeight w:val="329"/>
            </w:trPr>
          </w:trPrChange>
        </w:trPr>
        <w:tc>
          <w:tcPr>
            <w:cnfStyle w:val="001000000000" w:firstRow="0" w:lastRow="0" w:firstColumn="1" w:lastColumn="0" w:oddVBand="0" w:evenVBand="0" w:oddHBand="0" w:evenHBand="0" w:firstRowFirstColumn="0" w:firstRowLastColumn="0" w:lastRowFirstColumn="0" w:lastRowLastColumn="0"/>
            <w:tcW w:w="4399" w:type="dxa"/>
            <w:tcPrChange w:id="1422" w:author="Rebeca de la Paz Gonzales" w:date="2017-06-26T00:20:00Z">
              <w:tcPr>
                <w:tcW w:w="4399" w:type="dxa"/>
              </w:tcPr>
            </w:tcPrChange>
          </w:tcPr>
          <w:p w14:paraId="452B1A1E" w14:textId="77777777" w:rsidR="00A6497F" w:rsidRDefault="00A6497F" w:rsidP="003F230A">
            <w:pPr>
              <w:cnfStyle w:val="101000000000" w:firstRow="1" w:lastRow="0" w:firstColumn="1" w:lastColumn="0" w:oddVBand="0" w:evenVBand="0" w:oddHBand="0" w:evenHBand="0" w:firstRowFirstColumn="0" w:firstRowLastColumn="0" w:lastRowFirstColumn="0" w:lastRowLastColumn="0"/>
              <w:rPr>
                <w:ins w:id="1423" w:author="Rebeca de la Paz Gonzales" w:date="2017-06-25T23:54:00Z"/>
              </w:rPr>
            </w:pPr>
            <w:ins w:id="1424" w:author="Rebeca de la Paz Gonzales" w:date="2017-06-25T23:54:00Z">
              <w:r>
                <w:t>MÉTODO</w:t>
              </w:r>
            </w:ins>
          </w:p>
        </w:tc>
        <w:tc>
          <w:tcPr>
            <w:tcW w:w="4819" w:type="dxa"/>
            <w:tcPrChange w:id="1425" w:author="Rebeca de la Paz Gonzales" w:date="2017-06-26T00:20:00Z">
              <w:tcPr>
                <w:tcW w:w="4819" w:type="dxa"/>
              </w:tcPr>
            </w:tcPrChange>
          </w:tcPr>
          <w:p w14:paraId="2195BBFB" w14:textId="77777777" w:rsidR="00A6497F" w:rsidRDefault="00A6497F" w:rsidP="003F230A">
            <w:pPr>
              <w:cnfStyle w:val="100000000000" w:firstRow="1" w:lastRow="0" w:firstColumn="0" w:lastColumn="0" w:oddVBand="0" w:evenVBand="0" w:oddHBand="0" w:evenHBand="0" w:firstRowFirstColumn="0" w:firstRowLastColumn="0" w:lastRowFirstColumn="0" w:lastRowLastColumn="0"/>
              <w:rPr>
                <w:ins w:id="1426" w:author="Rebeca de la Paz Gonzales" w:date="2017-06-25T23:54:00Z"/>
              </w:rPr>
            </w:pPr>
            <w:ins w:id="1427" w:author="Rebeca de la Paz Gonzales" w:date="2017-06-25T23:54:00Z">
              <w:r>
                <w:t>DESCRIPCIÓN</w:t>
              </w:r>
            </w:ins>
          </w:p>
        </w:tc>
      </w:tr>
      <w:tr w:rsidR="00A6497F" w14:paraId="248B224F" w14:textId="77777777" w:rsidTr="003F230A">
        <w:trPr>
          <w:cnfStyle w:val="000000100000" w:firstRow="0" w:lastRow="0" w:firstColumn="0" w:lastColumn="0" w:oddVBand="0" w:evenVBand="0" w:oddHBand="1" w:evenHBand="0" w:firstRowFirstColumn="0" w:firstRowLastColumn="0" w:lastRowFirstColumn="0" w:lastRowLastColumn="0"/>
          <w:ins w:id="1428"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4399" w:type="dxa"/>
            <w:tcPrChange w:id="1429" w:author="Rebeca de la Paz Gonzales" w:date="2017-06-26T00:20:00Z">
              <w:tcPr>
                <w:tcW w:w="4399" w:type="dxa"/>
              </w:tcPr>
            </w:tcPrChange>
          </w:tcPr>
          <w:p w14:paraId="62F1C7CE"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430" w:author="Rebeca de la Paz Gonzales" w:date="2017-06-25T23:54:00Z"/>
              </w:rPr>
            </w:pPr>
            <w:proofErr w:type="spellStart"/>
            <w:ins w:id="1431" w:author="Rebeca de la Paz Gonzales" w:date="2017-06-25T23:54:00Z">
              <w:r>
                <w:t>fieldTest</w:t>
              </w:r>
              <w:proofErr w:type="spellEnd"/>
            </w:ins>
          </w:p>
        </w:tc>
        <w:tc>
          <w:tcPr>
            <w:tcW w:w="4819" w:type="dxa"/>
            <w:tcPrChange w:id="1432" w:author="Rebeca de la Paz Gonzales" w:date="2017-06-26T00:20:00Z">
              <w:tcPr>
                <w:tcW w:w="4819" w:type="dxa"/>
              </w:tcPr>
            </w:tcPrChange>
          </w:tcPr>
          <w:p w14:paraId="708B2158" w14:textId="77777777" w:rsidR="00A6497F" w:rsidRDefault="00A6497F" w:rsidP="003F230A">
            <w:pPr>
              <w:cnfStyle w:val="000000100000" w:firstRow="0" w:lastRow="0" w:firstColumn="0" w:lastColumn="0" w:oddVBand="0" w:evenVBand="0" w:oddHBand="1" w:evenHBand="0" w:firstRowFirstColumn="0" w:firstRowLastColumn="0" w:lastRowFirstColumn="0" w:lastRowLastColumn="0"/>
              <w:rPr>
                <w:ins w:id="1433" w:author="Rebeca de la Paz Gonzales" w:date="2017-06-25T23:54:00Z"/>
              </w:rPr>
            </w:pPr>
            <w:ins w:id="1434" w:author="Rebeca de la Paz Gonzales" w:date="2017-06-25T23:54:00Z">
              <w:r>
                <w:t>Comprueba el funcionamiento general de la clase.</w:t>
              </w:r>
            </w:ins>
          </w:p>
        </w:tc>
      </w:tr>
      <w:tr w:rsidR="00A6497F" w14:paraId="616C4604" w14:textId="77777777" w:rsidTr="003F230A">
        <w:trPr>
          <w:ins w:id="1435"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9218" w:type="dxa"/>
            <w:gridSpan w:val="2"/>
            <w:tcPrChange w:id="1436" w:author="Rebeca de la Paz Gonzales" w:date="2017-06-26T00:20:00Z">
              <w:tcPr>
                <w:tcW w:w="9218" w:type="dxa"/>
                <w:gridSpan w:val="2"/>
              </w:tcPr>
            </w:tcPrChange>
          </w:tcPr>
          <w:p w14:paraId="08AFF590" w14:textId="77777777" w:rsidR="00A6497F" w:rsidRDefault="00A6497F" w:rsidP="003F230A">
            <w:pPr>
              <w:jc w:val="center"/>
              <w:rPr>
                <w:ins w:id="1437" w:author="Rebeca de la Paz Gonzales" w:date="2017-06-25T23:54:00Z"/>
              </w:rPr>
            </w:pPr>
            <w:ins w:id="1438" w:author="Rebeca de la Paz Gonzales" w:date="2017-06-25T23:54:00Z">
              <w:r>
                <w:t>COBERTURA</w:t>
              </w:r>
            </w:ins>
          </w:p>
        </w:tc>
      </w:tr>
      <w:tr w:rsidR="00A6497F" w14:paraId="297C7E42" w14:textId="77777777" w:rsidTr="003F230A">
        <w:trPr>
          <w:cnfStyle w:val="000000100000" w:firstRow="0" w:lastRow="0" w:firstColumn="0" w:lastColumn="0" w:oddVBand="0" w:evenVBand="0" w:oddHBand="1" w:evenHBand="0" w:firstRowFirstColumn="0" w:firstRowLastColumn="0" w:lastRowFirstColumn="0" w:lastRowLastColumn="0"/>
          <w:ins w:id="1439"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4399" w:type="dxa"/>
            <w:tcPrChange w:id="1440" w:author="Rebeca de la Paz Gonzales" w:date="2017-06-26T00:20:00Z">
              <w:tcPr>
                <w:tcW w:w="4399" w:type="dxa"/>
              </w:tcPr>
            </w:tcPrChange>
          </w:tcPr>
          <w:p w14:paraId="11C6E3D8"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441" w:author="Rebeca de la Paz Gonzales" w:date="2017-06-26T00:16:00Z"/>
              </w:rPr>
            </w:pPr>
          </w:p>
          <w:p w14:paraId="161F8786" w14:textId="77777777" w:rsidR="00A6497F" w:rsidRDefault="00A6497F" w:rsidP="003F230A">
            <w:pPr>
              <w:jc w:val="center"/>
              <w:cnfStyle w:val="001000100000" w:firstRow="0" w:lastRow="0" w:firstColumn="1" w:lastColumn="0" w:oddVBand="0" w:evenVBand="0" w:oddHBand="1" w:evenHBand="0" w:firstRowFirstColumn="0" w:firstRowLastColumn="0" w:lastRowFirstColumn="0" w:lastRowLastColumn="0"/>
              <w:rPr>
                <w:ins w:id="1442" w:author="Rebeca de la Paz Gonzales" w:date="2017-06-25T23:54:00Z"/>
              </w:rPr>
              <w:pPrChange w:id="1443" w:author="Rebeca de la Paz Gonzales" w:date="2017-06-26T00:16:00Z">
                <w:pPr>
                  <w:cnfStyle w:val="001000100000" w:firstRow="0" w:lastRow="0" w:firstColumn="1" w:lastColumn="0" w:oddVBand="0" w:evenVBand="0" w:oddHBand="1" w:evenHBand="0" w:firstRowFirstColumn="0" w:firstRowLastColumn="0" w:lastRowFirstColumn="0" w:lastRowLastColumn="0"/>
                </w:pPr>
              </w:pPrChange>
            </w:pPr>
            <w:ins w:id="1444" w:author="Rebeca de la Paz Gonzales" w:date="2017-06-26T00:16:00Z">
              <w:r>
                <w:rPr>
                  <w:noProof/>
                  <w:lang w:val="es-ES_tradnl" w:eastAsia="es-ES_tradnl"/>
                </w:rPr>
                <w:drawing>
                  <wp:inline distT="0" distB="0" distL="0" distR="0" wp14:anchorId="28047DD3" wp14:editId="4F5BC4F1">
                    <wp:extent cx="2190589" cy="289711"/>
                    <wp:effectExtent l="0" t="0" r="0" b="0"/>
                    <wp:docPr id="37" name="Imagen 37"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7-06-26%20a%20las%20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89942"/>
                            <a:stretch/>
                          </pic:blipFill>
                          <pic:spPr bwMode="auto">
                            <a:xfrm>
                              <a:off x="0" y="0"/>
                              <a:ext cx="2201922" cy="29121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819" w:type="dxa"/>
            <w:tcPrChange w:id="1445" w:author="Rebeca de la Paz Gonzales" w:date="2017-06-26T00:20:00Z">
              <w:tcPr>
                <w:tcW w:w="4819" w:type="dxa"/>
              </w:tcPr>
            </w:tcPrChange>
          </w:tcPr>
          <w:p w14:paraId="529EE00B" w14:textId="77777777" w:rsidR="00A6497F" w:rsidRDefault="00A6497F" w:rsidP="003F230A">
            <w:pPr>
              <w:jc w:val="center"/>
              <w:cnfStyle w:val="000000100000" w:firstRow="0" w:lastRow="0" w:firstColumn="0" w:lastColumn="0" w:oddVBand="0" w:evenVBand="0" w:oddHBand="1" w:evenHBand="0" w:firstRowFirstColumn="0" w:firstRowLastColumn="0" w:lastRowFirstColumn="0" w:lastRowLastColumn="0"/>
              <w:rPr>
                <w:ins w:id="1446" w:author="Rebeca de la Paz Gonzales" w:date="2017-06-26T00:16:00Z"/>
              </w:rPr>
              <w:pPrChange w:id="1447" w:author="Rebeca de la Paz Gonzales" w:date="2017-06-26T00:16:00Z">
                <w:pPr>
                  <w:cnfStyle w:val="000000100000" w:firstRow="0" w:lastRow="0" w:firstColumn="0" w:lastColumn="0" w:oddVBand="0" w:evenVBand="0" w:oddHBand="1" w:evenHBand="0" w:firstRowFirstColumn="0" w:firstRowLastColumn="0" w:lastRowFirstColumn="0" w:lastRowLastColumn="0"/>
                </w:pPr>
              </w:pPrChange>
            </w:pPr>
          </w:p>
          <w:p w14:paraId="3405E0F6" w14:textId="77777777" w:rsidR="00A6497F" w:rsidRDefault="00A6497F" w:rsidP="003F230A">
            <w:pPr>
              <w:jc w:val="center"/>
              <w:cnfStyle w:val="000000100000" w:firstRow="0" w:lastRow="0" w:firstColumn="0" w:lastColumn="0" w:oddVBand="0" w:evenVBand="0" w:oddHBand="1" w:evenHBand="0" w:firstRowFirstColumn="0" w:firstRowLastColumn="0" w:lastRowFirstColumn="0" w:lastRowLastColumn="0"/>
              <w:rPr>
                <w:ins w:id="1448" w:author="Rebeca de la Paz Gonzales" w:date="2017-06-26T00:16:00Z"/>
              </w:rPr>
              <w:pPrChange w:id="1449" w:author="Rebeca de la Paz Gonzales" w:date="2017-06-26T00:16:00Z">
                <w:pPr>
                  <w:cnfStyle w:val="000000100000" w:firstRow="0" w:lastRow="0" w:firstColumn="0" w:lastColumn="0" w:oddVBand="0" w:evenVBand="0" w:oddHBand="1" w:evenHBand="0" w:firstRowFirstColumn="0" w:firstRowLastColumn="0" w:lastRowFirstColumn="0" w:lastRowLastColumn="0"/>
                </w:pPr>
              </w:pPrChange>
            </w:pPr>
            <w:ins w:id="1450" w:author="Rebeca de la Paz Gonzales" w:date="2017-06-26T00:16:00Z">
              <w:r>
                <w:rPr>
                  <w:noProof/>
                  <w:lang w:val="es-ES_tradnl" w:eastAsia="es-ES_tradnl"/>
                </w:rPr>
                <w:drawing>
                  <wp:inline distT="0" distB="0" distL="0" distR="0" wp14:anchorId="0E9F41B9" wp14:editId="0EA90677">
                    <wp:extent cx="2190589" cy="2002174"/>
                    <wp:effectExtent l="0" t="0" r="0" b="4445"/>
                    <wp:docPr id="38" name="Imagen 38"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7-06-26%20a%20las%20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0489"/>
                            <a:stretch/>
                          </pic:blipFill>
                          <pic:spPr bwMode="auto">
                            <a:xfrm>
                              <a:off x="0" y="0"/>
                              <a:ext cx="2201922" cy="2012532"/>
                            </a:xfrm>
                            <a:prstGeom prst="rect">
                              <a:avLst/>
                            </a:prstGeom>
                            <a:noFill/>
                            <a:ln>
                              <a:noFill/>
                            </a:ln>
                            <a:extLst>
                              <a:ext uri="{53640926-AAD7-44D8-BBD7-CCE9431645EC}">
                                <a14:shadowObscured xmlns:a14="http://schemas.microsoft.com/office/drawing/2010/main"/>
                              </a:ext>
                            </a:extLst>
                          </pic:spPr>
                        </pic:pic>
                      </a:graphicData>
                    </a:graphic>
                  </wp:inline>
                </w:drawing>
              </w:r>
            </w:ins>
          </w:p>
          <w:p w14:paraId="60940479" w14:textId="77777777" w:rsidR="00A6497F" w:rsidRDefault="00A6497F" w:rsidP="003F230A">
            <w:pPr>
              <w:jc w:val="center"/>
              <w:cnfStyle w:val="000000100000" w:firstRow="0" w:lastRow="0" w:firstColumn="0" w:lastColumn="0" w:oddVBand="0" w:evenVBand="0" w:oddHBand="1" w:evenHBand="0" w:firstRowFirstColumn="0" w:firstRowLastColumn="0" w:lastRowFirstColumn="0" w:lastRowLastColumn="0"/>
              <w:rPr>
                <w:ins w:id="1451" w:author="Rebeca de la Paz Gonzales" w:date="2017-06-25T23:54:00Z"/>
              </w:rPr>
              <w:pPrChange w:id="1452" w:author="Rebeca de la Paz Gonzales" w:date="2017-06-26T00:16:00Z">
                <w:pPr>
                  <w:cnfStyle w:val="000000100000" w:firstRow="0" w:lastRow="0" w:firstColumn="0" w:lastColumn="0" w:oddVBand="0" w:evenVBand="0" w:oddHBand="1" w:evenHBand="0" w:firstRowFirstColumn="0" w:firstRowLastColumn="0" w:lastRowFirstColumn="0" w:lastRowLastColumn="0"/>
                </w:pPr>
              </w:pPrChange>
            </w:pPr>
          </w:p>
        </w:tc>
      </w:tr>
    </w:tbl>
    <w:p w14:paraId="1C45BDA2" w14:textId="77777777" w:rsidR="00274CE8" w:rsidRPr="00274CE8" w:rsidRDefault="00274CE8" w:rsidP="00274CE8"/>
    <w:tbl>
      <w:tblPr>
        <w:tblStyle w:val="Tablanormal1"/>
        <w:tblW w:w="9213" w:type="dxa"/>
        <w:tblLook w:val="04A0" w:firstRow="1" w:lastRow="0" w:firstColumn="1" w:lastColumn="0" w:noHBand="0" w:noVBand="1"/>
        <w:tblPrChange w:id="1453" w:author="Rebeca de la Paz Gonzales" w:date="2017-06-26T00:21:00Z">
          <w:tblPr>
            <w:tblStyle w:val="Tablanormal1"/>
            <w:tblW w:w="9032" w:type="dxa"/>
            <w:tblLook w:val="04A0" w:firstRow="1" w:lastRow="0" w:firstColumn="1" w:lastColumn="0" w:noHBand="0" w:noVBand="1"/>
          </w:tblPr>
        </w:tblPrChange>
      </w:tblPr>
      <w:tblGrid>
        <w:gridCol w:w="4376"/>
        <w:gridCol w:w="4837"/>
        <w:tblGridChange w:id="1454">
          <w:tblGrid>
            <w:gridCol w:w="4376"/>
            <w:gridCol w:w="4656"/>
            <w:gridCol w:w="181"/>
          </w:tblGrid>
        </w:tblGridChange>
      </w:tblGrid>
      <w:tr w:rsidR="00A6497F" w14:paraId="59272F73" w14:textId="77777777" w:rsidTr="003F230A">
        <w:trPr>
          <w:cnfStyle w:val="100000000000" w:firstRow="1" w:lastRow="0" w:firstColumn="0" w:lastColumn="0" w:oddVBand="0" w:evenVBand="0" w:oddHBand="0" w:evenHBand="0" w:firstRowFirstColumn="0" w:firstRowLastColumn="0" w:lastRowFirstColumn="0" w:lastRowLastColumn="0"/>
          <w:trHeight w:val="288"/>
          <w:ins w:id="1455" w:author="Rebeca de la Paz Gonzales" w:date="2017-06-25T23:14:00Z"/>
          <w:trPrChange w:id="1456" w:author="Rebeca de la Paz Gonzales" w:date="2017-06-26T00:21:00Z">
            <w:trPr>
              <w:gridAfter w:val="0"/>
              <w:trHeight w:val="288"/>
            </w:trPr>
          </w:trPrChange>
        </w:trPr>
        <w:tc>
          <w:tcPr>
            <w:cnfStyle w:val="001000000000" w:firstRow="0" w:lastRow="0" w:firstColumn="1" w:lastColumn="0" w:oddVBand="0" w:evenVBand="0" w:oddHBand="0" w:evenHBand="0" w:firstRowFirstColumn="0" w:firstRowLastColumn="0" w:lastRowFirstColumn="0" w:lastRowLastColumn="0"/>
            <w:tcW w:w="4376" w:type="dxa"/>
            <w:tcPrChange w:id="1457" w:author="Rebeca de la Paz Gonzales" w:date="2017-06-26T00:21:00Z">
              <w:tcPr>
                <w:tcW w:w="4376" w:type="dxa"/>
              </w:tcPr>
            </w:tcPrChange>
          </w:tcPr>
          <w:p w14:paraId="2114EE70" w14:textId="77777777" w:rsidR="00A6497F" w:rsidRDefault="00A6497F" w:rsidP="003F230A">
            <w:pPr>
              <w:cnfStyle w:val="101000000000" w:firstRow="1" w:lastRow="0" w:firstColumn="1" w:lastColumn="0" w:oddVBand="0" w:evenVBand="0" w:oddHBand="0" w:evenHBand="0" w:firstRowFirstColumn="0" w:firstRowLastColumn="0" w:lastRowFirstColumn="0" w:lastRowLastColumn="0"/>
              <w:rPr>
                <w:ins w:id="1458" w:author="Rebeca de la Paz Gonzales" w:date="2017-06-25T23:14:00Z"/>
              </w:rPr>
            </w:pPr>
            <w:bookmarkStart w:id="1459" w:name="_Toc141673753"/>
            <w:bookmarkStart w:id="1460" w:name="_Toc141694968"/>
            <w:bookmarkStart w:id="1461" w:name="_Toc141673755"/>
            <w:bookmarkStart w:id="1462" w:name="_Toc141694970"/>
            <w:bookmarkStart w:id="1463" w:name="_Toc141698015"/>
            <w:bookmarkStart w:id="1464" w:name="_Toc141698194"/>
            <w:bookmarkStart w:id="1465" w:name="_Toc141698369"/>
            <w:bookmarkStart w:id="1466" w:name="_Toc141698536"/>
            <w:bookmarkStart w:id="1467" w:name="_Toc141698703"/>
            <w:bookmarkStart w:id="1468" w:name="_Toc141698685"/>
            <w:bookmarkStart w:id="1469" w:name="_Toc141699020"/>
            <w:bookmarkStart w:id="1470" w:name="_Toc141699188"/>
            <w:bookmarkStart w:id="1471" w:name="_Toc141773807"/>
            <w:bookmarkStart w:id="1472" w:name="_Toc141773977"/>
            <w:bookmarkStart w:id="1473" w:name="_Toc143600331"/>
            <w:bookmarkStart w:id="1474" w:name="_Toc141673756"/>
            <w:bookmarkStart w:id="1475" w:name="_Toc141694971"/>
            <w:bookmarkStart w:id="1476" w:name="_Toc141698016"/>
            <w:bookmarkStart w:id="1477" w:name="_Toc141698195"/>
            <w:bookmarkStart w:id="1478" w:name="_Toc141698370"/>
            <w:bookmarkStart w:id="1479" w:name="_Toc141698537"/>
            <w:bookmarkStart w:id="1480" w:name="_Toc141698704"/>
            <w:bookmarkStart w:id="1481" w:name="_Toc141698686"/>
            <w:bookmarkStart w:id="1482" w:name="_Toc141699021"/>
            <w:bookmarkStart w:id="1483" w:name="_Toc141699189"/>
            <w:bookmarkStart w:id="1484" w:name="_Toc141773808"/>
            <w:bookmarkStart w:id="1485" w:name="_Toc141773978"/>
            <w:bookmarkStart w:id="1486" w:name="_Toc143600332"/>
            <w:bookmarkStart w:id="1487" w:name="_Toc141673757"/>
            <w:bookmarkStart w:id="1488" w:name="_Toc141694972"/>
            <w:bookmarkStart w:id="1489" w:name="_Toc141698017"/>
            <w:bookmarkStart w:id="1490" w:name="_Toc141698196"/>
            <w:bookmarkStart w:id="1491" w:name="_Toc141698371"/>
            <w:bookmarkStart w:id="1492" w:name="_Toc141698538"/>
            <w:bookmarkStart w:id="1493" w:name="_Toc141698705"/>
            <w:bookmarkStart w:id="1494" w:name="_Toc141698687"/>
            <w:bookmarkStart w:id="1495" w:name="_Toc141699022"/>
            <w:bookmarkStart w:id="1496" w:name="_Toc141699190"/>
            <w:bookmarkStart w:id="1497" w:name="_Toc141773809"/>
            <w:bookmarkStart w:id="1498" w:name="_Toc141773979"/>
            <w:bookmarkStart w:id="1499" w:name="_Toc143600333"/>
            <w:bookmarkStart w:id="1500" w:name="_Toc141673758"/>
            <w:bookmarkStart w:id="1501" w:name="_Toc141694973"/>
            <w:bookmarkStart w:id="1502" w:name="_Toc141698018"/>
            <w:bookmarkStart w:id="1503" w:name="_Toc141698197"/>
            <w:bookmarkStart w:id="1504" w:name="_Toc141698372"/>
            <w:bookmarkStart w:id="1505" w:name="_Toc141698539"/>
            <w:bookmarkStart w:id="1506" w:name="_Toc141698706"/>
            <w:bookmarkStart w:id="1507" w:name="_Toc141698688"/>
            <w:bookmarkStart w:id="1508" w:name="_Toc141699023"/>
            <w:bookmarkStart w:id="1509" w:name="_Toc141699191"/>
            <w:bookmarkStart w:id="1510" w:name="_Toc141773810"/>
            <w:bookmarkStart w:id="1511" w:name="_Toc141773980"/>
            <w:bookmarkStart w:id="1512" w:name="_Toc143600334"/>
            <w:bookmarkStart w:id="1513" w:name="_Toc141673759"/>
            <w:bookmarkStart w:id="1514" w:name="_Toc141694974"/>
            <w:bookmarkStart w:id="1515" w:name="_Toc141698019"/>
            <w:bookmarkStart w:id="1516" w:name="_Toc141698198"/>
            <w:bookmarkStart w:id="1517" w:name="_Toc141698373"/>
            <w:bookmarkStart w:id="1518" w:name="_Toc141698540"/>
            <w:bookmarkStart w:id="1519" w:name="_Toc141698707"/>
            <w:bookmarkStart w:id="1520" w:name="_Toc141698689"/>
            <w:bookmarkStart w:id="1521" w:name="_Toc141699024"/>
            <w:bookmarkStart w:id="1522" w:name="_Toc141699192"/>
            <w:bookmarkStart w:id="1523" w:name="_Toc141773811"/>
            <w:bookmarkStart w:id="1524" w:name="_Toc141773981"/>
            <w:bookmarkStart w:id="1525" w:name="_Toc143600335"/>
            <w:bookmarkStart w:id="1526" w:name="_Toc141673760"/>
            <w:bookmarkStart w:id="1527" w:name="_Toc141694975"/>
            <w:bookmarkStart w:id="1528" w:name="_Toc141698020"/>
            <w:bookmarkStart w:id="1529" w:name="_Toc141698199"/>
            <w:bookmarkStart w:id="1530" w:name="_Toc141698374"/>
            <w:bookmarkStart w:id="1531" w:name="_Toc141698541"/>
            <w:bookmarkStart w:id="1532" w:name="_Toc141698708"/>
            <w:bookmarkStart w:id="1533" w:name="_Toc141698690"/>
            <w:bookmarkStart w:id="1534" w:name="_Toc141699025"/>
            <w:bookmarkStart w:id="1535" w:name="_Toc141699193"/>
            <w:bookmarkStart w:id="1536" w:name="_Toc141773812"/>
            <w:bookmarkStart w:id="1537" w:name="_Toc141773982"/>
            <w:bookmarkStart w:id="1538" w:name="_Toc143600336"/>
            <w:bookmarkStart w:id="1539" w:name="_Toc141673770"/>
            <w:bookmarkStart w:id="1540" w:name="_Toc141694985"/>
            <w:bookmarkStart w:id="1541" w:name="_Toc141698030"/>
            <w:bookmarkStart w:id="1542" w:name="_Toc141698209"/>
            <w:bookmarkStart w:id="1543" w:name="_Toc141698384"/>
            <w:bookmarkStart w:id="1544" w:name="_Toc141698551"/>
            <w:bookmarkStart w:id="1545" w:name="_Toc141698718"/>
            <w:bookmarkStart w:id="1546" w:name="_Toc141698867"/>
            <w:bookmarkStart w:id="1547" w:name="_Toc141699036"/>
            <w:bookmarkStart w:id="1548" w:name="_Toc141699204"/>
            <w:bookmarkStart w:id="1549" w:name="_Toc141773823"/>
            <w:bookmarkStart w:id="1550" w:name="_Toc141773993"/>
            <w:bookmarkStart w:id="1551" w:name="_Toc141673831"/>
            <w:bookmarkStart w:id="1552" w:name="_Toc141695046"/>
            <w:bookmarkStart w:id="1553" w:name="_Toc141698091"/>
            <w:bookmarkStart w:id="1554" w:name="_Toc141698270"/>
            <w:bookmarkStart w:id="1555" w:name="_Toc141698445"/>
            <w:bookmarkStart w:id="1556" w:name="_Toc141698612"/>
            <w:bookmarkStart w:id="1557" w:name="_Toc141698779"/>
            <w:bookmarkStart w:id="1558" w:name="_Toc141698928"/>
            <w:bookmarkStart w:id="1559" w:name="_Toc141699097"/>
            <w:bookmarkStart w:id="1560" w:name="_Toc141699265"/>
            <w:bookmarkStart w:id="1561" w:name="_Toc141773884"/>
            <w:bookmarkStart w:id="1562" w:name="_Toc141774054"/>
            <w:bookmarkStart w:id="1563" w:name="_Toc141673848"/>
            <w:bookmarkStart w:id="1564" w:name="_Toc141695063"/>
            <w:bookmarkStart w:id="1565" w:name="_Toc141698108"/>
            <w:bookmarkStart w:id="1566" w:name="_Toc141698287"/>
            <w:bookmarkStart w:id="1567" w:name="_Toc141673850"/>
            <w:bookmarkStart w:id="1568" w:name="_Toc141695065"/>
            <w:bookmarkStart w:id="1569" w:name="_Toc141698110"/>
            <w:bookmarkStart w:id="1570" w:name="_Toc141698289"/>
            <w:bookmarkStart w:id="1571" w:name="_Toc141673852"/>
            <w:bookmarkStart w:id="1572" w:name="_Toc141695067"/>
            <w:bookmarkStart w:id="1573" w:name="_Toc141698112"/>
            <w:bookmarkStart w:id="1574" w:name="_Toc141698291"/>
            <w:bookmarkStart w:id="1575" w:name="_E_Funciones_trascendentales"/>
            <w:bookmarkStart w:id="1576" w:name="_Funciones_trascendentales"/>
            <w:bookmarkStart w:id="1577" w:name="Regularized_Gamma_functions"/>
            <w:bookmarkStart w:id="1578" w:name="References"/>
            <w:bookmarkStart w:id="1579" w:name="_Conceptos_estadísticos"/>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ins w:id="1580" w:author="Rebeca de la Paz Gonzales" w:date="2017-06-25T23:15:00Z">
              <w:r>
                <w:t>MÉTODO</w:t>
              </w:r>
            </w:ins>
          </w:p>
        </w:tc>
        <w:tc>
          <w:tcPr>
            <w:tcW w:w="4837" w:type="dxa"/>
            <w:tcPrChange w:id="1581" w:author="Rebeca de la Paz Gonzales" w:date="2017-06-26T00:21:00Z">
              <w:tcPr>
                <w:tcW w:w="4656" w:type="dxa"/>
              </w:tcPr>
            </w:tcPrChange>
          </w:tcPr>
          <w:p w14:paraId="3B0C124F" w14:textId="77777777" w:rsidR="00A6497F" w:rsidRDefault="00A6497F" w:rsidP="003F230A">
            <w:pPr>
              <w:cnfStyle w:val="100000000000" w:firstRow="1" w:lastRow="0" w:firstColumn="0" w:lastColumn="0" w:oddVBand="0" w:evenVBand="0" w:oddHBand="0" w:evenHBand="0" w:firstRowFirstColumn="0" w:firstRowLastColumn="0" w:lastRowFirstColumn="0" w:lastRowLastColumn="0"/>
              <w:rPr>
                <w:ins w:id="1582" w:author="Rebeca de la Paz Gonzales" w:date="2017-06-25T23:14:00Z"/>
              </w:rPr>
            </w:pPr>
            <w:ins w:id="1583" w:author="Rebeca de la Paz Gonzales" w:date="2017-06-25T23:15:00Z">
              <w:r>
                <w:t>DESCRIPCIÓN</w:t>
              </w:r>
            </w:ins>
          </w:p>
        </w:tc>
      </w:tr>
      <w:tr w:rsidR="00A6497F" w14:paraId="094CD24A" w14:textId="77777777" w:rsidTr="003F230A">
        <w:trPr>
          <w:cnfStyle w:val="000000100000" w:firstRow="0" w:lastRow="0" w:firstColumn="0" w:lastColumn="0" w:oddVBand="0" w:evenVBand="0" w:oddHBand="1" w:evenHBand="0" w:firstRowFirstColumn="0" w:firstRowLastColumn="0" w:lastRowFirstColumn="0" w:lastRowLastColumn="0"/>
          <w:trHeight w:val="510"/>
          <w:ins w:id="1584" w:author="Rebeca de la Paz Gonzales" w:date="2017-06-25T23:14:00Z"/>
          <w:trPrChange w:id="1585" w:author="Rebeca de la Paz Gonzales" w:date="2017-06-26T00:21:00Z">
            <w:trPr>
              <w:gridAfter w:val="0"/>
              <w:trHeight w:val="510"/>
            </w:trPr>
          </w:trPrChange>
        </w:trPr>
        <w:tc>
          <w:tcPr>
            <w:cnfStyle w:val="001000000000" w:firstRow="0" w:lastRow="0" w:firstColumn="1" w:lastColumn="0" w:oddVBand="0" w:evenVBand="0" w:oddHBand="0" w:evenHBand="0" w:firstRowFirstColumn="0" w:firstRowLastColumn="0" w:lastRowFirstColumn="0" w:lastRowLastColumn="0"/>
            <w:tcW w:w="4376" w:type="dxa"/>
            <w:tcPrChange w:id="1586" w:author="Rebeca de la Paz Gonzales" w:date="2017-06-26T00:21:00Z">
              <w:tcPr>
                <w:tcW w:w="4376" w:type="dxa"/>
              </w:tcPr>
            </w:tcPrChange>
          </w:tcPr>
          <w:p w14:paraId="4F5424F2"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587" w:author="Rebeca de la Paz Gonzales" w:date="2017-06-25T23:14:00Z"/>
              </w:rPr>
            </w:pPr>
            <w:proofErr w:type="spellStart"/>
            <w:ins w:id="1588" w:author="Rebeca de la Paz Gonzales" w:date="2017-06-25T23:15:00Z">
              <w:r>
                <w:t>equals</w:t>
              </w:r>
            </w:ins>
            <w:proofErr w:type="spellEnd"/>
          </w:p>
        </w:tc>
        <w:tc>
          <w:tcPr>
            <w:tcW w:w="4837" w:type="dxa"/>
            <w:tcPrChange w:id="1589" w:author="Rebeca de la Paz Gonzales" w:date="2017-06-26T00:21:00Z">
              <w:tcPr>
                <w:tcW w:w="4656" w:type="dxa"/>
              </w:tcPr>
            </w:tcPrChange>
          </w:tcPr>
          <w:p w14:paraId="6A1A2D68" w14:textId="77777777" w:rsidR="00A6497F" w:rsidRDefault="00A6497F" w:rsidP="003F230A">
            <w:pPr>
              <w:cnfStyle w:val="000000100000" w:firstRow="0" w:lastRow="0" w:firstColumn="0" w:lastColumn="0" w:oddVBand="0" w:evenVBand="0" w:oddHBand="1" w:evenHBand="0" w:firstRowFirstColumn="0" w:firstRowLastColumn="0" w:lastRowFirstColumn="0" w:lastRowLastColumn="0"/>
              <w:rPr>
                <w:ins w:id="1590" w:author="Rebeca de la Paz Gonzales" w:date="2017-06-25T23:14:00Z"/>
              </w:rPr>
            </w:pPr>
            <w:ins w:id="1591" w:author="Rebeca de la Paz Gonzales" w:date="2017-06-25T23:16:00Z">
              <w:r>
                <w:t>Comprueba los elementos de dos relaciones para</w:t>
              </w:r>
            </w:ins>
            <w:ins w:id="1592" w:author="Rebeca de la Paz Gonzales" w:date="2017-06-25T23:17:00Z">
              <w:r>
                <w:t xml:space="preserve"> ver si son iguales</w:t>
              </w:r>
            </w:ins>
          </w:p>
        </w:tc>
      </w:tr>
      <w:tr w:rsidR="00A6497F" w14:paraId="79EAC8DC" w14:textId="77777777" w:rsidTr="003F230A">
        <w:trPr>
          <w:trHeight w:val="497"/>
          <w:ins w:id="1593" w:author="Rebeca de la Paz Gonzales" w:date="2017-06-25T23:14:00Z"/>
          <w:trPrChange w:id="1594" w:author="Rebeca de la Paz Gonzales" w:date="2017-06-26T00:21:00Z">
            <w:trPr>
              <w:gridAfter w:val="0"/>
              <w:trHeight w:val="497"/>
            </w:trPr>
          </w:trPrChange>
        </w:trPr>
        <w:tc>
          <w:tcPr>
            <w:cnfStyle w:val="001000000000" w:firstRow="0" w:lastRow="0" w:firstColumn="1" w:lastColumn="0" w:oddVBand="0" w:evenVBand="0" w:oddHBand="0" w:evenHBand="0" w:firstRowFirstColumn="0" w:firstRowLastColumn="0" w:lastRowFirstColumn="0" w:lastRowLastColumn="0"/>
            <w:tcW w:w="4376" w:type="dxa"/>
            <w:tcPrChange w:id="1595" w:author="Rebeca de la Paz Gonzales" w:date="2017-06-26T00:21:00Z">
              <w:tcPr>
                <w:tcW w:w="4376" w:type="dxa"/>
              </w:tcPr>
            </w:tcPrChange>
          </w:tcPr>
          <w:p w14:paraId="632C1CC0" w14:textId="77777777" w:rsidR="00A6497F" w:rsidRDefault="00A6497F" w:rsidP="003F230A">
            <w:pPr>
              <w:rPr>
                <w:ins w:id="1596" w:author="Rebeca de la Paz Gonzales" w:date="2017-06-25T23:14:00Z"/>
              </w:rPr>
            </w:pPr>
            <w:proofErr w:type="spellStart"/>
            <w:ins w:id="1597" w:author="Rebeca de la Paz Gonzales" w:date="2017-06-25T23:15:00Z">
              <w:r>
                <w:lastRenderedPageBreak/>
                <w:t>isSecondEmpty</w:t>
              </w:r>
            </w:ins>
            <w:proofErr w:type="spellEnd"/>
          </w:p>
        </w:tc>
        <w:tc>
          <w:tcPr>
            <w:tcW w:w="4837" w:type="dxa"/>
            <w:tcPrChange w:id="1598" w:author="Rebeca de la Paz Gonzales" w:date="2017-06-26T00:21:00Z">
              <w:tcPr>
                <w:tcW w:w="4656" w:type="dxa"/>
              </w:tcPr>
            </w:tcPrChange>
          </w:tcPr>
          <w:p w14:paraId="2E57D09C" w14:textId="77777777" w:rsidR="00A6497F" w:rsidRDefault="00A6497F" w:rsidP="003F230A">
            <w:pPr>
              <w:cnfStyle w:val="000000000000" w:firstRow="0" w:lastRow="0" w:firstColumn="0" w:lastColumn="0" w:oddVBand="0" w:evenVBand="0" w:oddHBand="0" w:evenHBand="0" w:firstRowFirstColumn="0" w:firstRowLastColumn="0" w:lastRowFirstColumn="0" w:lastRowLastColumn="0"/>
              <w:rPr>
                <w:ins w:id="1599" w:author="Rebeca de la Paz Gonzales" w:date="2017-06-25T23:14:00Z"/>
              </w:rPr>
            </w:pPr>
            <w:ins w:id="1600" w:author="Rebeca de la Paz Gonzales" w:date="2017-06-25T23:17:00Z">
              <w:r>
                <w:t>Comprueba que el segundo elemento de la relación se encuentra vacío.</w:t>
              </w:r>
            </w:ins>
          </w:p>
        </w:tc>
      </w:tr>
      <w:tr w:rsidR="00A6497F" w14:paraId="6B63A3B2" w14:textId="77777777" w:rsidTr="003F230A">
        <w:trPr>
          <w:cnfStyle w:val="000000100000" w:firstRow="0" w:lastRow="0" w:firstColumn="0" w:lastColumn="0" w:oddVBand="0" w:evenVBand="0" w:oddHBand="1" w:evenHBand="0" w:firstRowFirstColumn="0" w:firstRowLastColumn="0" w:lastRowFirstColumn="0" w:lastRowLastColumn="0"/>
          <w:trHeight w:val="228"/>
          <w:ins w:id="1601" w:author="Rebeca de la Paz Gonzales" w:date="2017-06-25T23:16:00Z"/>
          <w:trPrChange w:id="1602" w:author="Rebeca de la Paz Gonzales" w:date="2017-06-26T00:21:00Z">
            <w:trPr>
              <w:gridAfter w:val="0"/>
              <w:trHeight w:val="228"/>
            </w:trPr>
          </w:trPrChange>
        </w:trPr>
        <w:tc>
          <w:tcPr>
            <w:cnfStyle w:val="001000000000" w:firstRow="0" w:lastRow="0" w:firstColumn="1" w:lastColumn="0" w:oddVBand="0" w:evenVBand="0" w:oddHBand="0" w:evenHBand="0" w:firstRowFirstColumn="0" w:firstRowLastColumn="0" w:lastRowFirstColumn="0" w:lastRowLastColumn="0"/>
            <w:tcW w:w="4376" w:type="dxa"/>
            <w:tcPrChange w:id="1603" w:author="Rebeca de la Paz Gonzales" w:date="2017-06-26T00:21:00Z">
              <w:tcPr>
                <w:tcW w:w="4376" w:type="dxa"/>
              </w:tcPr>
            </w:tcPrChange>
          </w:tcPr>
          <w:p w14:paraId="3F28981B"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604" w:author="Rebeca de la Paz Gonzales" w:date="2017-06-25T23:16:00Z"/>
              </w:rPr>
            </w:pPr>
            <w:proofErr w:type="spellStart"/>
            <w:ins w:id="1605" w:author="Rebeca de la Paz Gonzales" w:date="2017-06-25T23:16:00Z">
              <w:r>
                <w:t>replace</w:t>
              </w:r>
              <w:proofErr w:type="spellEnd"/>
            </w:ins>
          </w:p>
        </w:tc>
        <w:tc>
          <w:tcPr>
            <w:tcW w:w="4837" w:type="dxa"/>
            <w:tcPrChange w:id="1606" w:author="Rebeca de la Paz Gonzales" w:date="2017-06-26T00:21:00Z">
              <w:tcPr>
                <w:tcW w:w="4656" w:type="dxa"/>
              </w:tcPr>
            </w:tcPrChange>
          </w:tcPr>
          <w:p w14:paraId="13602B23" w14:textId="77777777" w:rsidR="00A6497F" w:rsidRDefault="00A6497F" w:rsidP="003F230A">
            <w:pPr>
              <w:cnfStyle w:val="000000100000" w:firstRow="0" w:lastRow="0" w:firstColumn="0" w:lastColumn="0" w:oddVBand="0" w:evenVBand="0" w:oddHBand="1" w:evenHBand="0" w:firstRowFirstColumn="0" w:firstRowLastColumn="0" w:lastRowFirstColumn="0" w:lastRowLastColumn="0"/>
              <w:rPr>
                <w:ins w:id="1607" w:author="Rebeca de la Paz Gonzales" w:date="2017-06-25T23:16:00Z"/>
              </w:rPr>
            </w:pPr>
            <w:ins w:id="1608" w:author="Rebeca de la Paz Gonzales" w:date="2017-06-25T23:20:00Z">
              <w:r>
                <w:t>Comprueba que se r</w:t>
              </w:r>
            </w:ins>
            <w:ins w:id="1609" w:author="Rebeca de la Paz Gonzales" w:date="2017-06-25T23:17:00Z">
              <w:r>
                <w:t>eemplaza</w:t>
              </w:r>
            </w:ins>
            <w:ins w:id="1610" w:author="Rebeca de la Paz Gonzales" w:date="2017-06-25T23:20:00Z">
              <w:r>
                <w:t>n</w:t>
              </w:r>
            </w:ins>
            <w:ins w:id="1611" w:author="Rebeca de la Paz Gonzales" w:date="2017-06-25T23:17:00Z">
              <w:r>
                <w:t xml:space="preserve"> los valores de los elementos de una relaci</w:t>
              </w:r>
            </w:ins>
            <w:ins w:id="1612" w:author="Rebeca de la Paz Gonzales" w:date="2017-06-25T23:18:00Z">
              <w:r>
                <w:t>ón</w:t>
              </w:r>
            </w:ins>
            <w:ins w:id="1613" w:author="Rebeca de la Paz Gonzales" w:date="2017-06-25T23:20:00Z">
              <w:r>
                <w:t xml:space="preserve"> correctamente</w:t>
              </w:r>
            </w:ins>
            <w:ins w:id="1614" w:author="Rebeca de la Paz Gonzales" w:date="2017-06-25T23:18:00Z">
              <w:r>
                <w:t>.</w:t>
              </w:r>
            </w:ins>
          </w:p>
        </w:tc>
      </w:tr>
      <w:tr w:rsidR="00A6497F" w14:paraId="57B1E46A" w14:textId="77777777" w:rsidTr="003F230A">
        <w:tblPrEx>
          <w:tblPrExChange w:id="1615" w:author="Rebeca de la Paz Gonzales" w:date="2017-06-26T00:2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28"/>
          <w:ins w:id="1616" w:author="Rebeca de la Paz Gonzales" w:date="2017-06-25T23:50:00Z"/>
          <w:trPrChange w:id="1617" w:author="Rebeca de la Paz Gonzales" w:date="2017-06-26T00:21:00Z">
            <w:trPr>
              <w:gridAfter w:val="0"/>
              <w:trHeight w:val="228"/>
            </w:trPr>
          </w:trPrChange>
        </w:trPr>
        <w:tc>
          <w:tcPr>
            <w:cnfStyle w:val="001000000000" w:firstRow="0" w:lastRow="0" w:firstColumn="1" w:lastColumn="0" w:oddVBand="0" w:evenVBand="0" w:oddHBand="0" w:evenHBand="0" w:firstRowFirstColumn="0" w:firstRowLastColumn="0" w:lastRowFirstColumn="0" w:lastRowLastColumn="0"/>
            <w:tcW w:w="9213" w:type="dxa"/>
            <w:gridSpan w:val="2"/>
            <w:tcPrChange w:id="1618" w:author="Rebeca de la Paz Gonzales" w:date="2017-06-26T00:21:00Z">
              <w:tcPr>
                <w:tcW w:w="9032" w:type="dxa"/>
                <w:gridSpan w:val="2"/>
              </w:tcPr>
            </w:tcPrChange>
          </w:tcPr>
          <w:p w14:paraId="688BD687" w14:textId="77777777" w:rsidR="00A6497F" w:rsidRDefault="00A6497F" w:rsidP="003F230A">
            <w:pPr>
              <w:jc w:val="center"/>
              <w:rPr>
                <w:ins w:id="1619" w:author="Rebeca de la Paz Gonzales" w:date="2017-06-25T23:50:00Z"/>
              </w:rPr>
              <w:pPrChange w:id="1620" w:author="Rebeca de la Paz Gonzales" w:date="2017-06-25T23:51:00Z">
                <w:pPr/>
              </w:pPrChange>
            </w:pPr>
            <w:ins w:id="1621" w:author="Rebeca de la Paz Gonzales" w:date="2017-06-25T23:51:00Z">
              <w:r>
                <w:t>COBERTURA</w:t>
              </w:r>
            </w:ins>
          </w:p>
        </w:tc>
      </w:tr>
      <w:tr w:rsidR="00A6497F" w14:paraId="08EF5058" w14:textId="77777777" w:rsidTr="003F230A">
        <w:tblPrEx>
          <w:tblPrExChange w:id="1622" w:author="Rebeca de la Paz Gonzales" w:date="2017-06-26T01:50:00Z">
            <w:tblPrEx>
              <w:tblW w:w="9213" w:type="dxa"/>
            </w:tblPrEx>
          </w:tblPrExChange>
        </w:tblPrEx>
        <w:trPr>
          <w:cnfStyle w:val="000000100000" w:firstRow="0" w:lastRow="0" w:firstColumn="0" w:lastColumn="0" w:oddVBand="0" w:evenVBand="0" w:oddHBand="1" w:evenHBand="0" w:firstRowFirstColumn="0" w:firstRowLastColumn="0" w:lastRowFirstColumn="0" w:lastRowLastColumn="0"/>
          <w:trHeight w:val="3785"/>
          <w:ins w:id="1623" w:author="Rebeca de la Paz Gonzales" w:date="2017-06-25T23:49:00Z"/>
          <w:trPrChange w:id="1624" w:author="Rebeca de la Paz Gonzales" w:date="2017-06-26T01:50:00Z">
            <w:trPr>
              <w:trHeight w:val="3911"/>
            </w:trPr>
          </w:trPrChange>
        </w:trPr>
        <w:tc>
          <w:tcPr>
            <w:cnfStyle w:val="001000000000" w:firstRow="0" w:lastRow="0" w:firstColumn="1" w:lastColumn="0" w:oddVBand="0" w:evenVBand="0" w:oddHBand="0" w:evenHBand="0" w:firstRowFirstColumn="0" w:firstRowLastColumn="0" w:lastRowFirstColumn="0" w:lastRowLastColumn="0"/>
            <w:tcW w:w="4376" w:type="dxa"/>
            <w:tcPrChange w:id="1625" w:author="Rebeca de la Paz Gonzales" w:date="2017-06-26T01:50:00Z">
              <w:tcPr>
                <w:tcW w:w="4376" w:type="dxa"/>
              </w:tcPr>
            </w:tcPrChange>
          </w:tcPr>
          <w:p w14:paraId="5E949B82" w14:textId="77777777" w:rsidR="00A6497F" w:rsidRDefault="00A6497F" w:rsidP="003F230A">
            <w:pPr>
              <w:jc w:val="center"/>
              <w:cnfStyle w:val="001000100000" w:firstRow="0" w:lastRow="0" w:firstColumn="1" w:lastColumn="0" w:oddVBand="0" w:evenVBand="0" w:oddHBand="1" w:evenHBand="0" w:firstRowFirstColumn="0" w:firstRowLastColumn="0" w:lastRowFirstColumn="0" w:lastRowLastColumn="0"/>
              <w:rPr>
                <w:ins w:id="1626" w:author="Rebeca de la Paz Gonzales" w:date="2017-06-25T23:50:00Z"/>
              </w:rPr>
              <w:pPrChange w:id="1627" w:author="Rebeca de la Paz Gonzales" w:date="2017-06-25T23:53:00Z">
                <w:pPr>
                  <w:cnfStyle w:val="001000100000" w:firstRow="0" w:lastRow="0" w:firstColumn="1" w:lastColumn="0" w:oddVBand="0" w:evenVBand="0" w:oddHBand="1" w:evenHBand="0" w:firstRowFirstColumn="0" w:firstRowLastColumn="0" w:lastRowFirstColumn="0" w:lastRowLastColumn="0"/>
                </w:pPr>
              </w:pPrChange>
            </w:pPr>
          </w:p>
          <w:p w14:paraId="061EC4BD" w14:textId="77777777" w:rsidR="00A6497F" w:rsidRDefault="00A6497F" w:rsidP="003F230A">
            <w:pPr>
              <w:jc w:val="center"/>
              <w:cnfStyle w:val="001000100000" w:firstRow="0" w:lastRow="0" w:firstColumn="1" w:lastColumn="0" w:oddVBand="0" w:evenVBand="0" w:oddHBand="1" w:evenHBand="0" w:firstRowFirstColumn="0" w:firstRowLastColumn="0" w:lastRowFirstColumn="0" w:lastRowLastColumn="0"/>
              <w:rPr>
                <w:ins w:id="1628" w:author="Rebeca de la Paz Gonzales" w:date="2017-06-25T23:49:00Z"/>
              </w:rPr>
              <w:pPrChange w:id="1629" w:author="Rebeca de la Paz Gonzales" w:date="2017-06-25T23:53:00Z">
                <w:pPr>
                  <w:cnfStyle w:val="001000100000" w:firstRow="0" w:lastRow="0" w:firstColumn="1" w:lastColumn="0" w:oddVBand="0" w:evenVBand="0" w:oddHBand="1" w:evenHBand="0" w:firstRowFirstColumn="0" w:firstRowLastColumn="0" w:lastRowFirstColumn="0" w:lastRowLastColumn="0"/>
                </w:pPr>
              </w:pPrChange>
            </w:pPr>
            <w:ins w:id="1630" w:author="Rebeca de la Paz Gonzales" w:date="2017-06-25T23:50:00Z">
              <w:r>
                <w:rPr>
                  <w:noProof/>
                  <w:lang w:val="es-ES_tradnl" w:eastAsia="es-ES_tradnl"/>
                </w:rPr>
                <w:drawing>
                  <wp:inline distT="0" distB="0" distL="0" distR="0" wp14:anchorId="5FE9E475" wp14:editId="2AEE47F4">
                    <wp:extent cx="2632433" cy="552262"/>
                    <wp:effectExtent l="0" t="0" r="9525" b="6985"/>
                    <wp:docPr id="34" name="Imagen 34" descr="../../../../Desktop/Captura%20de%20pantalla%202017-06-25%20a%20las%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6-25%20a%20las%202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3900"/>
                            <a:stretch/>
                          </pic:blipFill>
                          <pic:spPr bwMode="auto">
                            <a:xfrm>
                              <a:off x="0" y="0"/>
                              <a:ext cx="2632809" cy="55234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837" w:type="dxa"/>
            <w:tcPrChange w:id="1631" w:author="Rebeca de la Paz Gonzales" w:date="2017-06-26T01:50:00Z">
              <w:tcPr>
                <w:tcW w:w="4837" w:type="dxa"/>
                <w:gridSpan w:val="2"/>
              </w:tcPr>
            </w:tcPrChange>
          </w:tcPr>
          <w:p w14:paraId="656E3976" w14:textId="77777777" w:rsidR="00A6497F" w:rsidRDefault="00A6497F" w:rsidP="003F230A">
            <w:pPr>
              <w:jc w:val="center"/>
              <w:cnfStyle w:val="000000100000" w:firstRow="0" w:lastRow="0" w:firstColumn="0" w:lastColumn="0" w:oddVBand="0" w:evenVBand="0" w:oddHBand="1" w:evenHBand="0" w:firstRowFirstColumn="0" w:firstRowLastColumn="0" w:lastRowFirstColumn="0" w:lastRowLastColumn="0"/>
              <w:rPr>
                <w:ins w:id="1632" w:author="Rebeca de la Paz Gonzales" w:date="2017-06-25T23:50:00Z"/>
              </w:rPr>
              <w:pPrChange w:id="1633" w:author="Rebeca de la Paz Gonzales" w:date="2017-06-25T23:53:00Z">
                <w:pPr>
                  <w:cnfStyle w:val="000000100000" w:firstRow="0" w:lastRow="0" w:firstColumn="0" w:lastColumn="0" w:oddVBand="0" w:evenVBand="0" w:oddHBand="1" w:evenHBand="0" w:firstRowFirstColumn="0" w:firstRowLastColumn="0" w:lastRowFirstColumn="0" w:lastRowLastColumn="0"/>
                </w:pPr>
              </w:pPrChange>
            </w:pPr>
          </w:p>
          <w:p w14:paraId="509F438D" w14:textId="77777777" w:rsidR="00A6497F" w:rsidRDefault="00A6497F" w:rsidP="003F230A">
            <w:pPr>
              <w:jc w:val="center"/>
              <w:cnfStyle w:val="000000100000" w:firstRow="0" w:lastRow="0" w:firstColumn="0" w:lastColumn="0" w:oddVBand="0" w:evenVBand="0" w:oddHBand="1" w:evenHBand="0" w:firstRowFirstColumn="0" w:firstRowLastColumn="0" w:lastRowFirstColumn="0" w:lastRowLastColumn="0"/>
              <w:rPr>
                <w:ins w:id="1634" w:author="Rebeca de la Paz Gonzales" w:date="2017-06-25T23:49:00Z"/>
              </w:rPr>
              <w:pPrChange w:id="1635" w:author="Rebeca de la Paz Gonzales" w:date="2017-06-26T01:50:00Z">
                <w:pPr>
                  <w:cnfStyle w:val="000000100000" w:firstRow="0" w:lastRow="0" w:firstColumn="0" w:lastColumn="0" w:oddVBand="0" w:evenVBand="0" w:oddHBand="1" w:evenHBand="0" w:firstRowFirstColumn="0" w:firstRowLastColumn="0" w:lastRowFirstColumn="0" w:lastRowLastColumn="0"/>
                </w:pPr>
              </w:pPrChange>
            </w:pPr>
            <w:ins w:id="1636" w:author="Rebeca de la Paz Gonzales" w:date="2017-06-25T23:50:00Z">
              <w:r>
                <w:rPr>
                  <w:noProof/>
                  <w:lang w:val="es-ES_tradnl" w:eastAsia="es-ES_tradnl"/>
                </w:rPr>
                <w:drawing>
                  <wp:inline distT="0" distB="0" distL="0" distR="0" wp14:anchorId="124B2141" wp14:editId="67476445">
                    <wp:extent cx="2471078" cy="2047768"/>
                    <wp:effectExtent l="0" t="0" r="0" b="10160"/>
                    <wp:docPr id="35" name="Imagen 35" descr="../../../../Desktop/Captura%20de%20pantalla%202017-06-25%20a%20las%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6-25%20a%20las%20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91429" cy="2064632"/>
                            </a:xfrm>
                            <a:prstGeom prst="rect">
                              <a:avLst/>
                            </a:prstGeom>
                            <a:noFill/>
                            <a:ln>
                              <a:noFill/>
                            </a:ln>
                          </pic:spPr>
                        </pic:pic>
                      </a:graphicData>
                    </a:graphic>
                  </wp:inline>
                </w:drawing>
              </w:r>
            </w:ins>
          </w:p>
        </w:tc>
      </w:tr>
    </w:tbl>
    <w:p w14:paraId="6D1DDBF5" w14:textId="77777777" w:rsidR="007C3D8F" w:rsidRDefault="007C3D8F" w:rsidP="00A019DF">
      <w:pPr>
        <w:pStyle w:val="Ttulo2"/>
        <w:numPr>
          <w:ilvl w:val="0"/>
          <w:numId w:val="0"/>
        </w:numPr>
      </w:pPr>
    </w:p>
    <w:p w14:paraId="496B8F17" w14:textId="77777777" w:rsidR="00A6497F" w:rsidRDefault="00A6497F" w:rsidP="00A6497F"/>
    <w:tbl>
      <w:tblPr>
        <w:tblStyle w:val="Tablanormal1"/>
        <w:tblW w:w="9218" w:type="dxa"/>
        <w:tblInd w:w="-5" w:type="dxa"/>
        <w:tblLook w:val="04A0" w:firstRow="1" w:lastRow="0" w:firstColumn="1" w:lastColumn="0" w:noHBand="0" w:noVBand="1"/>
      </w:tblPr>
      <w:tblGrid>
        <w:gridCol w:w="4399"/>
        <w:gridCol w:w="4819"/>
        <w:tblGridChange w:id="1637">
          <w:tblGrid>
            <w:gridCol w:w="15"/>
            <w:gridCol w:w="4384"/>
            <w:gridCol w:w="15"/>
            <w:gridCol w:w="4804"/>
            <w:gridCol w:w="15"/>
            <w:gridCol w:w="142"/>
          </w:tblGrid>
        </w:tblGridChange>
      </w:tblGrid>
      <w:tr w:rsidR="00A6497F" w14:paraId="503C56FC" w14:textId="77777777" w:rsidTr="003F230A">
        <w:trPr>
          <w:cnfStyle w:val="100000000000" w:firstRow="1" w:lastRow="0" w:firstColumn="0" w:lastColumn="0" w:oddVBand="0" w:evenVBand="0" w:oddHBand="0" w:evenHBand="0" w:firstRowFirstColumn="0" w:firstRowLastColumn="0" w:lastRowFirstColumn="0" w:lastRowLastColumn="0"/>
          <w:trHeight w:val="329"/>
          <w:ins w:id="1638" w:author="Rebeca de la Paz Gonzales" w:date="2017-06-25T23:19:00Z"/>
        </w:trPr>
        <w:tc>
          <w:tcPr>
            <w:cnfStyle w:val="001000000000" w:firstRow="0" w:lastRow="0" w:firstColumn="1" w:lastColumn="0" w:oddVBand="0" w:evenVBand="0" w:oddHBand="0" w:evenHBand="0" w:firstRowFirstColumn="0" w:firstRowLastColumn="0" w:lastRowFirstColumn="0" w:lastRowLastColumn="0"/>
            <w:tcW w:w="4399" w:type="dxa"/>
          </w:tcPr>
          <w:p w14:paraId="1B28A902" w14:textId="77777777" w:rsidR="00A6497F" w:rsidRDefault="00A6497F" w:rsidP="003F230A">
            <w:pPr>
              <w:rPr>
                <w:ins w:id="1639" w:author="Rebeca de la Paz Gonzales" w:date="2017-06-25T23:19:00Z"/>
              </w:rPr>
            </w:pPr>
            <w:ins w:id="1640" w:author="Rebeca de la Paz Gonzales" w:date="2017-06-25T23:19:00Z">
              <w:r>
                <w:t>MÉTODO</w:t>
              </w:r>
            </w:ins>
          </w:p>
        </w:tc>
        <w:tc>
          <w:tcPr>
            <w:tcW w:w="4819" w:type="dxa"/>
          </w:tcPr>
          <w:p w14:paraId="01E884D3" w14:textId="77777777" w:rsidR="00A6497F" w:rsidRDefault="00A6497F" w:rsidP="003F230A">
            <w:pPr>
              <w:cnfStyle w:val="100000000000" w:firstRow="1" w:lastRow="0" w:firstColumn="0" w:lastColumn="0" w:oddVBand="0" w:evenVBand="0" w:oddHBand="0" w:evenHBand="0" w:firstRowFirstColumn="0" w:firstRowLastColumn="0" w:lastRowFirstColumn="0" w:lastRowLastColumn="0"/>
              <w:rPr>
                <w:ins w:id="1641" w:author="Rebeca de la Paz Gonzales" w:date="2017-06-25T23:19:00Z"/>
              </w:rPr>
            </w:pPr>
            <w:ins w:id="1642" w:author="Rebeca de la Paz Gonzales" w:date="2017-06-25T23:19:00Z">
              <w:r>
                <w:t>DESCRIPCIÓN</w:t>
              </w:r>
            </w:ins>
          </w:p>
        </w:tc>
      </w:tr>
      <w:tr w:rsidR="00A6497F" w14:paraId="40DC582A" w14:textId="77777777" w:rsidTr="003F230A">
        <w:tblPrEx>
          <w:tblW w:w="9218" w:type="dxa"/>
          <w:tblInd w:w="-5" w:type="dxa"/>
          <w:tblPrExChange w:id="1643" w:author="Rebeca de la Paz Gonzales" w:date="2017-06-26T00:21:00Z">
            <w:tblPrEx>
              <w:tblW w:w="9218" w:type="dxa"/>
              <w:tblInd w:w="-5" w:type="dxa"/>
            </w:tblPrEx>
          </w:tblPrExChange>
        </w:tblPrEx>
        <w:trPr>
          <w:cnfStyle w:val="000000100000" w:firstRow="0" w:lastRow="0" w:firstColumn="0" w:lastColumn="0" w:oddVBand="0" w:evenVBand="0" w:oddHBand="1" w:evenHBand="0" w:firstRowFirstColumn="0" w:firstRowLastColumn="0" w:lastRowFirstColumn="0" w:lastRowLastColumn="0"/>
          <w:ins w:id="1644" w:author="Rebeca de la Paz Gonzales" w:date="2017-06-25T23:19:00Z"/>
          <w:trPrChange w:id="1645" w:author="Rebeca de la Paz Gonzales" w:date="2017-06-26T00:21:00Z">
            <w:trPr>
              <w:gridBefore w:val="1"/>
              <w:gridAfter w:val="0"/>
            </w:trPr>
          </w:trPrChange>
        </w:trPr>
        <w:tc>
          <w:tcPr>
            <w:cnfStyle w:val="001000000000" w:firstRow="0" w:lastRow="0" w:firstColumn="1" w:lastColumn="0" w:oddVBand="0" w:evenVBand="0" w:oddHBand="0" w:evenHBand="0" w:firstRowFirstColumn="0" w:firstRowLastColumn="0" w:lastRowFirstColumn="0" w:lastRowLastColumn="0"/>
            <w:tcW w:w="4399" w:type="dxa"/>
            <w:tcPrChange w:id="1646" w:author="Rebeca de la Paz Gonzales" w:date="2017-06-26T00:21:00Z">
              <w:tcPr>
                <w:tcW w:w="4399" w:type="dxa"/>
                <w:gridSpan w:val="2"/>
              </w:tcPr>
            </w:tcPrChange>
          </w:tcPr>
          <w:p w14:paraId="35E1F491"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647" w:author="Rebeca de la Paz Gonzales" w:date="2017-06-25T23:19:00Z"/>
              </w:rPr>
            </w:pPr>
            <w:proofErr w:type="spellStart"/>
            <w:ins w:id="1648" w:author="Rebeca de la Paz Gonzales" w:date="2017-06-25T23:19:00Z">
              <w:r>
                <w:t>equals</w:t>
              </w:r>
              <w:proofErr w:type="spellEnd"/>
            </w:ins>
          </w:p>
        </w:tc>
        <w:tc>
          <w:tcPr>
            <w:tcW w:w="4819" w:type="dxa"/>
            <w:tcPrChange w:id="1649" w:author="Rebeca de la Paz Gonzales" w:date="2017-06-26T00:21:00Z">
              <w:tcPr>
                <w:tcW w:w="4819" w:type="dxa"/>
                <w:gridSpan w:val="2"/>
              </w:tcPr>
            </w:tcPrChange>
          </w:tcPr>
          <w:p w14:paraId="38702230" w14:textId="77777777" w:rsidR="00A6497F" w:rsidRDefault="00A6497F" w:rsidP="003F230A">
            <w:pPr>
              <w:cnfStyle w:val="000000100000" w:firstRow="0" w:lastRow="0" w:firstColumn="0" w:lastColumn="0" w:oddVBand="0" w:evenVBand="0" w:oddHBand="1" w:evenHBand="0" w:firstRowFirstColumn="0" w:firstRowLastColumn="0" w:lastRowFirstColumn="0" w:lastRowLastColumn="0"/>
              <w:rPr>
                <w:ins w:id="1650" w:author="Rebeca de la Paz Gonzales" w:date="2017-06-25T23:19:00Z"/>
              </w:rPr>
            </w:pPr>
            <w:ins w:id="1651" w:author="Rebeca de la Paz Gonzales" w:date="2017-06-25T23:19:00Z">
              <w:r>
                <w:t xml:space="preserve">Comprueba los elementos de dos </w:t>
              </w:r>
            </w:ins>
            <w:proofErr w:type="spellStart"/>
            <w:ins w:id="1652" w:author="Rebeca de la Paz Gonzales" w:date="2017-06-25T23:20:00Z">
              <w:r>
                <w:t>tuplas</w:t>
              </w:r>
            </w:ins>
            <w:proofErr w:type="spellEnd"/>
            <w:ins w:id="1653" w:author="Rebeca de la Paz Gonzales" w:date="2017-06-25T23:19:00Z">
              <w:r>
                <w:t xml:space="preserve"> para ver si son iguales</w:t>
              </w:r>
            </w:ins>
          </w:p>
        </w:tc>
      </w:tr>
      <w:tr w:rsidR="00A6497F" w14:paraId="0A7C19C2" w14:textId="77777777" w:rsidTr="003F230A">
        <w:tblPrEx>
          <w:tblW w:w="9218" w:type="dxa"/>
          <w:tblInd w:w="-5" w:type="dxa"/>
          <w:tblPrExChange w:id="1654" w:author="Rebeca de la Paz Gonzales" w:date="2017-06-26T01:52:00Z">
            <w:tblPrEx>
              <w:tblW w:w="9360" w:type="dxa"/>
              <w:tblInd w:w="-5" w:type="dxa"/>
            </w:tblPrEx>
          </w:tblPrExChange>
        </w:tblPrEx>
        <w:trPr>
          <w:trHeight w:val="277"/>
          <w:ins w:id="1655" w:author="Rebeca de la Paz Gonzales" w:date="2017-06-25T23:52:00Z"/>
          <w:trPrChange w:id="1656" w:author="Rebeca de la Paz Gonzales" w:date="2017-06-26T01:52:00Z">
            <w:trPr>
              <w:gridBefore w:val="1"/>
            </w:trPr>
          </w:trPrChange>
        </w:trPr>
        <w:tc>
          <w:tcPr>
            <w:cnfStyle w:val="001000000000" w:firstRow="0" w:lastRow="0" w:firstColumn="1" w:lastColumn="0" w:oddVBand="0" w:evenVBand="0" w:oddHBand="0" w:evenHBand="0" w:firstRowFirstColumn="0" w:firstRowLastColumn="0" w:lastRowFirstColumn="0" w:lastRowLastColumn="0"/>
            <w:tcW w:w="9218" w:type="dxa"/>
            <w:gridSpan w:val="2"/>
            <w:tcPrChange w:id="1657" w:author="Rebeca de la Paz Gonzales" w:date="2017-06-26T01:52:00Z">
              <w:tcPr>
                <w:tcW w:w="9360" w:type="dxa"/>
                <w:gridSpan w:val="5"/>
              </w:tcPr>
            </w:tcPrChange>
          </w:tcPr>
          <w:p w14:paraId="602F1D18" w14:textId="77777777" w:rsidR="00A6497F" w:rsidRDefault="00A6497F" w:rsidP="003F230A">
            <w:pPr>
              <w:jc w:val="center"/>
              <w:rPr>
                <w:ins w:id="1658" w:author="Rebeca de la Paz Gonzales" w:date="2017-06-25T23:52:00Z"/>
              </w:rPr>
              <w:pPrChange w:id="1659" w:author="Rebeca de la Paz Gonzales" w:date="2017-06-25T23:53:00Z">
                <w:pPr/>
              </w:pPrChange>
            </w:pPr>
            <w:ins w:id="1660" w:author="Rebeca de la Paz Gonzales" w:date="2017-06-25T23:53:00Z">
              <w:r>
                <w:t>COBERTURA</w:t>
              </w:r>
            </w:ins>
          </w:p>
        </w:tc>
      </w:tr>
      <w:tr w:rsidR="00A6497F" w14:paraId="22564127" w14:textId="77777777" w:rsidTr="003F230A">
        <w:tblPrEx>
          <w:tblW w:w="9218" w:type="dxa"/>
          <w:tblInd w:w="-5" w:type="dxa"/>
          <w:tblPrExChange w:id="1661" w:author="Rebeca de la Paz Gonzales" w:date="2017-06-26T00:21:00Z">
            <w:tblPrEx>
              <w:tblW w:w="9360" w:type="dxa"/>
              <w:tblInd w:w="-5" w:type="dxa"/>
            </w:tblPrEx>
          </w:tblPrExChange>
        </w:tblPrEx>
        <w:trPr>
          <w:cnfStyle w:val="000000100000" w:firstRow="0" w:lastRow="0" w:firstColumn="0" w:lastColumn="0" w:oddVBand="0" w:evenVBand="0" w:oddHBand="1" w:evenHBand="0" w:firstRowFirstColumn="0" w:firstRowLastColumn="0" w:lastRowFirstColumn="0" w:lastRowLastColumn="0"/>
          <w:trHeight w:val="264"/>
          <w:ins w:id="1662" w:author="Rebeca de la Paz Gonzales" w:date="2017-06-25T23:52:00Z"/>
          <w:trPrChange w:id="1663" w:author="Rebeca de la Paz Gonzales" w:date="2017-06-26T00:21:00Z">
            <w:trPr>
              <w:gridBefore w:val="1"/>
              <w:trHeight w:val="264"/>
            </w:trPr>
          </w:trPrChange>
        </w:trPr>
        <w:tc>
          <w:tcPr>
            <w:cnfStyle w:val="001000000000" w:firstRow="0" w:lastRow="0" w:firstColumn="1" w:lastColumn="0" w:oddVBand="0" w:evenVBand="0" w:oddHBand="0" w:evenHBand="0" w:firstRowFirstColumn="0" w:firstRowLastColumn="0" w:lastRowFirstColumn="0" w:lastRowLastColumn="0"/>
            <w:tcW w:w="9218" w:type="dxa"/>
            <w:gridSpan w:val="2"/>
            <w:tcPrChange w:id="1664" w:author="Rebeca de la Paz Gonzales" w:date="2017-06-26T00:21:00Z">
              <w:tcPr>
                <w:tcW w:w="9360" w:type="dxa"/>
                <w:gridSpan w:val="5"/>
              </w:tcPr>
            </w:tcPrChange>
          </w:tcPr>
          <w:p w14:paraId="55F4DA80"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665" w:author="Rebeca de la Paz Gonzales" w:date="2017-06-26T00:19:00Z"/>
              </w:rPr>
            </w:pPr>
          </w:p>
          <w:p w14:paraId="2D6F5517" w14:textId="77777777" w:rsidR="00A6497F" w:rsidRDefault="00A6497F" w:rsidP="003F230A">
            <w:pPr>
              <w:jc w:val="center"/>
              <w:cnfStyle w:val="001000100000" w:firstRow="0" w:lastRow="0" w:firstColumn="1" w:lastColumn="0" w:oddVBand="0" w:evenVBand="0" w:oddHBand="1" w:evenHBand="0" w:firstRowFirstColumn="0" w:firstRowLastColumn="0" w:lastRowFirstColumn="0" w:lastRowLastColumn="0"/>
              <w:rPr>
                <w:ins w:id="1666" w:author="Rebeca de la Paz Gonzales" w:date="2017-06-26T00:19:00Z"/>
              </w:rPr>
              <w:pPrChange w:id="1667" w:author="Rebeca de la Paz Gonzales" w:date="2017-06-26T00:19:00Z">
                <w:pPr>
                  <w:cnfStyle w:val="001000100000" w:firstRow="0" w:lastRow="0" w:firstColumn="1" w:lastColumn="0" w:oddVBand="0" w:evenVBand="0" w:oddHBand="1" w:evenHBand="0" w:firstRowFirstColumn="0" w:firstRowLastColumn="0" w:lastRowFirstColumn="0" w:lastRowLastColumn="0"/>
                </w:pPr>
              </w:pPrChange>
            </w:pPr>
            <w:ins w:id="1668" w:author="Rebeca de la Paz Gonzales" w:date="2017-06-26T00:19:00Z">
              <w:r>
                <w:rPr>
                  <w:noProof/>
                  <w:lang w:val="es-ES_tradnl" w:eastAsia="es-ES_tradnl"/>
                </w:rPr>
                <w:drawing>
                  <wp:inline distT="0" distB="0" distL="0" distR="0" wp14:anchorId="620E2FAF" wp14:editId="55484775">
                    <wp:extent cx="2581879" cy="2227970"/>
                    <wp:effectExtent l="0" t="0" r="9525" b="7620"/>
                    <wp:docPr id="36" name="Imagen 36"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Captura%20de%20pantalla%202017-06-26%20a%20las%20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91482" cy="2236257"/>
                            </a:xfrm>
                            <a:prstGeom prst="rect">
                              <a:avLst/>
                            </a:prstGeom>
                            <a:noFill/>
                            <a:ln>
                              <a:noFill/>
                            </a:ln>
                          </pic:spPr>
                        </pic:pic>
                      </a:graphicData>
                    </a:graphic>
                  </wp:inline>
                </w:drawing>
              </w:r>
            </w:ins>
          </w:p>
          <w:p w14:paraId="23201F1C" w14:textId="77777777" w:rsidR="00A6497F" w:rsidRDefault="00A6497F" w:rsidP="003F230A">
            <w:pPr>
              <w:jc w:val="center"/>
              <w:cnfStyle w:val="001000100000" w:firstRow="0" w:lastRow="0" w:firstColumn="1" w:lastColumn="0" w:oddVBand="0" w:evenVBand="0" w:oddHBand="1" w:evenHBand="0" w:firstRowFirstColumn="0" w:firstRowLastColumn="0" w:lastRowFirstColumn="0" w:lastRowLastColumn="0"/>
              <w:rPr>
                <w:ins w:id="1669" w:author="Rebeca de la Paz Gonzales" w:date="2017-06-25T23:52:00Z"/>
              </w:rPr>
              <w:pPrChange w:id="1670" w:author="Rebeca de la Paz Gonzales" w:date="2017-06-26T00:19:00Z">
                <w:pPr>
                  <w:cnfStyle w:val="001000100000" w:firstRow="0" w:lastRow="0" w:firstColumn="1" w:lastColumn="0" w:oddVBand="0" w:evenVBand="0" w:oddHBand="1" w:evenHBand="0" w:firstRowFirstColumn="0" w:firstRowLastColumn="0" w:lastRowFirstColumn="0" w:lastRowLastColumn="0"/>
                </w:pPr>
              </w:pPrChange>
            </w:pPr>
          </w:p>
        </w:tc>
      </w:tr>
    </w:tbl>
    <w:p w14:paraId="3E5D44E4" w14:textId="77777777" w:rsidR="00A6497F" w:rsidRDefault="00A6497F" w:rsidP="00A6497F"/>
    <w:p w14:paraId="4807EAFA" w14:textId="77777777" w:rsidR="00A468EB" w:rsidRDefault="00A468EB" w:rsidP="00A6497F"/>
    <w:tbl>
      <w:tblPr>
        <w:tblStyle w:val="Tablanormal1"/>
        <w:tblW w:w="9218" w:type="dxa"/>
        <w:tblInd w:w="-5" w:type="dxa"/>
        <w:tblLook w:val="04A0" w:firstRow="1" w:lastRow="0" w:firstColumn="1" w:lastColumn="0" w:noHBand="0" w:noVBand="1"/>
        <w:tblPrChange w:id="1671" w:author="Rebeca de la Paz Gonzales" w:date="2017-06-26T00:20:00Z">
          <w:tblPr>
            <w:tblStyle w:val="Tablanormal1"/>
            <w:tblW w:w="9253" w:type="dxa"/>
            <w:tblInd w:w="-5" w:type="dxa"/>
            <w:tblLook w:val="04A0" w:firstRow="1" w:lastRow="0" w:firstColumn="1" w:lastColumn="0" w:noHBand="0" w:noVBand="1"/>
          </w:tblPr>
        </w:tblPrChange>
      </w:tblPr>
      <w:tblGrid>
        <w:gridCol w:w="4191"/>
        <w:gridCol w:w="5027"/>
        <w:tblGridChange w:id="1672">
          <w:tblGrid>
            <w:gridCol w:w="4191"/>
            <w:gridCol w:w="4885"/>
            <w:gridCol w:w="70"/>
            <w:gridCol w:w="107"/>
            <w:gridCol w:w="107"/>
          </w:tblGrid>
        </w:tblGridChange>
      </w:tblGrid>
      <w:tr w:rsidR="00A468EB" w14:paraId="45B0F09B" w14:textId="77777777" w:rsidTr="003F230A">
        <w:trPr>
          <w:cnfStyle w:val="100000000000" w:firstRow="1" w:lastRow="0" w:firstColumn="0" w:lastColumn="0" w:oddVBand="0" w:evenVBand="0" w:oddHBand="0" w:evenHBand="0" w:firstRowFirstColumn="0" w:firstRowLastColumn="0" w:lastRowFirstColumn="0" w:lastRowLastColumn="0"/>
          <w:trHeight w:val="249"/>
          <w:ins w:id="1673" w:author="Rebeca de la Paz Gonzales" w:date="2017-06-26T00:14:00Z"/>
          <w:trPrChange w:id="1674" w:author="Rebeca de la Paz Gonzales" w:date="2017-06-26T00:20:00Z">
            <w:trPr>
              <w:gridAfter w:val="0"/>
              <w:trHeight w:val="249"/>
            </w:trPr>
          </w:trPrChange>
        </w:trPr>
        <w:tc>
          <w:tcPr>
            <w:cnfStyle w:val="001000000000" w:firstRow="0" w:lastRow="0" w:firstColumn="1" w:lastColumn="0" w:oddVBand="0" w:evenVBand="0" w:oddHBand="0" w:evenHBand="0" w:firstRowFirstColumn="0" w:firstRowLastColumn="0" w:lastRowFirstColumn="0" w:lastRowLastColumn="0"/>
            <w:tcW w:w="4191" w:type="dxa"/>
            <w:tcPrChange w:id="1675" w:author="Rebeca de la Paz Gonzales" w:date="2017-06-26T00:20:00Z">
              <w:tcPr>
                <w:tcW w:w="4191" w:type="dxa"/>
              </w:tcPr>
            </w:tcPrChange>
          </w:tcPr>
          <w:p w14:paraId="6E7CE3A0" w14:textId="77777777" w:rsidR="00A468EB" w:rsidRDefault="00A468EB" w:rsidP="003F230A">
            <w:pPr>
              <w:cnfStyle w:val="101000000000" w:firstRow="1" w:lastRow="0" w:firstColumn="1" w:lastColumn="0" w:oddVBand="0" w:evenVBand="0" w:oddHBand="0" w:evenHBand="0" w:firstRowFirstColumn="0" w:firstRowLastColumn="0" w:lastRowFirstColumn="0" w:lastRowLastColumn="0"/>
              <w:rPr>
                <w:ins w:id="1676" w:author="Rebeca de la Paz Gonzales" w:date="2017-06-26T00:14:00Z"/>
              </w:rPr>
            </w:pPr>
            <w:ins w:id="1677" w:author="Rebeca de la Paz Gonzales" w:date="2017-06-26T00:14:00Z">
              <w:r>
                <w:t>MÉTODO</w:t>
              </w:r>
            </w:ins>
          </w:p>
        </w:tc>
        <w:tc>
          <w:tcPr>
            <w:tcW w:w="5027" w:type="dxa"/>
            <w:tcPrChange w:id="1678" w:author="Rebeca de la Paz Gonzales" w:date="2017-06-26T00:20:00Z">
              <w:tcPr>
                <w:tcW w:w="5062" w:type="dxa"/>
                <w:gridSpan w:val="3"/>
              </w:tcPr>
            </w:tcPrChange>
          </w:tcPr>
          <w:p w14:paraId="48357406" w14:textId="77777777" w:rsidR="00A468EB" w:rsidRDefault="00A468EB" w:rsidP="003F230A">
            <w:pPr>
              <w:cnfStyle w:val="100000000000" w:firstRow="1" w:lastRow="0" w:firstColumn="0" w:lastColumn="0" w:oddVBand="0" w:evenVBand="0" w:oddHBand="0" w:evenHBand="0" w:firstRowFirstColumn="0" w:firstRowLastColumn="0" w:lastRowFirstColumn="0" w:lastRowLastColumn="0"/>
              <w:rPr>
                <w:ins w:id="1679" w:author="Rebeca de la Paz Gonzales" w:date="2017-06-26T00:14:00Z"/>
              </w:rPr>
            </w:pPr>
            <w:ins w:id="1680" w:author="Rebeca de la Paz Gonzales" w:date="2017-06-26T00:14:00Z">
              <w:r>
                <w:t>DESCRIPCIÓN</w:t>
              </w:r>
            </w:ins>
          </w:p>
        </w:tc>
      </w:tr>
      <w:tr w:rsidR="00A468EB" w14:paraId="3AF939C3" w14:textId="77777777" w:rsidTr="003F230A">
        <w:tblPrEx>
          <w:tblPrExChange w:id="1681" w:author="Rebeca de la Paz Gonzales" w:date="2017-06-26T00:20:00Z">
            <w:tblPrEx>
              <w:tblW w:w="9360" w:type="dxa"/>
            </w:tblPrEx>
          </w:tblPrExChange>
        </w:tblPrEx>
        <w:trPr>
          <w:cnfStyle w:val="000000100000" w:firstRow="0" w:lastRow="0" w:firstColumn="0" w:lastColumn="0" w:oddVBand="0" w:evenVBand="0" w:oddHBand="1" w:evenHBand="0" w:firstRowFirstColumn="0" w:firstRowLastColumn="0" w:lastRowFirstColumn="0" w:lastRowLastColumn="0"/>
          <w:trHeight w:val="411"/>
          <w:ins w:id="1682" w:author="Rebeca de la Paz Gonzales" w:date="2017-06-26T00:14:00Z"/>
          <w:trPrChange w:id="1683" w:author="Rebeca de la Paz Gonzales" w:date="2017-06-26T00:20:00Z">
            <w:trPr>
              <w:trHeight w:val="411"/>
            </w:trPr>
          </w:trPrChange>
        </w:trPr>
        <w:tc>
          <w:tcPr>
            <w:cnfStyle w:val="001000000000" w:firstRow="0" w:lastRow="0" w:firstColumn="1" w:lastColumn="0" w:oddVBand="0" w:evenVBand="0" w:oddHBand="0" w:evenHBand="0" w:firstRowFirstColumn="0" w:firstRowLastColumn="0" w:lastRowFirstColumn="0" w:lastRowLastColumn="0"/>
            <w:tcW w:w="4191" w:type="dxa"/>
            <w:tcPrChange w:id="1684" w:author="Rebeca de la Paz Gonzales" w:date="2017-06-26T00:20:00Z">
              <w:tcPr>
                <w:tcW w:w="4191" w:type="dxa"/>
              </w:tcPr>
            </w:tcPrChange>
          </w:tcPr>
          <w:p w14:paraId="300B4FC3" w14:textId="77777777" w:rsidR="00A468EB" w:rsidRDefault="00A468EB" w:rsidP="003F230A">
            <w:pPr>
              <w:cnfStyle w:val="001000100000" w:firstRow="0" w:lastRow="0" w:firstColumn="1" w:lastColumn="0" w:oddVBand="0" w:evenVBand="0" w:oddHBand="1" w:evenHBand="0" w:firstRowFirstColumn="0" w:firstRowLastColumn="0" w:lastRowFirstColumn="0" w:lastRowLastColumn="0"/>
              <w:rPr>
                <w:ins w:id="1685" w:author="Rebeca de la Paz Gonzales" w:date="2017-06-26T00:14:00Z"/>
              </w:rPr>
            </w:pPr>
            <w:proofErr w:type="spellStart"/>
            <w:ins w:id="1686" w:author="Rebeca de la Paz Gonzales" w:date="2017-06-26T00:14:00Z">
              <w:r>
                <w:t>createRelation</w:t>
              </w:r>
              <w:proofErr w:type="spellEnd"/>
            </w:ins>
          </w:p>
        </w:tc>
        <w:tc>
          <w:tcPr>
            <w:tcW w:w="5027" w:type="dxa"/>
            <w:tcPrChange w:id="1687" w:author="Rebeca de la Paz Gonzales" w:date="2017-06-26T00:20:00Z">
              <w:tcPr>
                <w:tcW w:w="5169" w:type="dxa"/>
                <w:gridSpan w:val="4"/>
              </w:tcPr>
            </w:tcPrChange>
          </w:tcPr>
          <w:p w14:paraId="3CFFC36E"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688" w:author="Rebeca de la Paz Gonzales" w:date="2017-06-26T00:14:00Z"/>
              </w:rPr>
            </w:pPr>
            <w:ins w:id="1689" w:author="Rebeca de la Paz Gonzales" w:date="2017-06-26T00:14:00Z">
              <w:r>
                <w:t>Comprueba que se obtiene un listado de etiquetas a partir del fichero.</w:t>
              </w:r>
            </w:ins>
          </w:p>
        </w:tc>
      </w:tr>
      <w:tr w:rsidR="00A468EB" w14:paraId="6B9476AE" w14:textId="77777777" w:rsidTr="003F230A">
        <w:tblPrEx>
          <w:tblPrExChange w:id="1690" w:author="Rebeca de la Paz Gonzales" w:date="2017-06-26T00:20:00Z">
            <w:tblPrEx>
              <w:tblW w:w="9146" w:type="dxa"/>
            </w:tblPrEx>
          </w:tblPrExChange>
        </w:tblPrEx>
        <w:trPr>
          <w:trHeight w:val="629"/>
          <w:ins w:id="1691" w:author="Rebeca de la Paz Gonzales" w:date="2017-06-26T00:14:00Z"/>
          <w:trPrChange w:id="1692" w:author="Rebeca de la Paz Gonzales" w:date="2017-06-26T00:20:00Z">
            <w:trPr>
              <w:gridAfter w:val="0"/>
              <w:trHeight w:val="629"/>
            </w:trPr>
          </w:trPrChange>
        </w:trPr>
        <w:tc>
          <w:tcPr>
            <w:cnfStyle w:val="001000000000" w:firstRow="0" w:lastRow="0" w:firstColumn="1" w:lastColumn="0" w:oddVBand="0" w:evenVBand="0" w:oddHBand="0" w:evenHBand="0" w:firstRowFirstColumn="0" w:firstRowLastColumn="0" w:lastRowFirstColumn="0" w:lastRowLastColumn="0"/>
            <w:tcW w:w="4191" w:type="dxa"/>
            <w:tcPrChange w:id="1693" w:author="Rebeca de la Paz Gonzales" w:date="2017-06-26T00:20:00Z">
              <w:tcPr>
                <w:tcW w:w="4191" w:type="dxa"/>
              </w:tcPr>
            </w:tcPrChange>
          </w:tcPr>
          <w:p w14:paraId="0629CFC6" w14:textId="77777777" w:rsidR="00A468EB" w:rsidRDefault="00A468EB" w:rsidP="003F230A">
            <w:pPr>
              <w:rPr>
                <w:ins w:id="1694" w:author="Rebeca de la Paz Gonzales" w:date="2017-06-26T00:14:00Z"/>
              </w:rPr>
            </w:pPr>
            <w:proofErr w:type="spellStart"/>
            <w:ins w:id="1695" w:author="Rebeca de la Paz Gonzales" w:date="2017-06-26T00:14:00Z">
              <w:r>
                <w:t>findField</w:t>
              </w:r>
              <w:proofErr w:type="spellEnd"/>
            </w:ins>
          </w:p>
        </w:tc>
        <w:tc>
          <w:tcPr>
            <w:tcW w:w="5027" w:type="dxa"/>
            <w:tcPrChange w:id="1696" w:author="Rebeca de la Paz Gonzales" w:date="2017-06-26T00:20:00Z">
              <w:tcPr>
                <w:tcW w:w="4955" w:type="dxa"/>
                <w:gridSpan w:val="2"/>
              </w:tcPr>
            </w:tcPrChange>
          </w:tcPr>
          <w:p w14:paraId="0D14A1EB" w14:textId="77777777" w:rsidR="00A468EB" w:rsidRDefault="00A468EB" w:rsidP="003F230A">
            <w:pPr>
              <w:cnfStyle w:val="000000000000" w:firstRow="0" w:lastRow="0" w:firstColumn="0" w:lastColumn="0" w:oddVBand="0" w:evenVBand="0" w:oddHBand="0" w:evenHBand="0" w:firstRowFirstColumn="0" w:firstRowLastColumn="0" w:lastRowFirstColumn="0" w:lastRowLastColumn="0"/>
              <w:rPr>
                <w:ins w:id="1697" w:author="Rebeca de la Paz Gonzales" w:date="2017-06-26T00:14:00Z"/>
              </w:rPr>
            </w:pPr>
            <w:ins w:id="1698" w:author="Rebeca de la Paz Gonzales" w:date="2017-06-26T00:14:00Z">
              <w:r>
                <w:t>Comprueba si se encuentra una etiqueta asociada a dos elementos en un contexto determinado.</w:t>
              </w:r>
            </w:ins>
          </w:p>
        </w:tc>
      </w:tr>
      <w:tr w:rsidR="00A468EB" w14:paraId="3215D2FD" w14:textId="77777777" w:rsidTr="003F230A">
        <w:tblPrEx>
          <w:tblPrExChange w:id="1699" w:author="Rebeca de la Paz Gonzales" w:date="2017-06-26T00:20:00Z">
            <w:tblPrEx>
              <w:tblW w:w="9146" w:type="dxa"/>
            </w:tblPrEx>
          </w:tblPrExChange>
        </w:tblPrEx>
        <w:trPr>
          <w:cnfStyle w:val="000000100000" w:firstRow="0" w:lastRow="0" w:firstColumn="0" w:lastColumn="0" w:oddVBand="0" w:evenVBand="0" w:oddHBand="1" w:evenHBand="0" w:firstRowFirstColumn="0" w:firstRowLastColumn="0" w:lastRowFirstColumn="0" w:lastRowLastColumn="0"/>
          <w:trHeight w:val="411"/>
          <w:ins w:id="1700" w:author="Rebeca de la Paz Gonzales" w:date="2017-06-26T00:14:00Z"/>
          <w:trPrChange w:id="1701" w:author="Rebeca de la Paz Gonzales" w:date="2017-06-26T00:20:00Z">
            <w:trPr>
              <w:gridAfter w:val="0"/>
              <w:trHeight w:val="411"/>
            </w:trPr>
          </w:trPrChange>
        </w:trPr>
        <w:tc>
          <w:tcPr>
            <w:cnfStyle w:val="001000000000" w:firstRow="0" w:lastRow="0" w:firstColumn="1" w:lastColumn="0" w:oddVBand="0" w:evenVBand="0" w:oddHBand="0" w:evenHBand="0" w:firstRowFirstColumn="0" w:firstRowLastColumn="0" w:lastRowFirstColumn="0" w:lastRowLastColumn="0"/>
            <w:tcW w:w="4191" w:type="dxa"/>
            <w:tcPrChange w:id="1702" w:author="Rebeca de la Paz Gonzales" w:date="2017-06-26T00:20:00Z">
              <w:tcPr>
                <w:tcW w:w="4191" w:type="dxa"/>
              </w:tcPr>
            </w:tcPrChange>
          </w:tcPr>
          <w:p w14:paraId="3999E7E6" w14:textId="77777777" w:rsidR="00A468EB" w:rsidRDefault="00A468EB" w:rsidP="003F230A">
            <w:pPr>
              <w:cnfStyle w:val="001000100000" w:firstRow="0" w:lastRow="0" w:firstColumn="1" w:lastColumn="0" w:oddVBand="0" w:evenVBand="0" w:oddHBand="1" w:evenHBand="0" w:firstRowFirstColumn="0" w:firstRowLastColumn="0" w:lastRowFirstColumn="0" w:lastRowLastColumn="0"/>
              <w:rPr>
                <w:ins w:id="1703" w:author="Rebeca de la Paz Gonzales" w:date="2017-06-26T00:14:00Z"/>
              </w:rPr>
            </w:pPr>
            <w:proofErr w:type="spellStart"/>
            <w:ins w:id="1704" w:author="Rebeca de la Paz Gonzales" w:date="2017-06-26T00:14:00Z">
              <w:r>
                <w:lastRenderedPageBreak/>
                <w:t>getFieldRelation</w:t>
              </w:r>
              <w:proofErr w:type="spellEnd"/>
            </w:ins>
          </w:p>
        </w:tc>
        <w:tc>
          <w:tcPr>
            <w:tcW w:w="5027" w:type="dxa"/>
            <w:tcPrChange w:id="1705" w:author="Rebeca de la Paz Gonzales" w:date="2017-06-26T00:20:00Z">
              <w:tcPr>
                <w:tcW w:w="4955" w:type="dxa"/>
                <w:gridSpan w:val="2"/>
              </w:tcPr>
            </w:tcPrChange>
          </w:tcPr>
          <w:p w14:paraId="6062319A"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706" w:author="Rebeca de la Paz Gonzales" w:date="2017-06-26T00:14:00Z"/>
              </w:rPr>
            </w:pPr>
            <w:ins w:id="1707" w:author="Rebeca de la Paz Gonzales" w:date="2017-06-26T00:14:00Z">
              <w:r>
                <w:t xml:space="preserve">Obtiene el listado de etiquetas que se usará posteriormente en la clase </w:t>
              </w:r>
              <w:proofErr w:type="spellStart"/>
              <w:r>
                <w:rPr>
                  <w:i/>
                </w:rPr>
                <w:t>ReadFileTest</w:t>
              </w:r>
              <w:proofErr w:type="spellEnd"/>
              <w:r>
                <w:rPr>
                  <w:i/>
                </w:rPr>
                <w:t>.</w:t>
              </w:r>
            </w:ins>
          </w:p>
        </w:tc>
      </w:tr>
      <w:tr w:rsidR="00A468EB" w14:paraId="1F993460" w14:textId="77777777" w:rsidTr="003F230A">
        <w:tblPrEx>
          <w:tblPrExChange w:id="1708" w:author="Rebeca de la Paz Gonzales" w:date="2017-06-26T00:20:00Z">
            <w:tblPrEx>
              <w:tblW w:w="9146" w:type="dxa"/>
            </w:tblPrEx>
          </w:tblPrExChange>
        </w:tblPrEx>
        <w:trPr>
          <w:trHeight w:val="203"/>
          <w:ins w:id="1709" w:author="Rebeca de la Paz Gonzales" w:date="2017-06-26T00:14:00Z"/>
          <w:trPrChange w:id="1710" w:author="Rebeca de la Paz Gonzales" w:date="2017-06-26T00:20:00Z">
            <w:trPr>
              <w:gridAfter w:val="0"/>
              <w:trHeight w:val="203"/>
            </w:trPr>
          </w:trPrChange>
        </w:trPr>
        <w:tc>
          <w:tcPr>
            <w:cnfStyle w:val="001000000000" w:firstRow="0" w:lastRow="0" w:firstColumn="1" w:lastColumn="0" w:oddVBand="0" w:evenVBand="0" w:oddHBand="0" w:evenHBand="0" w:firstRowFirstColumn="0" w:firstRowLastColumn="0" w:lastRowFirstColumn="0" w:lastRowLastColumn="0"/>
            <w:tcW w:w="9218" w:type="dxa"/>
            <w:gridSpan w:val="2"/>
            <w:tcPrChange w:id="1711" w:author="Rebeca de la Paz Gonzales" w:date="2017-06-26T00:20:00Z">
              <w:tcPr>
                <w:tcW w:w="9146" w:type="dxa"/>
                <w:gridSpan w:val="3"/>
              </w:tcPr>
            </w:tcPrChange>
          </w:tcPr>
          <w:p w14:paraId="0A4BF8EC" w14:textId="77777777" w:rsidR="00A468EB" w:rsidRDefault="00A468EB" w:rsidP="003F230A">
            <w:pPr>
              <w:jc w:val="center"/>
              <w:rPr>
                <w:ins w:id="1712" w:author="Rebeca de la Paz Gonzales" w:date="2017-06-26T00:14:00Z"/>
              </w:rPr>
            </w:pPr>
            <w:ins w:id="1713" w:author="Rebeca de la Paz Gonzales" w:date="2017-06-26T00:14:00Z">
              <w:r>
                <w:t>COBERTURA</w:t>
              </w:r>
            </w:ins>
          </w:p>
        </w:tc>
      </w:tr>
      <w:tr w:rsidR="00A468EB" w14:paraId="2657DE88" w14:textId="77777777" w:rsidTr="003F230A">
        <w:tblPrEx>
          <w:tblPrExChange w:id="1714" w:author="Rebeca de la Paz Gonzales" w:date="2017-06-26T00:20:00Z">
            <w:tblPrEx>
              <w:tblW w:w="9076" w:type="dxa"/>
            </w:tblPrEx>
          </w:tblPrExChange>
        </w:tblPrEx>
        <w:trPr>
          <w:cnfStyle w:val="000000100000" w:firstRow="0" w:lastRow="0" w:firstColumn="0" w:lastColumn="0" w:oddVBand="0" w:evenVBand="0" w:oddHBand="1" w:evenHBand="0" w:firstRowFirstColumn="0" w:firstRowLastColumn="0" w:lastRowFirstColumn="0" w:lastRowLastColumn="0"/>
          <w:trHeight w:val="49"/>
          <w:ins w:id="1715" w:author="Rebeca de la Paz Gonzales" w:date="2017-06-26T00:14:00Z"/>
          <w:trPrChange w:id="1716" w:author="Rebeca de la Paz Gonzales" w:date="2017-06-26T00:20:00Z">
            <w:trPr>
              <w:gridAfter w:val="0"/>
              <w:trHeight w:val="49"/>
            </w:trPr>
          </w:trPrChange>
        </w:trPr>
        <w:tc>
          <w:tcPr>
            <w:cnfStyle w:val="001000000000" w:firstRow="0" w:lastRow="0" w:firstColumn="1" w:lastColumn="0" w:oddVBand="0" w:evenVBand="0" w:oddHBand="0" w:evenHBand="0" w:firstRowFirstColumn="0" w:firstRowLastColumn="0" w:lastRowFirstColumn="0" w:lastRowLastColumn="0"/>
            <w:tcW w:w="4191" w:type="dxa"/>
            <w:tcPrChange w:id="1717" w:author="Rebeca de la Paz Gonzales" w:date="2017-06-26T00:20:00Z">
              <w:tcPr>
                <w:tcW w:w="4191" w:type="dxa"/>
              </w:tcPr>
            </w:tcPrChange>
          </w:tcPr>
          <w:p w14:paraId="537B1B05" w14:textId="77777777" w:rsidR="00A468EB" w:rsidRDefault="00A468EB" w:rsidP="003F230A">
            <w:pPr>
              <w:jc w:val="center"/>
              <w:cnfStyle w:val="001000100000" w:firstRow="0" w:lastRow="0" w:firstColumn="1" w:lastColumn="0" w:oddVBand="0" w:evenVBand="0" w:oddHBand="1" w:evenHBand="0" w:firstRowFirstColumn="0" w:firstRowLastColumn="0" w:lastRowFirstColumn="0" w:lastRowLastColumn="0"/>
              <w:rPr>
                <w:ins w:id="1718" w:author="Rebeca de la Paz Gonzales" w:date="2017-06-26T00:14:00Z"/>
              </w:rPr>
            </w:pPr>
          </w:p>
          <w:p w14:paraId="34C867FB" w14:textId="77777777" w:rsidR="00A468EB" w:rsidRDefault="00A468EB" w:rsidP="003F230A">
            <w:pPr>
              <w:jc w:val="center"/>
              <w:cnfStyle w:val="001000100000" w:firstRow="0" w:lastRow="0" w:firstColumn="1" w:lastColumn="0" w:oddVBand="0" w:evenVBand="0" w:oddHBand="1" w:evenHBand="0" w:firstRowFirstColumn="0" w:firstRowLastColumn="0" w:lastRowFirstColumn="0" w:lastRowLastColumn="0"/>
              <w:rPr>
                <w:ins w:id="1719" w:author="Rebeca de la Paz Gonzales" w:date="2017-06-26T00:14:00Z"/>
              </w:rPr>
            </w:pPr>
            <w:ins w:id="1720" w:author="Rebeca de la Paz Gonzales" w:date="2017-06-26T00:17:00Z">
              <w:r>
                <w:rPr>
                  <w:noProof/>
                  <w:lang w:val="es-ES_tradnl" w:eastAsia="es-ES_tradnl"/>
                </w:rPr>
                <w:drawing>
                  <wp:inline distT="0" distB="0" distL="0" distR="0" wp14:anchorId="1400BF02" wp14:editId="7BAC5AA8">
                    <wp:extent cx="2360069" cy="638496"/>
                    <wp:effectExtent l="0" t="0" r="2540" b="0"/>
                    <wp:docPr id="39" name="Imagen 39"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a%20de%20pantalla%202017-06-26%20a%20las%20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9561" cy="662707"/>
                            </a:xfrm>
                            <a:prstGeom prst="rect">
                              <a:avLst/>
                            </a:prstGeom>
                            <a:noFill/>
                            <a:ln>
                              <a:noFill/>
                            </a:ln>
                          </pic:spPr>
                        </pic:pic>
                      </a:graphicData>
                    </a:graphic>
                  </wp:inline>
                </w:drawing>
              </w:r>
            </w:ins>
          </w:p>
          <w:p w14:paraId="0749E7DF" w14:textId="77777777" w:rsidR="00A468EB" w:rsidRDefault="00A468EB" w:rsidP="003F230A">
            <w:pPr>
              <w:jc w:val="center"/>
              <w:cnfStyle w:val="001000100000" w:firstRow="0" w:lastRow="0" w:firstColumn="1" w:lastColumn="0" w:oddVBand="0" w:evenVBand="0" w:oddHBand="1" w:evenHBand="0" w:firstRowFirstColumn="0" w:firstRowLastColumn="0" w:lastRowFirstColumn="0" w:lastRowLastColumn="0"/>
              <w:rPr>
                <w:ins w:id="1721" w:author="Rebeca de la Paz Gonzales" w:date="2017-06-26T00:14:00Z"/>
              </w:rPr>
            </w:pPr>
          </w:p>
        </w:tc>
        <w:tc>
          <w:tcPr>
            <w:tcW w:w="5027" w:type="dxa"/>
            <w:tcPrChange w:id="1722" w:author="Rebeca de la Paz Gonzales" w:date="2017-06-26T00:20:00Z">
              <w:tcPr>
                <w:tcW w:w="4885" w:type="dxa"/>
              </w:tcPr>
            </w:tcPrChange>
          </w:tcPr>
          <w:p w14:paraId="395107C4" w14:textId="77777777" w:rsidR="00A468EB" w:rsidRDefault="00A468EB" w:rsidP="003F230A">
            <w:pPr>
              <w:jc w:val="center"/>
              <w:cnfStyle w:val="000000100000" w:firstRow="0" w:lastRow="0" w:firstColumn="0" w:lastColumn="0" w:oddVBand="0" w:evenVBand="0" w:oddHBand="1" w:evenHBand="0" w:firstRowFirstColumn="0" w:firstRowLastColumn="0" w:lastRowFirstColumn="0" w:lastRowLastColumn="0"/>
              <w:rPr>
                <w:ins w:id="1723" w:author="Rebeca de la Paz Gonzales" w:date="2017-06-26T00:14:00Z"/>
              </w:rPr>
            </w:pPr>
          </w:p>
          <w:p w14:paraId="74A3B50E" w14:textId="77777777" w:rsidR="00A468EB" w:rsidRDefault="00A468EB" w:rsidP="003F230A">
            <w:pPr>
              <w:jc w:val="center"/>
              <w:cnfStyle w:val="000000100000" w:firstRow="0" w:lastRow="0" w:firstColumn="0" w:lastColumn="0" w:oddVBand="0" w:evenVBand="0" w:oddHBand="1" w:evenHBand="0" w:firstRowFirstColumn="0" w:firstRowLastColumn="0" w:lastRowFirstColumn="0" w:lastRowLastColumn="0"/>
              <w:rPr>
                <w:ins w:id="1724" w:author="Rebeca de la Paz Gonzales" w:date="2017-06-26T00:14:00Z"/>
              </w:rPr>
            </w:pPr>
            <w:ins w:id="1725" w:author="Rebeca de la Paz Gonzales" w:date="2017-06-26T00:14:00Z">
              <w:r>
                <w:rPr>
                  <w:noProof/>
                  <w:lang w:val="es-ES_tradnl" w:eastAsia="es-ES_tradnl"/>
                </w:rPr>
                <w:drawing>
                  <wp:inline distT="0" distB="0" distL="0" distR="0" wp14:anchorId="1E1EE24F" wp14:editId="21DCAD2B">
                    <wp:extent cx="2434617" cy="3073237"/>
                    <wp:effectExtent l="0" t="0" r="3810" b="635"/>
                    <wp:docPr id="40" name="Imagen 40"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a%20de%20pantalla%202017-06-26%20a%20las%20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40861" cy="3081119"/>
                            </a:xfrm>
                            <a:prstGeom prst="rect">
                              <a:avLst/>
                            </a:prstGeom>
                            <a:noFill/>
                            <a:ln>
                              <a:noFill/>
                            </a:ln>
                          </pic:spPr>
                        </pic:pic>
                      </a:graphicData>
                    </a:graphic>
                  </wp:inline>
                </w:drawing>
              </w:r>
            </w:ins>
          </w:p>
          <w:p w14:paraId="4765C588" w14:textId="77777777" w:rsidR="00A468EB" w:rsidRDefault="00A468EB" w:rsidP="003F230A">
            <w:pPr>
              <w:jc w:val="center"/>
              <w:cnfStyle w:val="000000100000" w:firstRow="0" w:lastRow="0" w:firstColumn="0" w:lastColumn="0" w:oddVBand="0" w:evenVBand="0" w:oddHBand="1" w:evenHBand="0" w:firstRowFirstColumn="0" w:firstRowLastColumn="0" w:lastRowFirstColumn="0" w:lastRowLastColumn="0"/>
              <w:rPr>
                <w:ins w:id="1726" w:author="Rebeca de la Paz Gonzales" w:date="2017-06-26T00:14:00Z"/>
              </w:rPr>
            </w:pPr>
          </w:p>
        </w:tc>
      </w:tr>
    </w:tbl>
    <w:p w14:paraId="72CE46BE" w14:textId="77777777" w:rsidR="00A468EB" w:rsidRDefault="00A468EB" w:rsidP="00A6497F"/>
    <w:p w14:paraId="5CC17AE6" w14:textId="77777777" w:rsidR="00A468EB" w:rsidRDefault="00A468EB" w:rsidP="00A6497F"/>
    <w:tbl>
      <w:tblPr>
        <w:tblStyle w:val="Tablanormal1"/>
        <w:tblpPr w:leftFromText="141" w:rightFromText="141" w:vertAnchor="page" w:horzAnchor="page" w:tblpX="1810" w:tblpY="7745"/>
        <w:tblW w:w="9225" w:type="dxa"/>
        <w:tblLook w:val="04A0" w:firstRow="1" w:lastRow="0" w:firstColumn="1" w:lastColumn="0" w:noHBand="0" w:noVBand="1"/>
      </w:tblPr>
      <w:tblGrid>
        <w:gridCol w:w="4548"/>
        <w:gridCol w:w="4677"/>
      </w:tblGrid>
      <w:tr w:rsidR="00A468EB" w14:paraId="0840CC8A" w14:textId="77777777" w:rsidTr="003F230A">
        <w:trPr>
          <w:cnfStyle w:val="100000000000" w:firstRow="1" w:lastRow="0" w:firstColumn="0" w:lastColumn="0" w:oddVBand="0" w:evenVBand="0" w:oddHBand="0" w:evenHBand="0" w:firstRowFirstColumn="0" w:firstRowLastColumn="0" w:lastRowFirstColumn="0" w:lastRowLastColumn="0"/>
          <w:trHeight w:val="329"/>
          <w:ins w:id="1727"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356687AC" w14:textId="77777777" w:rsidR="00A468EB" w:rsidRDefault="00A468EB" w:rsidP="003F230A">
            <w:pPr>
              <w:rPr>
                <w:ins w:id="1728" w:author="Rebeca de la Paz Gonzales" w:date="2017-06-26T01:53:00Z"/>
              </w:rPr>
            </w:pPr>
            <w:ins w:id="1729" w:author="Rebeca de la Paz Gonzales" w:date="2017-06-26T01:53:00Z">
              <w:r>
                <w:lastRenderedPageBreak/>
                <w:t>MÉTODO</w:t>
              </w:r>
            </w:ins>
          </w:p>
        </w:tc>
        <w:tc>
          <w:tcPr>
            <w:tcW w:w="4677" w:type="dxa"/>
          </w:tcPr>
          <w:p w14:paraId="396F9200" w14:textId="77777777" w:rsidR="00A468EB" w:rsidRDefault="00A468EB" w:rsidP="003F230A">
            <w:pPr>
              <w:cnfStyle w:val="100000000000" w:firstRow="1" w:lastRow="0" w:firstColumn="0" w:lastColumn="0" w:oddVBand="0" w:evenVBand="0" w:oddHBand="0" w:evenHBand="0" w:firstRowFirstColumn="0" w:firstRowLastColumn="0" w:lastRowFirstColumn="0" w:lastRowLastColumn="0"/>
              <w:rPr>
                <w:ins w:id="1730" w:author="Rebeca de la Paz Gonzales" w:date="2017-06-26T01:53:00Z"/>
              </w:rPr>
            </w:pPr>
            <w:ins w:id="1731" w:author="Rebeca de la Paz Gonzales" w:date="2017-06-26T01:53:00Z">
              <w:r>
                <w:t>DESCRIPCIÓN</w:t>
              </w:r>
            </w:ins>
          </w:p>
        </w:tc>
      </w:tr>
      <w:tr w:rsidR="00A468EB" w14:paraId="0DF137BE" w14:textId="77777777" w:rsidTr="003F230A">
        <w:trPr>
          <w:cnfStyle w:val="000000100000" w:firstRow="0" w:lastRow="0" w:firstColumn="0" w:lastColumn="0" w:oddVBand="0" w:evenVBand="0" w:oddHBand="1" w:evenHBand="0" w:firstRowFirstColumn="0" w:firstRowLastColumn="0" w:lastRowFirstColumn="0" w:lastRowLastColumn="0"/>
          <w:ins w:id="1732"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38F38900" w14:textId="77777777" w:rsidR="00A468EB" w:rsidRDefault="00A468EB" w:rsidP="003F230A">
            <w:pPr>
              <w:rPr>
                <w:ins w:id="1733" w:author="Rebeca de la Paz Gonzales" w:date="2017-06-26T01:53:00Z"/>
              </w:rPr>
            </w:pPr>
            <w:proofErr w:type="spellStart"/>
            <w:ins w:id="1734" w:author="Rebeca de la Paz Gonzales" w:date="2017-06-26T01:53:00Z">
              <w:r>
                <w:t>readLisp</w:t>
              </w:r>
              <w:proofErr w:type="spellEnd"/>
            </w:ins>
          </w:p>
        </w:tc>
        <w:tc>
          <w:tcPr>
            <w:tcW w:w="4677" w:type="dxa"/>
          </w:tcPr>
          <w:p w14:paraId="71DB87AF"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735" w:author="Rebeca de la Paz Gonzales" w:date="2017-06-26T01:53:00Z"/>
              </w:rPr>
            </w:pPr>
            <w:ins w:id="1736" w:author="Rebeca de la Paz Gonzales" w:date="2017-06-26T01:53:00Z">
              <w:r>
                <w:t xml:space="preserve">Comprueba que la lectura de un fichero con extensión </w:t>
              </w:r>
              <w:proofErr w:type="spellStart"/>
              <w:r w:rsidRPr="000716F5">
                <w:t>lisp</w:t>
              </w:r>
              <w:proofErr w:type="spellEnd"/>
              <w:r w:rsidRPr="000716F5">
                <w:t>,</w:t>
              </w:r>
              <w:r>
                <w:t xml:space="preserve"> que contiene un </w:t>
              </w:r>
              <w:proofErr w:type="spellStart"/>
              <w:r>
                <w:t>treebank</w:t>
              </w:r>
              <w:proofErr w:type="spellEnd"/>
              <w:r>
                <w:t xml:space="preserve"> de constituyentes, da lugar a un listado de oraciones.</w:t>
              </w:r>
            </w:ins>
          </w:p>
        </w:tc>
      </w:tr>
      <w:tr w:rsidR="00A468EB" w14:paraId="4E0BF218" w14:textId="77777777" w:rsidTr="003F230A">
        <w:trPr>
          <w:ins w:id="1737"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79F42E8A" w14:textId="77777777" w:rsidR="00A468EB" w:rsidRDefault="00A468EB" w:rsidP="003F230A">
            <w:pPr>
              <w:rPr>
                <w:ins w:id="1738" w:author="Rebeca de la Paz Gonzales" w:date="2017-06-26T01:53:00Z"/>
              </w:rPr>
            </w:pPr>
            <w:proofErr w:type="spellStart"/>
            <w:ins w:id="1739" w:author="Rebeca de la Paz Gonzales" w:date="2017-06-26T01:53:00Z">
              <w:r>
                <w:t>readExcel</w:t>
              </w:r>
              <w:proofErr w:type="spellEnd"/>
            </w:ins>
          </w:p>
        </w:tc>
        <w:tc>
          <w:tcPr>
            <w:tcW w:w="4677" w:type="dxa"/>
          </w:tcPr>
          <w:p w14:paraId="27AA5F04" w14:textId="77777777" w:rsidR="00A468EB" w:rsidRDefault="00A468EB" w:rsidP="003F230A">
            <w:pPr>
              <w:cnfStyle w:val="000000000000" w:firstRow="0" w:lastRow="0" w:firstColumn="0" w:lastColumn="0" w:oddVBand="0" w:evenVBand="0" w:oddHBand="0" w:evenHBand="0" w:firstRowFirstColumn="0" w:firstRowLastColumn="0" w:lastRowFirstColumn="0" w:lastRowLastColumn="0"/>
              <w:rPr>
                <w:ins w:id="1740" w:author="Rebeca de la Paz Gonzales" w:date="2017-06-26T01:53:00Z"/>
              </w:rPr>
            </w:pPr>
            <w:ins w:id="1741" w:author="Rebeca de la Paz Gonzales" w:date="2017-06-26T01:53:00Z">
              <w:r>
                <w:t xml:space="preserve">Comprueba que la lectura de un fichero Excel, con las relaciones y etiquetas asociadas a estas, da lugar a un listado de etiquetas. Se hace uso de la clase </w:t>
              </w:r>
              <w:proofErr w:type="spellStart"/>
              <w:r w:rsidRPr="000716F5">
                <w:rPr>
                  <w:i/>
                </w:rPr>
                <w:t>FieldRelationTest</w:t>
              </w:r>
              <w:proofErr w:type="spellEnd"/>
              <w:r w:rsidRPr="000716F5">
                <w:t>.</w:t>
              </w:r>
            </w:ins>
          </w:p>
        </w:tc>
      </w:tr>
      <w:tr w:rsidR="00A468EB" w14:paraId="0B9C22E3" w14:textId="77777777" w:rsidTr="003F230A">
        <w:trPr>
          <w:cnfStyle w:val="000000100000" w:firstRow="0" w:lastRow="0" w:firstColumn="0" w:lastColumn="0" w:oddVBand="0" w:evenVBand="0" w:oddHBand="1" w:evenHBand="0" w:firstRowFirstColumn="0" w:firstRowLastColumn="0" w:lastRowFirstColumn="0" w:lastRowLastColumn="0"/>
          <w:ins w:id="1742"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3B537429" w14:textId="77777777" w:rsidR="00A468EB" w:rsidRDefault="00A468EB" w:rsidP="003F230A">
            <w:pPr>
              <w:jc w:val="center"/>
              <w:rPr>
                <w:ins w:id="1743" w:author="Rebeca de la Paz Gonzales" w:date="2017-06-26T01:53:00Z"/>
              </w:rPr>
            </w:pPr>
            <w:ins w:id="1744" w:author="Rebeca de la Paz Gonzales" w:date="2017-06-26T01:53:00Z">
              <w:r>
                <w:t>COBERTURA</w:t>
              </w:r>
            </w:ins>
          </w:p>
        </w:tc>
      </w:tr>
      <w:tr w:rsidR="00A468EB" w14:paraId="4F8ADCCA" w14:textId="77777777" w:rsidTr="003F230A">
        <w:trPr>
          <w:ins w:id="1745"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7FF317B5" w14:textId="77777777" w:rsidR="00A468EB" w:rsidRDefault="00A468EB" w:rsidP="003F230A">
            <w:pPr>
              <w:rPr>
                <w:ins w:id="1746" w:author="Rebeca de la Paz Gonzales" w:date="2017-06-26T01:53:00Z"/>
              </w:rPr>
            </w:pPr>
          </w:p>
          <w:p w14:paraId="2BE17244" w14:textId="77777777" w:rsidR="00A468EB" w:rsidRDefault="00A468EB" w:rsidP="003F230A">
            <w:pPr>
              <w:jc w:val="center"/>
              <w:rPr>
                <w:ins w:id="1747" w:author="Rebeca de la Paz Gonzales" w:date="2017-06-26T01:53:00Z"/>
              </w:rPr>
            </w:pPr>
            <w:ins w:id="1748" w:author="Rebeca de la Paz Gonzales" w:date="2017-06-26T01:53:00Z">
              <w:r>
                <w:rPr>
                  <w:noProof/>
                  <w:lang w:val="es-ES_tradnl" w:eastAsia="es-ES_tradnl"/>
                </w:rPr>
                <w:drawing>
                  <wp:inline distT="0" distB="0" distL="0" distR="0" wp14:anchorId="1D451CC3" wp14:editId="7F6D141E">
                    <wp:extent cx="2096526" cy="1924098"/>
                    <wp:effectExtent l="0" t="0" r="12065" b="6350"/>
                    <wp:docPr id="41" name="Imagen 41"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6-26%20a%20las%20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22069" cy="1947540"/>
                            </a:xfrm>
                            <a:prstGeom prst="rect">
                              <a:avLst/>
                            </a:prstGeom>
                            <a:noFill/>
                            <a:ln>
                              <a:noFill/>
                            </a:ln>
                          </pic:spPr>
                        </pic:pic>
                      </a:graphicData>
                    </a:graphic>
                  </wp:inline>
                </w:drawing>
              </w:r>
            </w:ins>
          </w:p>
          <w:p w14:paraId="02E969C2" w14:textId="77777777" w:rsidR="00A468EB" w:rsidRDefault="00A468EB" w:rsidP="003F230A">
            <w:pPr>
              <w:jc w:val="center"/>
              <w:rPr>
                <w:ins w:id="1749" w:author="Rebeca de la Paz Gonzales" w:date="2017-06-26T01:53:00Z"/>
              </w:rPr>
            </w:pPr>
          </w:p>
        </w:tc>
      </w:tr>
      <w:tr w:rsidR="00A468EB" w14:paraId="2C653192" w14:textId="77777777" w:rsidTr="003F230A">
        <w:trPr>
          <w:cnfStyle w:val="000000100000" w:firstRow="0" w:lastRow="0" w:firstColumn="0" w:lastColumn="0" w:oddVBand="0" w:evenVBand="0" w:oddHBand="1" w:evenHBand="0" w:firstRowFirstColumn="0" w:firstRowLastColumn="0" w:lastRowFirstColumn="0" w:lastRowLastColumn="0"/>
          <w:trHeight w:val="329"/>
          <w:ins w:id="1750"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16A9B458" w14:textId="77777777" w:rsidR="00A468EB" w:rsidRDefault="00A468EB" w:rsidP="003F230A">
            <w:pPr>
              <w:rPr>
                <w:ins w:id="1751" w:author="Rebeca de la Paz Gonzales" w:date="2017-06-26T01:53:00Z"/>
              </w:rPr>
            </w:pPr>
            <w:ins w:id="1752" w:author="Rebeca de la Paz Gonzales" w:date="2017-06-26T01:53:00Z">
              <w:r>
                <w:t>MÉTODO</w:t>
              </w:r>
            </w:ins>
          </w:p>
        </w:tc>
        <w:tc>
          <w:tcPr>
            <w:tcW w:w="4677" w:type="dxa"/>
          </w:tcPr>
          <w:p w14:paraId="077847BF"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753" w:author="Rebeca de la Paz Gonzales" w:date="2017-06-26T01:53:00Z"/>
              </w:rPr>
            </w:pPr>
            <w:ins w:id="1754" w:author="Rebeca de la Paz Gonzales" w:date="2017-06-26T01:53:00Z">
              <w:r>
                <w:t>DESCRIPCIÓN</w:t>
              </w:r>
            </w:ins>
          </w:p>
        </w:tc>
      </w:tr>
      <w:tr w:rsidR="00A468EB" w14:paraId="1008DE3F" w14:textId="77777777" w:rsidTr="003F230A">
        <w:trPr>
          <w:ins w:id="1755"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412B76F2" w14:textId="77777777" w:rsidR="00A468EB" w:rsidRDefault="00A468EB" w:rsidP="003F230A">
            <w:pPr>
              <w:rPr>
                <w:ins w:id="1756" w:author="Rebeca de la Paz Gonzales" w:date="2017-06-26T01:53:00Z"/>
              </w:rPr>
            </w:pPr>
            <w:proofErr w:type="spellStart"/>
            <w:ins w:id="1757" w:author="Rebeca de la Paz Gonzales" w:date="2017-06-26T01:53:00Z">
              <w:r>
                <w:t>readLisp</w:t>
              </w:r>
              <w:proofErr w:type="spellEnd"/>
            </w:ins>
          </w:p>
        </w:tc>
        <w:tc>
          <w:tcPr>
            <w:tcW w:w="4677" w:type="dxa"/>
          </w:tcPr>
          <w:p w14:paraId="3B7EF1A3" w14:textId="77777777" w:rsidR="00A468EB" w:rsidRDefault="00A468EB" w:rsidP="003F230A">
            <w:pPr>
              <w:cnfStyle w:val="000000000000" w:firstRow="0" w:lastRow="0" w:firstColumn="0" w:lastColumn="0" w:oddVBand="0" w:evenVBand="0" w:oddHBand="0" w:evenHBand="0" w:firstRowFirstColumn="0" w:firstRowLastColumn="0" w:lastRowFirstColumn="0" w:lastRowLastColumn="0"/>
              <w:rPr>
                <w:ins w:id="1758" w:author="Rebeca de la Paz Gonzales" w:date="2017-06-26T01:53:00Z"/>
              </w:rPr>
            </w:pPr>
            <w:ins w:id="1759" w:author="Rebeca de la Paz Gonzales" w:date="2017-06-26T01:53:00Z">
              <w:r>
                <w:t xml:space="preserve">Comprueba que la lectura de un fichero con extensión </w:t>
              </w:r>
              <w:proofErr w:type="spellStart"/>
              <w:r w:rsidRPr="000716F5">
                <w:t>lisp</w:t>
              </w:r>
              <w:proofErr w:type="spellEnd"/>
              <w:r w:rsidRPr="000716F5">
                <w:t>,</w:t>
              </w:r>
              <w:r>
                <w:t xml:space="preserve"> que contiene un </w:t>
              </w:r>
              <w:proofErr w:type="spellStart"/>
              <w:r>
                <w:t>treebank</w:t>
              </w:r>
              <w:proofErr w:type="spellEnd"/>
              <w:r>
                <w:t xml:space="preserve"> de constituyentes, da lugar a un listado de oraciones.</w:t>
              </w:r>
            </w:ins>
          </w:p>
        </w:tc>
      </w:tr>
      <w:tr w:rsidR="00A468EB" w14:paraId="3C18EB73" w14:textId="77777777" w:rsidTr="003F230A">
        <w:trPr>
          <w:cnfStyle w:val="000000100000" w:firstRow="0" w:lastRow="0" w:firstColumn="0" w:lastColumn="0" w:oddVBand="0" w:evenVBand="0" w:oddHBand="1" w:evenHBand="0" w:firstRowFirstColumn="0" w:firstRowLastColumn="0" w:lastRowFirstColumn="0" w:lastRowLastColumn="0"/>
          <w:ins w:id="1760"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3F42DD2B" w14:textId="77777777" w:rsidR="00A468EB" w:rsidRDefault="00A468EB" w:rsidP="003F230A">
            <w:pPr>
              <w:rPr>
                <w:ins w:id="1761" w:author="Rebeca de la Paz Gonzales" w:date="2017-06-26T01:53:00Z"/>
              </w:rPr>
            </w:pPr>
            <w:proofErr w:type="spellStart"/>
            <w:ins w:id="1762" w:author="Rebeca de la Paz Gonzales" w:date="2017-06-26T01:53:00Z">
              <w:r>
                <w:t>readExcel</w:t>
              </w:r>
              <w:proofErr w:type="spellEnd"/>
            </w:ins>
          </w:p>
        </w:tc>
        <w:tc>
          <w:tcPr>
            <w:tcW w:w="4677" w:type="dxa"/>
          </w:tcPr>
          <w:p w14:paraId="032BA300"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763" w:author="Rebeca de la Paz Gonzales" w:date="2017-06-26T01:53:00Z"/>
              </w:rPr>
            </w:pPr>
            <w:ins w:id="1764" w:author="Rebeca de la Paz Gonzales" w:date="2017-06-26T01:53:00Z">
              <w:r>
                <w:t xml:space="preserve">Comprueba que la lectura de un fichero Excel, con las relaciones y etiquetas asociadas a estas, da lugar a un listado de etiquetas. Se hace uso de la clase </w:t>
              </w:r>
              <w:proofErr w:type="spellStart"/>
              <w:r w:rsidRPr="000716F5">
                <w:rPr>
                  <w:i/>
                </w:rPr>
                <w:t>FieldRelationTest</w:t>
              </w:r>
              <w:proofErr w:type="spellEnd"/>
              <w:r w:rsidRPr="000716F5">
                <w:t>.</w:t>
              </w:r>
            </w:ins>
          </w:p>
        </w:tc>
      </w:tr>
      <w:tr w:rsidR="00A468EB" w14:paraId="571A303E" w14:textId="77777777" w:rsidTr="003F230A">
        <w:trPr>
          <w:ins w:id="1765"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230D7A51" w14:textId="77777777" w:rsidR="00A468EB" w:rsidRDefault="00A468EB" w:rsidP="003F230A">
            <w:pPr>
              <w:jc w:val="center"/>
              <w:rPr>
                <w:ins w:id="1766" w:author="Rebeca de la Paz Gonzales" w:date="2017-06-26T01:53:00Z"/>
              </w:rPr>
            </w:pPr>
            <w:ins w:id="1767" w:author="Rebeca de la Paz Gonzales" w:date="2017-06-26T01:53:00Z">
              <w:r>
                <w:t>COBERTURA</w:t>
              </w:r>
            </w:ins>
          </w:p>
        </w:tc>
      </w:tr>
      <w:tr w:rsidR="00A468EB" w14:paraId="05171674" w14:textId="77777777" w:rsidTr="003F230A">
        <w:trPr>
          <w:cnfStyle w:val="000000100000" w:firstRow="0" w:lastRow="0" w:firstColumn="0" w:lastColumn="0" w:oddVBand="0" w:evenVBand="0" w:oddHBand="1" w:evenHBand="0" w:firstRowFirstColumn="0" w:firstRowLastColumn="0" w:lastRowFirstColumn="0" w:lastRowLastColumn="0"/>
          <w:ins w:id="1768"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22B9AAEB" w14:textId="77777777" w:rsidR="00A468EB" w:rsidRDefault="00A468EB" w:rsidP="003F230A">
            <w:pPr>
              <w:rPr>
                <w:ins w:id="1769" w:author="Rebeca de la Paz Gonzales" w:date="2017-06-26T01:53:00Z"/>
              </w:rPr>
            </w:pPr>
          </w:p>
          <w:p w14:paraId="47DEBE88" w14:textId="77777777" w:rsidR="00A468EB" w:rsidRDefault="00A468EB" w:rsidP="003F230A">
            <w:pPr>
              <w:jc w:val="center"/>
              <w:rPr>
                <w:ins w:id="1770" w:author="Rebeca de la Paz Gonzales" w:date="2017-06-26T01:53:00Z"/>
              </w:rPr>
            </w:pPr>
            <w:ins w:id="1771" w:author="Rebeca de la Paz Gonzales" w:date="2017-06-26T01:53:00Z">
              <w:r>
                <w:rPr>
                  <w:noProof/>
                  <w:lang w:val="es-ES_tradnl" w:eastAsia="es-ES_tradnl"/>
                </w:rPr>
                <w:lastRenderedPageBreak/>
                <w:drawing>
                  <wp:inline distT="0" distB="0" distL="0" distR="0" wp14:anchorId="61C513B1" wp14:editId="609145F0">
                    <wp:extent cx="2096526" cy="1924098"/>
                    <wp:effectExtent l="0" t="0" r="12065" b="6350"/>
                    <wp:docPr id="42" name="Imagen 42"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6-26%20a%20las%20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22069" cy="1947540"/>
                            </a:xfrm>
                            <a:prstGeom prst="rect">
                              <a:avLst/>
                            </a:prstGeom>
                            <a:noFill/>
                            <a:ln>
                              <a:noFill/>
                            </a:ln>
                          </pic:spPr>
                        </pic:pic>
                      </a:graphicData>
                    </a:graphic>
                  </wp:inline>
                </w:drawing>
              </w:r>
            </w:ins>
          </w:p>
          <w:p w14:paraId="474033FC" w14:textId="77777777" w:rsidR="00A468EB" w:rsidRDefault="00A468EB" w:rsidP="003F230A">
            <w:pPr>
              <w:jc w:val="center"/>
              <w:rPr>
                <w:ins w:id="1772" w:author="Rebeca de la Paz Gonzales" w:date="2017-06-26T01:53:00Z"/>
              </w:rPr>
            </w:pPr>
          </w:p>
        </w:tc>
      </w:tr>
    </w:tbl>
    <w:p w14:paraId="0594B814" w14:textId="77777777" w:rsidR="00A468EB" w:rsidRDefault="00A468EB" w:rsidP="00A6497F"/>
    <w:p w14:paraId="1AD2683D" w14:textId="77777777" w:rsidR="00A468EB" w:rsidRDefault="00A468EB" w:rsidP="00A6497F"/>
    <w:p w14:paraId="238633C7" w14:textId="77777777" w:rsidR="00A468EB" w:rsidRDefault="00A468EB" w:rsidP="00A6497F"/>
    <w:p w14:paraId="6E7D21AC" w14:textId="77777777" w:rsidR="00A468EB" w:rsidRDefault="00A468EB" w:rsidP="00A6497F"/>
    <w:tbl>
      <w:tblPr>
        <w:tblStyle w:val="Tablanormal1"/>
        <w:tblpPr w:leftFromText="141" w:rightFromText="141" w:vertAnchor="page" w:horzAnchor="page" w:tblpX="1810" w:tblpY="7745"/>
        <w:tblW w:w="9225" w:type="dxa"/>
        <w:tblLook w:val="04A0" w:firstRow="1" w:lastRow="0" w:firstColumn="1" w:lastColumn="0" w:noHBand="0" w:noVBand="1"/>
      </w:tblPr>
      <w:tblGrid>
        <w:gridCol w:w="4548"/>
        <w:gridCol w:w="4677"/>
      </w:tblGrid>
      <w:tr w:rsidR="00A468EB" w14:paraId="3F40205F" w14:textId="77777777" w:rsidTr="003F230A">
        <w:trPr>
          <w:cnfStyle w:val="100000000000" w:firstRow="1" w:lastRow="0" w:firstColumn="0" w:lastColumn="0" w:oddVBand="0" w:evenVBand="0" w:oddHBand="0" w:evenHBand="0" w:firstRowFirstColumn="0" w:firstRowLastColumn="0" w:lastRowFirstColumn="0" w:lastRowLastColumn="0"/>
          <w:trHeight w:val="329"/>
          <w:ins w:id="1773"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77296C1E" w14:textId="77777777" w:rsidR="00A468EB" w:rsidRDefault="00A468EB" w:rsidP="003F230A">
            <w:pPr>
              <w:rPr>
                <w:ins w:id="1774" w:author="Rebeca de la Paz Gonzales" w:date="2017-06-26T01:53:00Z"/>
              </w:rPr>
            </w:pPr>
            <w:ins w:id="1775" w:author="Rebeca de la Paz Gonzales" w:date="2017-06-26T01:53:00Z">
              <w:r>
                <w:t>MÉTODO</w:t>
              </w:r>
            </w:ins>
          </w:p>
        </w:tc>
        <w:tc>
          <w:tcPr>
            <w:tcW w:w="4677" w:type="dxa"/>
          </w:tcPr>
          <w:p w14:paraId="0B25ABE5" w14:textId="77777777" w:rsidR="00A468EB" w:rsidRDefault="00A468EB" w:rsidP="003F230A">
            <w:pPr>
              <w:cnfStyle w:val="100000000000" w:firstRow="1" w:lastRow="0" w:firstColumn="0" w:lastColumn="0" w:oddVBand="0" w:evenVBand="0" w:oddHBand="0" w:evenHBand="0" w:firstRowFirstColumn="0" w:firstRowLastColumn="0" w:lastRowFirstColumn="0" w:lastRowLastColumn="0"/>
              <w:rPr>
                <w:ins w:id="1776" w:author="Rebeca de la Paz Gonzales" w:date="2017-06-26T01:53:00Z"/>
              </w:rPr>
            </w:pPr>
            <w:ins w:id="1777" w:author="Rebeca de la Paz Gonzales" w:date="2017-06-26T01:53:00Z">
              <w:r>
                <w:t>DESCRIPCIÓN</w:t>
              </w:r>
            </w:ins>
          </w:p>
        </w:tc>
      </w:tr>
      <w:tr w:rsidR="00A468EB" w14:paraId="071EBD06" w14:textId="77777777" w:rsidTr="003F230A">
        <w:trPr>
          <w:cnfStyle w:val="000000100000" w:firstRow="0" w:lastRow="0" w:firstColumn="0" w:lastColumn="0" w:oddVBand="0" w:evenVBand="0" w:oddHBand="1" w:evenHBand="0" w:firstRowFirstColumn="0" w:firstRowLastColumn="0" w:lastRowFirstColumn="0" w:lastRowLastColumn="0"/>
          <w:ins w:id="1778"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1A26AE7C" w14:textId="77777777" w:rsidR="00A468EB" w:rsidRDefault="00A468EB" w:rsidP="003F230A">
            <w:pPr>
              <w:rPr>
                <w:ins w:id="1779" w:author="Rebeca de la Paz Gonzales" w:date="2017-06-26T01:53:00Z"/>
              </w:rPr>
            </w:pPr>
            <w:proofErr w:type="spellStart"/>
            <w:ins w:id="1780" w:author="Rebeca de la Paz Gonzales" w:date="2017-06-26T01:53:00Z">
              <w:r>
                <w:t>readLisp</w:t>
              </w:r>
              <w:proofErr w:type="spellEnd"/>
            </w:ins>
          </w:p>
        </w:tc>
        <w:tc>
          <w:tcPr>
            <w:tcW w:w="4677" w:type="dxa"/>
          </w:tcPr>
          <w:p w14:paraId="590099F2"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781" w:author="Rebeca de la Paz Gonzales" w:date="2017-06-26T01:53:00Z"/>
              </w:rPr>
            </w:pPr>
            <w:ins w:id="1782" w:author="Rebeca de la Paz Gonzales" w:date="2017-06-26T01:53:00Z">
              <w:r>
                <w:t xml:space="preserve">Comprueba que la lectura de un fichero con extensión </w:t>
              </w:r>
              <w:proofErr w:type="spellStart"/>
              <w:r w:rsidRPr="000716F5">
                <w:t>lisp</w:t>
              </w:r>
              <w:proofErr w:type="spellEnd"/>
              <w:r w:rsidRPr="000716F5">
                <w:t>,</w:t>
              </w:r>
              <w:r>
                <w:t xml:space="preserve"> que contiene un </w:t>
              </w:r>
              <w:proofErr w:type="spellStart"/>
              <w:r>
                <w:t>treebank</w:t>
              </w:r>
              <w:proofErr w:type="spellEnd"/>
              <w:r>
                <w:t xml:space="preserve"> de constituyentes, da lugar a un listado de oraciones.</w:t>
              </w:r>
            </w:ins>
          </w:p>
        </w:tc>
      </w:tr>
      <w:tr w:rsidR="00A468EB" w14:paraId="1A576D27" w14:textId="77777777" w:rsidTr="003F230A">
        <w:trPr>
          <w:ins w:id="1783"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41463611" w14:textId="77777777" w:rsidR="00A468EB" w:rsidRDefault="00A468EB" w:rsidP="003F230A">
            <w:pPr>
              <w:rPr>
                <w:ins w:id="1784" w:author="Rebeca de la Paz Gonzales" w:date="2017-06-26T01:53:00Z"/>
              </w:rPr>
            </w:pPr>
            <w:proofErr w:type="spellStart"/>
            <w:ins w:id="1785" w:author="Rebeca de la Paz Gonzales" w:date="2017-06-26T01:53:00Z">
              <w:r>
                <w:t>readExcel</w:t>
              </w:r>
              <w:proofErr w:type="spellEnd"/>
            </w:ins>
          </w:p>
        </w:tc>
        <w:tc>
          <w:tcPr>
            <w:tcW w:w="4677" w:type="dxa"/>
          </w:tcPr>
          <w:p w14:paraId="3D950E6E" w14:textId="77777777" w:rsidR="00A468EB" w:rsidRDefault="00A468EB" w:rsidP="003F230A">
            <w:pPr>
              <w:cnfStyle w:val="000000000000" w:firstRow="0" w:lastRow="0" w:firstColumn="0" w:lastColumn="0" w:oddVBand="0" w:evenVBand="0" w:oddHBand="0" w:evenHBand="0" w:firstRowFirstColumn="0" w:firstRowLastColumn="0" w:lastRowFirstColumn="0" w:lastRowLastColumn="0"/>
              <w:rPr>
                <w:ins w:id="1786" w:author="Rebeca de la Paz Gonzales" w:date="2017-06-26T01:53:00Z"/>
              </w:rPr>
            </w:pPr>
            <w:ins w:id="1787" w:author="Rebeca de la Paz Gonzales" w:date="2017-06-26T01:53:00Z">
              <w:r>
                <w:t xml:space="preserve">Comprueba que la lectura de un fichero Excel, con las relaciones y etiquetas asociadas a estas, da lugar a un listado de etiquetas. Se hace uso de la clase </w:t>
              </w:r>
              <w:proofErr w:type="spellStart"/>
              <w:r w:rsidRPr="000716F5">
                <w:rPr>
                  <w:i/>
                </w:rPr>
                <w:t>FieldRelationTest</w:t>
              </w:r>
              <w:proofErr w:type="spellEnd"/>
              <w:r w:rsidRPr="000716F5">
                <w:t>.</w:t>
              </w:r>
            </w:ins>
          </w:p>
        </w:tc>
      </w:tr>
      <w:tr w:rsidR="00A468EB" w14:paraId="3EF4FBDD" w14:textId="77777777" w:rsidTr="003F230A">
        <w:trPr>
          <w:cnfStyle w:val="000000100000" w:firstRow="0" w:lastRow="0" w:firstColumn="0" w:lastColumn="0" w:oddVBand="0" w:evenVBand="0" w:oddHBand="1" w:evenHBand="0" w:firstRowFirstColumn="0" w:firstRowLastColumn="0" w:lastRowFirstColumn="0" w:lastRowLastColumn="0"/>
          <w:ins w:id="1788"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270326D2" w14:textId="77777777" w:rsidR="00A468EB" w:rsidRDefault="00A468EB" w:rsidP="003F230A">
            <w:pPr>
              <w:jc w:val="center"/>
              <w:rPr>
                <w:ins w:id="1789" w:author="Rebeca de la Paz Gonzales" w:date="2017-06-26T01:53:00Z"/>
              </w:rPr>
            </w:pPr>
            <w:ins w:id="1790" w:author="Rebeca de la Paz Gonzales" w:date="2017-06-26T01:53:00Z">
              <w:r>
                <w:t>COBERTURA</w:t>
              </w:r>
            </w:ins>
          </w:p>
        </w:tc>
      </w:tr>
      <w:tr w:rsidR="00A468EB" w14:paraId="4AE9A20C" w14:textId="77777777" w:rsidTr="003F230A">
        <w:trPr>
          <w:ins w:id="1791"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576F2241" w14:textId="77777777" w:rsidR="00A468EB" w:rsidRDefault="00A468EB" w:rsidP="003F230A">
            <w:pPr>
              <w:rPr>
                <w:ins w:id="1792" w:author="Rebeca de la Paz Gonzales" w:date="2017-06-26T01:53:00Z"/>
              </w:rPr>
            </w:pPr>
          </w:p>
          <w:p w14:paraId="5D81F0B4" w14:textId="77777777" w:rsidR="00A468EB" w:rsidRDefault="00A468EB" w:rsidP="003F230A">
            <w:pPr>
              <w:jc w:val="center"/>
              <w:rPr>
                <w:ins w:id="1793" w:author="Rebeca de la Paz Gonzales" w:date="2017-06-26T01:53:00Z"/>
              </w:rPr>
            </w:pPr>
            <w:ins w:id="1794" w:author="Rebeca de la Paz Gonzales" w:date="2017-06-26T01:53:00Z">
              <w:r>
                <w:rPr>
                  <w:noProof/>
                  <w:lang w:val="es-ES_tradnl" w:eastAsia="es-ES_tradnl"/>
                </w:rPr>
                <w:drawing>
                  <wp:inline distT="0" distB="0" distL="0" distR="0" wp14:anchorId="7FFA70D6" wp14:editId="45C7B0B6">
                    <wp:extent cx="2096526" cy="1924098"/>
                    <wp:effectExtent l="0" t="0" r="12065" b="6350"/>
                    <wp:docPr id="44" name="Imagen 44"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6-26%20a%20las%20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22069" cy="1947540"/>
                            </a:xfrm>
                            <a:prstGeom prst="rect">
                              <a:avLst/>
                            </a:prstGeom>
                            <a:noFill/>
                            <a:ln>
                              <a:noFill/>
                            </a:ln>
                          </pic:spPr>
                        </pic:pic>
                      </a:graphicData>
                    </a:graphic>
                  </wp:inline>
                </w:drawing>
              </w:r>
            </w:ins>
          </w:p>
          <w:p w14:paraId="5CFC021B" w14:textId="77777777" w:rsidR="00A468EB" w:rsidRDefault="00A468EB" w:rsidP="003F230A">
            <w:pPr>
              <w:jc w:val="center"/>
              <w:rPr>
                <w:ins w:id="1795" w:author="Rebeca de la Paz Gonzales" w:date="2017-06-26T01:53:00Z"/>
              </w:rPr>
            </w:pPr>
          </w:p>
        </w:tc>
      </w:tr>
    </w:tbl>
    <w:p w14:paraId="5181AF28" w14:textId="77777777" w:rsidR="00A468EB" w:rsidRPr="00A6497F" w:rsidRDefault="00A468EB" w:rsidP="00A6497F"/>
    <w:sectPr w:rsidR="00A468EB" w:rsidRPr="00A6497F" w:rsidSect="003F1A1D">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Pablo Haya" w:date="2017-06-07T22:41:00Z" w:initials="PH">
    <w:p w14:paraId="50505C7B" w14:textId="77777777" w:rsidR="003F230A" w:rsidRDefault="003F230A">
      <w:pPr>
        <w:pStyle w:val="Textocomentario"/>
      </w:pPr>
      <w:r>
        <w:rPr>
          <w:rStyle w:val="Refdecomentario"/>
        </w:rPr>
        <w:annotationRef/>
      </w:r>
      <w:r>
        <w:t xml:space="preserve">Uno / </w:t>
      </w:r>
      <w:proofErr w:type="gramStart"/>
      <w:r>
        <w:t>dos párrafo</w:t>
      </w:r>
      <w:proofErr w:type="gramEnd"/>
      <w:r>
        <w:t xml:space="preserve"> explicando que es el análisis sintáctico, que es uno de los análisis fundamentales para poder resolver tareas relacionadas con </w:t>
      </w:r>
      <w:proofErr w:type="spellStart"/>
      <w:r>
        <w:t>semática</w:t>
      </w:r>
      <w:proofErr w:type="spellEnd"/>
      <w:r>
        <w:t xml:space="preserve"> dentro del PLN. Actualmente la representación predominante para realizar un análisis de sintáctico son las gramáticas de constituyentes. </w:t>
      </w:r>
    </w:p>
  </w:comment>
  <w:comment w:id="15" w:author="Pablo Haya" w:date="2017-06-07T22:37:00Z" w:initials="PH">
    <w:p w14:paraId="35F8BFC3" w14:textId="77777777" w:rsidR="003F230A" w:rsidRDefault="003F230A">
      <w:pPr>
        <w:pStyle w:val="Textocomentario"/>
      </w:pPr>
      <w:r>
        <w:rPr>
          <w:rStyle w:val="Refdecomentario"/>
        </w:rPr>
        <w:annotationRef/>
      </w:r>
      <w:r>
        <w:t xml:space="preserve">Introducir que </w:t>
      </w:r>
      <w:proofErr w:type="gramStart"/>
      <w:r>
        <w:t>la gramáticas</w:t>
      </w:r>
      <w:proofErr w:type="gramEnd"/>
      <w:r>
        <w:t xml:space="preserve"> de constituyentes han sido el mecanismo dominante a la hora de realizar una análisis sintáctico desde que Chomsky las introdujo.</w:t>
      </w:r>
    </w:p>
    <w:p w14:paraId="22E176F4" w14:textId="77777777" w:rsidR="003F230A" w:rsidRDefault="003F230A">
      <w:pPr>
        <w:pStyle w:val="Textocomentario"/>
      </w:pPr>
    </w:p>
    <w:p w14:paraId="3E9D43AF" w14:textId="77777777" w:rsidR="003F230A" w:rsidRDefault="003F230A">
      <w:pPr>
        <w:pStyle w:val="Textocomentario"/>
      </w:pPr>
      <w:proofErr w:type="gramStart"/>
      <w:r>
        <w:t>Esta gramáticas</w:t>
      </w:r>
      <w:proofErr w:type="gramEnd"/>
      <w:r>
        <w:t xml:space="preserve"> se han mantenido porque la mayor parte de los trabajos se han realizado en inglés, y en el resto de los idiomas se ha adaptado. </w:t>
      </w:r>
    </w:p>
    <w:p w14:paraId="323A70A2" w14:textId="77777777" w:rsidR="003F230A" w:rsidRDefault="003F230A">
      <w:pPr>
        <w:pStyle w:val="Textocomentario"/>
      </w:pPr>
    </w:p>
    <w:p w14:paraId="06FFCB73" w14:textId="77777777" w:rsidR="003F230A" w:rsidRDefault="003F230A">
      <w:pPr>
        <w:pStyle w:val="Textocomentario"/>
      </w:pPr>
      <w:r>
        <w:t>Luego viene que en inglés funciona bien por los motivos que indicas, mientras que la gramática de dependencias se adapta mejor a la estructura más variopinta de otras lenguas.</w:t>
      </w:r>
    </w:p>
  </w:comment>
  <w:comment w:id="16" w:author="Pablo Haya" w:date="2017-06-07T22:51:00Z" w:initials="PH">
    <w:p w14:paraId="1E2CB107" w14:textId="77777777" w:rsidR="003F230A" w:rsidRDefault="003F230A">
      <w:pPr>
        <w:pStyle w:val="Textocomentario"/>
      </w:pPr>
      <w:r>
        <w:rPr>
          <w:rStyle w:val="Refdecomentario"/>
        </w:rPr>
        <w:annotationRef/>
      </w:r>
      <w:proofErr w:type="spellStart"/>
      <w:r>
        <w:t>Un</w:t>
      </w:r>
      <w:proofErr w:type="spellEnd"/>
      <w:r>
        <w:t xml:space="preserve"> o dos párrafos explicando que es un </w:t>
      </w:r>
      <w:proofErr w:type="spellStart"/>
      <w:r>
        <w:t>trrebank</w:t>
      </w:r>
      <w:proofErr w:type="spellEnd"/>
      <w:r>
        <w:t xml:space="preserve">, y la necesidad de este </w:t>
      </w:r>
      <w:proofErr w:type="gramStart"/>
      <w:r>
        <w:t>recursos lingüístico</w:t>
      </w:r>
      <w:proofErr w:type="gramEnd"/>
      <w:r>
        <w:t xml:space="preserve"> para construir un analizador sintáctico estadísticos mediante aprendizaje automático</w:t>
      </w:r>
    </w:p>
  </w:comment>
  <w:comment w:id="18" w:author="Pablo Haya" w:date="2017-06-07T22:42:00Z" w:initials="PH">
    <w:p w14:paraId="33902080" w14:textId="77777777" w:rsidR="003F230A" w:rsidRDefault="003F230A">
      <w:pPr>
        <w:pStyle w:val="Textocomentario"/>
      </w:pPr>
      <w:r>
        <w:rPr>
          <w:rStyle w:val="Refdecomentario"/>
        </w:rPr>
        <w:annotationRef/>
      </w:r>
      <w:r>
        <w:t>Incluir Referencia</w:t>
      </w:r>
    </w:p>
  </w:comment>
  <w:comment w:id="25" w:author="Pablo Haya" w:date="2017-06-07T22:44:00Z" w:initials="PH">
    <w:p w14:paraId="3B3BA8DD" w14:textId="77777777" w:rsidR="003F230A" w:rsidRDefault="003F230A">
      <w:pPr>
        <w:pStyle w:val="Textocomentario"/>
      </w:pPr>
      <w:r>
        <w:rPr>
          <w:rStyle w:val="Refdecomentario"/>
        </w:rPr>
        <w:annotationRef/>
      </w:r>
      <w:r>
        <w:t>Introducir que es el análisis sintáctico como uno de los niveles de análisis básicos de PLN. Introducir que existen dos representaciones constituyentes y dependencias.</w:t>
      </w:r>
    </w:p>
    <w:p w14:paraId="7ACA025E" w14:textId="77777777" w:rsidR="003F230A" w:rsidRDefault="003F230A">
      <w:pPr>
        <w:pStyle w:val="Textocomentario"/>
      </w:pPr>
    </w:p>
    <w:p w14:paraId="32C9D96B" w14:textId="77777777" w:rsidR="003F230A" w:rsidRDefault="003F230A">
      <w:pPr>
        <w:pStyle w:val="Textocomentario"/>
      </w:pPr>
      <w:r>
        <w:t xml:space="preserve">Esto sería como el primer párrafo de la </w:t>
      </w:r>
      <w:proofErr w:type="gramStart"/>
      <w:r>
        <w:t>motivación</w:t>
      </w:r>
      <w:proofErr w:type="gramEnd"/>
      <w:r>
        <w:t xml:space="preserve"> pero extendido</w:t>
      </w:r>
    </w:p>
  </w:comment>
  <w:comment w:id="26" w:author="Pablo Haya" w:date="2017-06-07T23:13:00Z" w:initials="PH">
    <w:p w14:paraId="04A6AEB9" w14:textId="77777777" w:rsidR="003F230A" w:rsidRDefault="003F230A" w:rsidP="00857AAB">
      <w:pPr>
        <w:pStyle w:val="Textocomentario"/>
      </w:pPr>
      <w:r>
        <w:rPr>
          <w:rStyle w:val="Refdecomentario"/>
        </w:rPr>
        <w:annotationRef/>
      </w:r>
      <w:r>
        <w:t>Revisar gramática</w:t>
      </w:r>
    </w:p>
    <w:p w14:paraId="0989A250" w14:textId="77777777" w:rsidR="003F230A" w:rsidRDefault="003F230A" w:rsidP="00857AAB">
      <w:pPr>
        <w:pStyle w:val="Textocomentario"/>
      </w:pPr>
    </w:p>
    <w:p w14:paraId="002485E6" w14:textId="77777777" w:rsidR="003F230A" w:rsidRDefault="003F230A" w:rsidP="00857AAB">
      <w:pPr>
        <w:pStyle w:val="Textocomentario"/>
      </w:pPr>
      <w:r>
        <w:t>Los procesos de segmentación del texto y análisis morfológico han tenido que ser adaptados para distintas lenguas, ya que no se puede reutilizar directamente los desarrollos realizados para el inglés. Por ejemplo, la segmentación en el caso de las lenguas occidentales es muy sencillo en comparación con las lenguas asiáticos como el chino o el japonés.</w:t>
      </w:r>
    </w:p>
  </w:comment>
  <w:comment w:id="28" w:author="Pablo Haya" w:date="2017-06-07T23:14:00Z" w:initials="PH">
    <w:p w14:paraId="143169D3" w14:textId="77777777" w:rsidR="003F230A" w:rsidRDefault="003F230A" w:rsidP="000A4622">
      <w:pPr>
        <w:pStyle w:val="Textocomentario"/>
      </w:pPr>
      <w:r>
        <w:rPr>
          <w:rStyle w:val="Refdecomentario"/>
        </w:rPr>
        <w:annotationRef/>
      </w:r>
      <w:r>
        <w:t>Este párrafo y el siguiente son lo que ponía en mi comentario anterior</w:t>
      </w:r>
    </w:p>
  </w:comment>
  <w:comment w:id="44" w:author="Pablo Haya" w:date="2017-06-07T23:15:00Z" w:initials="PH">
    <w:p w14:paraId="46B59001" w14:textId="77777777" w:rsidR="003F230A" w:rsidRDefault="003F230A" w:rsidP="000A4622">
      <w:pPr>
        <w:pStyle w:val="Textocomentario"/>
      </w:pPr>
      <w:r>
        <w:rPr>
          <w:rStyle w:val="Refdecomentario"/>
        </w:rPr>
        <w:annotationRef/>
      </w:r>
      <w:r>
        <w:t>Incluir ejemplo</w:t>
      </w:r>
    </w:p>
  </w:comment>
  <w:comment w:id="47" w:author="Pablo Haya" w:date="2017-06-07T22:56:00Z" w:initials="PH">
    <w:p w14:paraId="3E626218" w14:textId="77777777" w:rsidR="003F230A" w:rsidRDefault="003F230A">
      <w:pPr>
        <w:pStyle w:val="Textocomentario"/>
      </w:pPr>
      <w:r>
        <w:rPr>
          <w:rStyle w:val="Refdecomentario"/>
        </w:rPr>
        <w:annotationRef/>
      </w:r>
      <w:r>
        <w:t>No exactamente dado que el primer nivel puede tener más de dos ramas, quizás una representación basada o que se asemeja</w:t>
      </w:r>
    </w:p>
  </w:comment>
  <w:comment w:id="71" w:author="Pablo Haya" w:date="2017-06-07T22:45:00Z" w:initials="PH">
    <w:p w14:paraId="5F59F5B4" w14:textId="77777777" w:rsidR="003F230A" w:rsidRDefault="003F230A">
      <w:pPr>
        <w:pStyle w:val="Textocomentario"/>
      </w:pPr>
      <w:r>
        <w:rPr>
          <w:rStyle w:val="Refdecomentario"/>
        </w:rPr>
        <w:annotationRef/>
      </w:r>
      <w:r>
        <w:t>, como puede ser el ruso o el chino,</w:t>
      </w:r>
    </w:p>
  </w:comment>
  <w:comment w:id="100" w:author="Pablo Haya" w:date="2017-06-07T22:54:00Z" w:initials="PH">
    <w:p w14:paraId="1933E311" w14:textId="77777777" w:rsidR="003F230A" w:rsidRDefault="003F230A" w:rsidP="00DD5F57">
      <w:pPr>
        <w:pStyle w:val="Textocomentario"/>
      </w:pPr>
      <w:r>
        <w:rPr>
          <w:rStyle w:val="Refdecomentario"/>
        </w:rPr>
        <w:annotationRef/>
      </w:r>
      <w:r>
        <w:t>Este podría ser el primer ejemplo. Se podría explicar con cierto detalle para que entendiera bien.</w:t>
      </w:r>
    </w:p>
  </w:comment>
  <w:comment w:id="107" w:author="Pablo Haya" w:date="2017-06-07T22:52:00Z" w:initials="PH">
    <w:p w14:paraId="769AD37F" w14:textId="77777777" w:rsidR="003F230A" w:rsidRDefault="003F230A">
      <w:pPr>
        <w:pStyle w:val="Textocomentario"/>
      </w:pPr>
      <w:r>
        <w:rPr>
          <w:rStyle w:val="Refdecomentario"/>
        </w:rPr>
        <w:annotationRef/>
      </w:r>
      <w:r>
        <w:t xml:space="preserve">Este como segundo ejemplo está bien ya que muestra </w:t>
      </w:r>
      <w:proofErr w:type="gramStart"/>
      <w:r>
        <w:t>un oración más complicada</w:t>
      </w:r>
      <w:proofErr w:type="gramEnd"/>
      <w:r>
        <w:t>, y caso difícil de abordar</w:t>
      </w:r>
    </w:p>
  </w:comment>
  <w:comment w:id="119" w:author="Pablo Haya" w:date="2017-06-07T22:57:00Z" w:initials="PH">
    <w:p w14:paraId="2CB0A48D" w14:textId="77777777" w:rsidR="003F230A" w:rsidRDefault="003F230A">
      <w:pPr>
        <w:pStyle w:val="Textocomentario"/>
      </w:pPr>
      <w:r>
        <w:rPr>
          <w:rStyle w:val="Refdecomentario"/>
        </w:rPr>
        <w:annotationRef/>
      </w:r>
      <w:r>
        <w:t>Como puede ser el …</w:t>
      </w:r>
    </w:p>
  </w:comment>
  <w:comment w:id="122" w:author="Pablo Haya" w:date="2017-06-07T23:01:00Z" w:initials="PH">
    <w:p w14:paraId="0FA580FA" w14:textId="77777777" w:rsidR="003F230A" w:rsidRDefault="003F230A">
      <w:pPr>
        <w:pStyle w:val="Textocomentario"/>
      </w:pPr>
      <w:r>
        <w:rPr>
          <w:rStyle w:val="Refdecomentario"/>
        </w:rPr>
        <w:annotationRef/>
      </w:r>
      <w:r>
        <w:t>Los tres siguientes apartados los agruparía dentro de uno: Implementaciones de gramática de dependencias</w:t>
      </w:r>
    </w:p>
  </w:comment>
  <w:comment w:id="125" w:author="Pablo Haya" w:date="2017-06-07T23:02:00Z" w:initials="PH">
    <w:p w14:paraId="5B51C2CC" w14:textId="77777777" w:rsidR="003F230A" w:rsidRDefault="003F230A">
      <w:pPr>
        <w:pStyle w:val="Textocomentario"/>
      </w:pPr>
      <w:r>
        <w:rPr>
          <w:rStyle w:val="Refdecomentario"/>
        </w:rPr>
        <w:annotationRef/>
      </w:r>
      <w:r>
        <w:t xml:space="preserve">Introducir que es el Stanford </w:t>
      </w:r>
      <w:proofErr w:type="spellStart"/>
      <w:r>
        <w:t>Dependicies</w:t>
      </w:r>
      <w:proofErr w:type="spellEnd"/>
      <w:r>
        <w:t xml:space="preserve"> en un </w:t>
      </w:r>
      <w:proofErr w:type="spellStart"/>
      <w:r>
        <w:t>parrafo</w:t>
      </w:r>
      <w:proofErr w:type="spellEnd"/>
    </w:p>
  </w:comment>
  <w:comment w:id="128" w:author="Pablo Haya" w:date="2017-06-07T23:05:00Z" w:initials="PH">
    <w:p w14:paraId="6AAAECFD" w14:textId="77777777" w:rsidR="003F230A" w:rsidRDefault="003F230A">
      <w:pPr>
        <w:pStyle w:val="Textocomentario"/>
      </w:pPr>
      <w:r>
        <w:rPr>
          <w:rStyle w:val="Refdecomentario"/>
        </w:rPr>
        <w:annotationRef/>
      </w:r>
      <w:r>
        <w:t xml:space="preserve">No se pueden meter figuras sin referenciar en el texto. </w:t>
      </w:r>
    </w:p>
  </w:comment>
  <w:comment w:id="129" w:author="Pablo Haya" w:date="2017-06-07T23:06:00Z" w:initials="PH">
    <w:p w14:paraId="3A52A0CB" w14:textId="77777777" w:rsidR="003F230A" w:rsidRDefault="003F230A">
      <w:pPr>
        <w:pStyle w:val="Textocomentario"/>
      </w:pPr>
      <w:r>
        <w:rPr>
          <w:rStyle w:val="Refdecomentario"/>
        </w:rPr>
        <w:annotationRef/>
      </w:r>
      <w:r>
        <w:t>Revisar y releer ya que no queda muy natural parece traducción</w:t>
      </w:r>
    </w:p>
  </w:comment>
  <w:comment w:id="131" w:author="Pablo Haya" w:date="2017-06-07T23:08:00Z" w:initials="PH">
    <w:p w14:paraId="0EEF6164" w14:textId="77777777" w:rsidR="003F230A" w:rsidRDefault="003F230A">
      <w:pPr>
        <w:pStyle w:val="Textocomentario"/>
      </w:pPr>
      <w:r>
        <w:rPr>
          <w:rStyle w:val="Refdecomentario"/>
        </w:rPr>
        <w:annotationRef/>
      </w:r>
      <w:r>
        <w:t>Revisar la redacción de la frase</w:t>
      </w:r>
    </w:p>
  </w:comment>
  <w:comment w:id="134" w:author="Pablo Haya" w:date="2017-06-07T23:09:00Z" w:initials="PH">
    <w:p w14:paraId="10780469" w14:textId="77777777" w:rsidR="003F230A" w:rsidRDefault="003F230A">
      <w:pPr>
        <w:pStyle w:val="Textocomentario"/>
      </w:pPr>
      <w:r>
        <w:rPr>
          <w:rStyle w:val="Refdecomentario"/>
        </w:rPr>
        <w:annotationRef/>
      </w:r>
      <w:r>
        <w:t>Revisar gramática</w:t>
      </w:r>
    </w:p>
  </w:comment>
  <w:comment w:id="144" w:author="Pablo Haya" w:date="2017-06-07T23:21:00Z" w:initials="PH">
    <w:p w14:paraId="3E367B7F" w14:textId="77777777" w:rsidR="003F230A" w:rsidRDefault="003F230A">
      <w:pPr>
        <w:pStyle w:val="Textocomentario"/>
      </w:pPr>
      <w:r>
        <w:rPr>
          <w:rStyle w:val="Refdecomentario"/>
        </w:rPr>
        <w:annotationRef/>
      </w:r>
      <w:r>
        <w:t>Explicar un poco más en detalle tomando como ejemplo la primera relación</w:t>
      </w:r>
    </w:p>
    <w:p w14:paraId="4B2C861C" w14:textId="77777777" w:rsidR="003F230A" w:rsidRDefault="003F230A">
      <w:pPr>
        <w:pStyle w:val="Textocomentario"/>
      </w:pPr>
    </w:p>
    <w:p w14:paraId="0621CB40" w14:textId="77777777" w:rsidR="003F230A" w:rsidRDefault="003F230A">
      <w:pPr>
        <w:pStyle w:val="Textocomentario"/>
      </w:pPr>
      <w:r>
        <w:t xml:space="preserve">Explicar que </w:t>
      </w:r>
      <w:proofErr w:type="spellStart"/>
      <w:r>
        <w:t>makes</w:t>
      </w:r>
      <w:proofErr w:type="spellEnd"/>
      <w:r>
        <w:t xml:space="preserve"> ocupa la posición 11 por que se cuentan las comas</w:t>
      </w:r>
    </w:p>
  </w:comment>
  <w:comment w:id="145" w:author="Pablo Haya" w:date="2017-06-07T23:23:00Z" w:initials="PH">
    <w:p w14:paraId="597EF904" w14:textId="77777777" w:rsidR="003F230A" w:rsidRDefault="003F230A">
      <w:pPr>
        <w:pStyle w:val="Textocomentario"/>
      </w:pPr>
      <w:r>
        <w:rPr>
          <w:rStyle w:val="Refdecomentario"/>
        </w:rPr>
        <w:annotationRef/>
      </w:r>
      <w:r>
        <w:t>Estaría bien incluir también la representación gráfica para ver más claro las dependencias</w:t>
      </w:r>
    </w:p>
  </w:comment>
  <w:comment w:id="148" w:author="Pablo Haya" w:date="2017-06-07T23:23:00Z" w:initials="PH">
    <w:p w14:paraId="7723F314" w14:textId="77777777" w:rsidR="003F230A" w:rsidRDefault="003F230A">
      <w:pPr>
        <w:pStyle w:val="Textocomentario"/>
      </w:pPr>
      <w:r>
        <w:rPr>
          <w:rStyle w:val="Refdecomentario"/>
        </w:rPr>
        <w:annotationRef/>
      </w:r>
      <w:r>
        <w:t xml:space="preserve">La </w:t>
      </w:r>
      <w:proofErr w:type="spellStart"/>
      <w:r>
        <w:t>reoresentación</w:t>
      </w:r>
      <w:proofErr w:type="spellEnd"/>
      <w:r>
        <w:t xml:space="preserve"> árbol ayudaría</w:t>
      </w:r>
    </w:p>
  </w:comment>
  <w:comment w:id="191" w:author="Pablo Haya" w:date="2017-06-20T23:20:00Z" w:initials="PH">
    <w:p w14:paraId="3931444C" w14:textId="77777777" w:rsidR="003F230A" w:rsidRDefault="003F230A">
      <w:pPr>
        <w:pStyle w:val="Textocomentario"/>
      </w:pPr>
      <w:r>
        <w:rPr>
          <w:rStyle w:val="Refdecomentario"/>
        </w:rPr>
        <w:annotationRef/>
      </w:r>
      <w:r>
        <w:t xml:space="preserve">Insertar salto de página impar para que los capítulos </w:t>
      </w:r>
      <w:proofErr w:type="spellStart"/>
      <w:r>
        <w:t>empiezen</w:t>
      </w:r>
      <w:proofErr w:type="spellEnd"/>
      <w:r>
        <w:t xml:space="preserve"> siempre en página impar</w:t>
      </w:r>
    </w:p>
  </w:comment>
  <w:comment w:id="193" w:author="Pablo Haya" w:date="2017-06-20T23:22:00Z" w:initials="PH">
    <w:p w14:paraId="3215DF2B" w14:textId="77777777" w:rsidR="003F230A" w:rsidRDefault="003F230A">
      <w:pPr>
        <w:pStyle w:val="Textocomentario"/>
      </w:pPr>
      <w:r>
        <w:rPr>
          <w:rStyle w:val="Refdecomentario"/>
        </w:rPr>
        <w:annotationRef/>
      </w:r>
      <w:r>
        <w:t xml:space="preserve">También ha sido necesario adquirir solido conocimiento de lingüística para poder interpretar las distintas etiquetas y la diversidad de </w:t>
      </w:r>
      <w:proofErr w:type="spellStart"/>
      <w:r>
        <w:t>composión</w:t>
      </w:r>
      <w:proofErr w:type="spellEnd"/>
      <w:r>
        <w:t xml:space="preserve"> de los árboles.</w:t>
      </w:r>
    </w:p>
  </w:comment>
  <w:comment w:id="199" w:author="Pablo Haya" w:date="2017-06-20T23:21:00Z" w:initials="PH">
    <w:p w14:paraId="0C1F3A02" w14:textId="77777777" w:rsidR="003F230A" w:rsidRDefault="003F230A">
      <w:pPr>
        <w:pStyle w:val="Textocomentario"/>
      </w:pPr>
      <w:r>
        <w:rPr>
          <w:rStyle w:val="Refdecomentario"/>
        </w:rPr>
        <w:annotationRef/>
      </w:r>
      <w:r>
        <w:t>¿a qué te refieres con el arreglo del árbol?</w:t>
      </w:r>
    </w:p>
  </w:comment>
  <w:comment w:id="204" w:author="Pablo Haya" w:date="2017-06-20T23:24:00Z" w:initials="PH">
    <w:p w14:paraId="250119D9" w14:textId="77777777" w:rsidR="003F230A" w:rsidRDefault="003F230A">
      <w:pPr>
        <w:pStyle w:val="Textocomentario"/>
      </w:pPr>
      <w:r>
        <w:rPr>
          <w:rStyle w:val="Refdecomentario"/>
        </w:rPr>
        <w:annotationRef/>
      </w:r>
      <w:r>
        <w:t xml:space="preserve">Lo que se denomina </w:t>
      </w:r>
    </w:p>
  </w:comment>
  <w:comment w:id="207" w:author="Pablo Haya" w:date="2017-06-20T23:25:00Z" w:initials="PH">
    <w:p w14:paraId="3649595F" w14:textId="77777777" w:rsidR="003F230A" w:rsidRDefault="003F230A">
      <w:pPr>
        <w:pStyle w:val="Textocomentario"/>
      </w:pPr>
      <w:r>
        <w:rPr>
          <w:rStyle w:val="Refdecomentario"/>
        </w:rPr>
        <w:annotationRef/>
      </w:r>
      <w:r>
        <w:t xml:space="preserve">Creo que es necesario primero explicar </w:t>
      </w:r>
      <w:proofErr w:type="spellStart"/>
      <w:r>
        <w:t>cual</w:t>
      </w:r>
      <w:proofErr w:type="spellEnd"/>
      <w:r>
        <w:t xml:space="preserve"> sería el resultado esperado dando el equivalente en dependencias</w:t>
      </w:r>
    </w:p>
  </w:comment>
  <w:comment w:id="215" w:author="Pablo Haya" w:date="2017-06-20T23:27:00Z" w:initials="PH">
    <w:p w14:paraId="36F66C8D" w14:textId="77777777" w:rsidR="003F230A" w:rsidRDefault="003F230A">
      <w:pPr>
        <w:pStyle w:val="Textocomentario"/>
      </w:pPr>
      <w:r>
        <w:rPr>
          <w:rStyle w:val="Refdecomentario"/>
        </w:rPr>
        <w:annotationRef/>
      </w:r>
      <w:r>
        <w:t>Tanto la teoría como la experiencia después de haber revisado… nos dice</w:t>
      </w:r>
    </w:p>
  </w:comment>
  <w:comment w:id="230" w:author="Pablo Haya" w:date="2017-06-20T23:30:00Z" w:initials="PH">
    <w:p w14:paraId="26AF2B4D" w14:textId="77777777" w:rsidR="003F230A" w:rsidRDefault="003F230A">
      <w:pPr>
        <w:pStyle w:val="Textocomentario"/>
      </w:pPr>
      <w:r>
        <w:rPr>
          <w:rStyle w:val="Refdecomentario"/>
        </w:rPr>
        <w:annotationRef/>
      </w:r>
      <w:r>
        <w:t xml:space="preserve">Me ha gustado mucho que hayas comenzado con un ejemplo. </w:t>
      </w:r>
      <w:proofErr w:type="gramStart"/>
      <w:r>
        <w:t>Muy ilustrativo!</w:t>
      </w:r>
      <w:proofErr w:type="gramEnd"/>
      <w:r>
        <w:t xml:space="preserve"> </w:t>
      </w:r>
    </w:p>
    <w:p w14:paraId="291CE6CA" w14:textId="77777777" w:rsidR="003F230A" w:rsidRDefault="003F230A">
      <w:pPr>
        <w:pStyle w:val="Textocomentario"/>
      </w:pPr>
    </w:p>
    <w:p w14:paraId="54CEA79A" w14:textId="77777777" w:rsidR="003F230A" w:rsidRDefault="003F230A">
      <w:pPr>
        <w:pStyle w:val="Textocomentario"/>
      </w:pPr>
      <w:r>
        <w:t xml:space="preserve">Ahora pondría una nueva subsección y haría un tratamiento más formal y descriptivo de las etiquetas que te puedes encontrar. Habría que ordenarlas y clasificarlas tal como lo estás haciendo con VPUNTENSED que está muy bien explicado. </w:t>
      </w:r>
    </w:p>
    <w:p w14:paraId="17009F15" w14:textId="77777777" w:rsidR="003F230A" w:rsidRDefault="003F230A">
      <w:pPr>
        <w:pStyle w:val="Textocomentario"/>
      </w:pPr>
    </w:p>
    <w:p w14:paraId="0DE39DD5" w14:textId="77777777" w:rsidR="003F230A" w:rsidRDefault="003F230A">
      <w:pPr>
        <w:pStyle w:val="Textocomentario"/>
      </w:pPr>
      <w:r>
        <w:t xml:space="preserve">En esta subsección tendrían que aparecer todas las etiquetas, y ayudaría tener una tabla que las resuma. </w:t>
      </w:r>
    </w:p>
  </w:comment>
  <w:comment w:id="731" w:author="Pablo Haya" w:date="2017-06-20T23:32:00Z" w:initials="PH">
    <w:p w14:paraId="702AA681" w14:textId="77777777" w:rsidR="003F230A" w:rsidRDefault="003F230A">
      <w:pPr>
        <w:pStyle w:val="Textocomentario"/>
      </w:pPr>
      <w:r>
        <w:rPr>
          <w:rStyle w:val="Refdecomentario"/>
        </w:rPr>
        <w:annotationRef/>
      </w:r>
      <w:r>
        <w:t>Esta explicación del tipo de oraciones cuadra con el comentario anterior. Permite agrupar varias etiquetas que permiten identificar tipos de oraciones (salvo las copulativas como bien explicas)</w:t>
      </w:r>
    </w:p>
  </w:comment>
  <w:comment w:id="743" w:author="Pablo Haya" w:date="2017-06-20T23:33:00Z" w:initials="PH">
    <w:p w14:paraId="2F42908F" w14:textId="77777777" w:rsidR="003F230A" w:rsidRDefault="003F230A">
      <w:pPr>
        <w:pStyle w:val="Textocomentario"/>
      </w:pPr>
      <w:r>
        <w:rPr>
          <w:rStyle w:val="Refdecomentario"/>
        </w:rPr>
        <w:annotationRef/>
      </w:r>
      <w:r>
        <w:t xml:space="preserve">Hay que explicar </w:t>
      </w:r>
      <w:proofErr w:type="spellStart"/>
      <w:r>
        <w:t>el porqué</w:t>
      </w:r>
      <w:proofErr w:type="spellEnd"/>
      <w:r>
        <w:t xml:space="preserve"> dado que es un convencionalismo</w:t>
      </w:r>
    </w:p>
  </w:comment>
  <w:comment w:id="746" w:author="Pablo Haya" w:date="2017-06-20T23:42:00Z" w:initials="PH">
    <w:p w14:paraId="3C48F73A" w14:textId="77777777" w:rsidR="003F230A" w:rsidRDefault="003F230A">
      <w:pPr>
        <w:pStyle w:val="Textocomentario"/>
      </w:pPr>
      <w:r>
        <w:rPr>
          <w:rStyle w:val="Refdecomentario"/>
        </w:rPr>
        <w:annotationRef/>
      </w:r>
      <w:r>
        <w:t>lo marco en cursivas y negrita como he visto más adelante</w:t>
      </w:r>
    </w:p>
  </w:comment>
  <w:comment w:id="763" w:author="Pablo Haya" w:date="2017-06-20T23:39:00Z" w:initials="PH">
    <w:p w14:paraId="22C77A70" w14:textId="77777777" w:rsidR="003F230A" w:rsidRDefault="003F230A">
      <w:pPr>
        <w:pStyle w:val="Textocomentario"/>
      </w:pPr>
      <w:r>
        <w:rPr>
          <w:rStyle w:val="Refdecomentario"/>
        </w:rPr>
        <w:annotationRef/>
      </w:r>
      <w:r>
        <w:t xml:space="preserve">En </w:t>
      </w:r>
      <w:proofErr w:type="gramStart"/>
      <w:r>
        <w:t>la algún punto</w:t>
      </w:r>
      <w:proofErr w:type="gramEnd"/>
      <w:r>
        <w:t xml:space="preserve"> hay que incluir tabla que permita extraer cuales son las etiquetas que requieren contexto como la que nos enseñaste</w:t>
      </w:r>
    </w:p>
  </w:comment>
  <w:comment w:id="779" w:author="Pablo Haya" w:date="2017-06-20T23:47:00Z" w:initials="PH">
    <w:p w14:paraId="59B0D9DA" w14:textId="77777777" w:rsidR="003F230A" w:rsidRDefault="003F230A">
      <w:pPr>
        <w:pStyle w:val="Textocomentario"/>
      </w:pPr>
      <w:r>
        <w:rPr>
          <w:rStyle w:val="Refdecomentario"/>
        </w:rPr>
        <w:annotationRef/>
      </w:r>
      <w:r>
        <w:t xml:space="preserve">La figura es un poco complicada de interpretar ya que muestra todos los pasos de una sola vez. De momento no tengo sugerencia de cómo </w:t>
      </w:r>
      <w:proofErr w:type="gramStart"/>
      <w:r>
        <w:t>mejorarla</w:t>
      </w:r>
      <w:proofErr w:type="gramEnd"/>
      <w:r>
        <w:t xml:space="preserve"> pero pensando en ello</w:t>
      </w:r>
    </w:p>
    <w:p w14:paraId="70A25EC1" w14:textId="77777777" w:rsidR="003F230A" w:rsidRDefault="003F230A">
      <w:pPr>
        <w:pStyle w:val="Textocomentario"/>
      </w:pPr>
    </w:p>
    <w:p w14:paraId="2019F4CC" w14:textId="77777777" w:rsidR="003F230A" w:rsidRDefault="003F230A">
      <w:pPr>
        <w:pStyle w:val="Textocomentario"/>
      </w:pPr>
      <w:r>
        <w:t>Una posible opción, pero tiene su curro es:</w:t>
      </w:r>
    </w:p>
    <w:p w14:paraId="1ED0F221" w14:textId="77777777" w:rsidR="003F230A" w:rsidRDefault="003F230A">
      <w:pPr>
        <w:pStyle w:val="Textocomentario"/>
      </w:pPr>
    </w:p>
    <w:p w14:paraId="50E5A26C" w14:textId="77777777" w:rsidR="003F230A" w:rsidRDefault="003F230A">
      <w:pPr>
        <w:pStyle w:val="Textocomentario"/>
      </w:pPr>
      <w:r>
        <w:t xml:space="preserve">De cara a explicar el proceso se podría realizar </w:t>
      </w:r>
      <w:proofErr w:type="gramStart"/>
      <w:r>
        <w:t>un imagen compuesta</w:t>
      </w:r>
      <w:proofErr w:type="gramEnd"/>
      <w:r>
        <w:t xml:space="preserve"> con varios </w:t>
      </w:r>
      <w:proofErr w:type="spellStart"/>
      <w:r>
        <w:t>subimágenes</w:t>
      </w:r>
      <w:proofErr w:type="spellEnd"/>
      <w:r>
        <w:t xml:space="preserve"> donde cada una mostrará el árbol original marcando en </w:t>
      </w:r>
      <w:proofErr w:type="spellStart"/>
      <w:r>
        <w:t>que</w:t>
      </w:r>
      <w:proofErr w:type="spellEnd"/>
      <w:r>
        <w:t xml:space="preserve"> punto del recorrido está (</w:t>
      </w:r>
      <w:proofErr w:type="spellStart"/>
      <w:r>
        <w:t>ej</w:t>
      </w:r>
      <w:proofErr w:type="spellEnd"/>
      <w:r>
        <w:t xml:space="preserve"> con negrita), el árbol de dependencias que se va construyendo, y el contenido de la pila de contexto</w:t>
      </w:r>
    </w:p>
  </w:comment>
  <w:comment w:id="781" w:author="Pablo Haya" w:date="2017-06-20T23:46:00Z" w:initials="PH">
    <w:p w14:paraId="1494D930" w14:textId="77777777" w:rsidR="003F230A" w:rsidRDefault="003F230A">
      <w:pPr>
        <w:pStyle w:val="Textocomentario"/>
      </w:pPr>
      <w:r>
        <w:rPr>
          <w:rStyle w:val="Refdecomentario"/>
        </w:rPr>
        <w:annotationRef/>
      </w:r>
      <w:r>
        <w:t xml:space="preserve">Estaría bien incluir el pseudocódigo del algoritmo. </w:t>
      </w:r>
    </w:p>
    <w:p w14:paraId="2D5CB2A6" w14:textId="77777777" w:rsidR="003F230A" w:rsidRDefault="003F230A">
      <w:pPr>
        <w:pStyle w:val="Textocomentario"/>
      </w:pPr>
    </w:p>
    <w:p w14:paraId="583E4439" w14:textId="77777777" w:rsidR="003F230A" w:rsidRDefault="003F230A">
      <w:pPr>
        <w:pStyle w:val="Textocomentario"/>
      </w:pPr>
    </w:p>
  </w:comment>
  <w:comment w:id="791" w:author="Pablo Haya" w:date="2017-06-20T23:48:00Z" w:initials="PH">
    <w:p w14:paraId="67CC2834" w14:textId="77777777" w:rsidR="003F230A" w:rsidRDefault="003F230A">
      <w:pPr>
        <w:pStyle w:val="Textocomentario"/>
      </w:pPr>
      <w:r>
        <w:rPr>
          <w:rStyle w:val="Refdecomentario"/>
        </w:rPr>
        <w:annotationRef/>
      </w:r>
      <w:r>
        <w:t>¿?????</w:t>
      </w:r>
    </w:p>
  </w:comment>
  <w:comment w:id="789" w:author="Pablo Haya" w:date="2017-06-20T23:48:00Z" w:initials="PH">
    <w:p w14:paraId="1E2F4981" w14:textId="77777777" w:rsidR="003F230A" w:rsidRDefault="003F230A">
      <w:pPr>
        <w:pStyle w:val="Textocomentario"/>
      </w:pPr>
      <w:r>
        <w:rPr>
          <w:rStyle w:val="Refdecomentario"/>
        </w:rPr>
        <w:annotationRef/>
      </w:r>
      <w:r>
        <w:t>Revisar la redacción de este párrafo</w:t>
      </w:r>
    </w:p>
  </w:comment>
  <w:comment w:id="829" w:author="Pablo Haya" w:date="2017-06-20T23:54:00Z" w:initials="PH">
    <w:p w14:paraId="6F600E32" w14:textId="77777777" w:rsidR="003F230A" w:rsidRDefault="003F230A">
      <w:pPr>
        <w:pStyle w:val="Textocomentario"/>
      </w:pPr>
      <w:r>
        <w:rPr>
          <w:rStyle w:val="Refdecomentario"/>
        </w:rPr>
        <w:annotationRef/>
      </w:r>
      <w:r>
        <w:t>Salto de página impar</w:t>
      </w:r>
    </w:p>
  </w:comment>
  <w:comment w:id="840" w:author="Rebeca" w:date="2017-06-19T15:25:00Z" w:initials="R">
    <w:p w14:paraId="530D91D1" w14:textId="77777777" w:rsidR="003F230A" w:rsidRDefault="003F230A">
      <w:pPr>
        <w:pStyle w:val="Textocomentario"/>
      </w:pPr>
      <w:r>
        <w:rPr>
          <w:rStyle w:val="Refdecomentario"/>
        </w:rPr>
        <w:annotationRef/>
      </w:r>
    </w:p>
    <w:p w14:paraId="4A9FF04B" w14:textId="77777777" w:rsidR="003F230A" w:rsidRDefault="003F230A">
      <w:pPr>
        <w:pStyle w:val="Textocomentario"/>
      </w:pPr>
      <w:proofErr w:type="gramStart"/>
      <w:r>
        <w:t>Incluyo en esta parte el código desarrollado para la escritura de ficheros???</w:t>
      </w:r>
      <w:proofErr w:type="gramEnd"/>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505C7B" w15:done="0"/>
  <w15:commentEx w15:paraId="06FFCB73" w15:done="0"/>
  <w15:commentEx w15:paraId="1E2CB107" w15:done="0"/>
  <w15:commentEx w15:paraId="33902080" w15:done="0"/>
  <w15:commentEx w15:paraId="32C9D96B" w15:done="0"/>
  <w15:commentEx w15:paraId="002485E6" w15:done="0"/>
  <w15:commentEx w15:paraId="143169D3" w15:done="0"/>
  <w15:commentEx w15:paraId="46B59001" w15:done="0"/>
  <w15:commentEx w15:paraId="3E626218" w15:done="0"/>
  <w15:commentEx w15:paraId="5F59F5B4" w15:done="0"/>
  <w15:commentEx w15:paraId="1933E311" w15:done="0"/>
  <w15:commentEx w15:paraId="769AD37F" w15:done="0"/>
  <w15:commentEx w15:paraId="2CB0A48D" w15:done="0"/>
  <w15:commentEx w15:paraId="0FA580FA" w15:done="0"/>
  <w15:commentEx w15:paraId="5B51C2CC" w15:done="0"/>
  <w15:commentEx w15:paraId="6AAAECFD" w15:done="0"/>
  <w15:commentEx w15:paraId="3A52A0CB" w15:done="0"/>
  <w15:commentEx w15:paraId="0EEF6164" w15:done="0"/>
  <w15:commentEx w15:paraId="10780469" w15:done="0"/>
  <w15:commentEx w15:paraId="0621CB40" w15:done="0"/>
  <w15:commentEx w15:paraId="597EF904" w15:done="0"/>
  <w15:commentEx w15:paraId="7723F314" w15:done="0"/>
  <w15:commentEx w15:paraId="3931444C" w15:done="0"/>
  <w15:commentEx w15:paraId="3215DF2B" w15:done="0"/>
  <w15:commentEx w15:paraId="0C1F3A02" w15:done="0"/>
  <w15:commentEx w15:paraId="250119D9" w15:done="0"/>
  <w15:commentEx w15:paraId="3649595F" w15:done="0"/>
  <w15:commentEx w15:paraId="36F66C8D" w15:done="0"/>
  <w15:commentEx w15:paraId="0DE39DD5" w15:done="0"/>
  <w15:commentEx w15:paraId="702AA681" w15:done="0"/>
  <w15:commentEx w15:paraId="2F42908F" w15:done="0"/>
  <w15:commentEx w15:paraId="3C48F73A" w15:done="0"/>
  <w15:commentEx w15:paraId="22C77A70" w15:done="0"/>
  <w15:commentEx w15:paraId="50E5A26C" w15:done="0"/>
  <w15:commentEx w15:paraId="583E4439" w15:done="0"/>
  <w15:commentEx w15:paraId="67CC2834" w15:done="0"/>
  <w15:commentEx w15:paraId="1E2F4981" w15:done="0"/>
  <w15:commentEx w15:paraId="6F600E32" w15:done="0"/>
  <w15:commentEx w15:paraId="4A9FF04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2C5E5B" w14:textId="77777777" w:rsidR="009D1E91" w:rsidRDefault="009D1E91">
      <w:r>
        <w:separator/>
      </w:r>
    </w:p>
  </w:endnote>
  <w:endnote w:type="continuationSeparator" w:id="0">
    <w:p w14:paraId="72B9D47B" w14:textId="77777777" w:rsidR="009D1E91" w:rsidRDefault="009D1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Helvetica">
    <w:panose1 w:val="00000000000000000000"/>
    <w:charset w:val="00"/>
    <w:family w:val="swiss"/>
    <w:pitch w:val="variable"/>
    <w:sig w:usb0="E00002FF" w:usb1="5000785B" w:usb2="00000000" w:usb3="00000000" w:csb0="0000019F" w:csb1="00000000"/>
  </w:font>
  <w:font w:name="BatangChe">
    <w:panose1 w:val="02030609000101010101"/>
    <w:charset w:val="81"/>
    <w:family w:val="roman"/>
    <w:pitch w:val="fixed"/>
    <w:sig w:usb0="B00002AF" w:usb1="69D77CFB" w:usb2="00000030" w:usb3="00000000" w:csb0="0008009F" w:csb1="00000000"/>
  </w:font>
  <w:font w:name=".SF NS Text">
    <w:charset w:val="88"/>
    <w:family w:val="swiss"/>
    <w:pitch w:val="variable"/>
    <w:sig w:usb0="2000028F" w:usb1="0A080003" w:usb2="00000010" w:usb3="00000000" w:csb0="001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Calibri">
    <w:panose1 w:val="020F0502020204030204"/>
    <w:charset w:val="00"/>
    <w:family w:val="swiss"/>
    <w:pitch w:val="variable"/>
    <w:sig w:usb0="E00002FF" w:usb1="4000ACFF" w:usb2="00000001" w:usb3="00000000" w:csb0="0000019F" w:csb1="00000000"/>
  </w:font>
  <w:font w:name="Monaco">
    <w:panose1 w:val="02000500000000000000"/>
    <w:charset w:val="00"/>
    <w:family w:val="swiss"/>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DFKai-SB">
    <w:altName w:val="SimSun"/>
    <w:charset w:val="88"/>
    <w:family w:val="script"/>
    <w:pitch w:val="fixed"/>
    <w:sig w:usb0="00000003" w:usb1="080E0000" w:usb2="00000016" w:usb3="00000000" w:csb0="00100001" w:csb1="00000000"/>
  </w:font>
  <w:font w:name="Times">
    <w:panose1 w:val="02000500000000000000"/>
    <w:charset w:val="00"/>
    <w:family w:val="roman"/>
    <w:pitch w:val="variable"/>
    <w:sig w:usb0="00000003" w:usb1="00000000" w:usb2="00000000" w:usb3="00000000" w:csb0="00000001" w:csb1="00000000"/>
  </w:font>
  <w:font w:name="NimbusRomNo9L-Medi">
    <w:altName w:val="Cambria"/>
    <w:panose1 w:val="00000000000000000000"/>
    <w:charset w:val="00"/>
    <w:family w:val="auto"/>
    <w:notTrueType/>
    <w:pitch w:val="default"/>
    <w:sig w:usb0="00000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A1D19B" w14:textId="77777777" w:rsidR="003F230A" w:rsidRDefault="003F230A"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DF2F097" w14:textId="77777777" w:rsidR="003F230A" w:rsidRDefault="003F230A" w:rsidP="00A00BC2">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0A17DF" w14:textId="77777777" w:rsidR="003F230A" w:rsidRPr="009704D8" w:rsidRDefault="003F230A" w:rsidP="00A00BC2">
    <w:pPr>
      <w:pStyle w:val="Piedepgina"/>
      <w:framePr w:wrap="around" w:vAnchor="text" w:hAnchor="margin" w:xAlign="right" w:y="1"/>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149C2D" w14:textId="77777777" w:rsidR="003F230A" w:rsidRPr="003337E3" w:rsidRDefault="003F230A" w:rsidP="003337E3">
    <w:pPr>
      <w:pStyle w:val="Piedepgina"/>
      <w:jc w:val="right"/>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A2C00" w14:textId="77777777" w:rsidR="003F230A" w:rsidRPr="003337E3" w:rsidRDefault="003F230A"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AF30E6">
      <w:rPr>
        <w:rStyle w:val="Nmerodepgina"/>
        <w:noProof/>
      </w:rPr>
      <w:t>iii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F8F18" w14:textId="77777777" w:rsidR="003F230A" w:rsidRPr="003337E3" w:rsidRDefault="003F230A"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AF30E6">
      <w:rPr>
        <w:rStyle w:val="Nmerodepgina"/>
        <w:noProof/>
      </w:rPr>
      <w:t>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51B36" w14:textId="77777777" w:rsidR="003F230A" w:rsidRDefault="003F230A"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F30E6">
      <w:rPr>
        <w:rStyle w:val="Nmerodepgina"/>
        <w:noProof/>
      </w:rPr>
      <w:t>2</w:t>
    </w:r>
    <w:r>
      <w:rPr>
        <w:rStyle w:val="Nmerodepgina"/>
      </w:rPr>
      <w:fldChar w:fldCharType="end"/>
    </w:r>
  </w:p>
  <w:p w14:paraId="63C1B1FE" w14:textId="77777777" w:rsidR="003F230A" w:rsidRPr="003337E3" w:rsidRDefault="003F230A" w:rsidP="002556F8">
    <w:pPr>
      <w:pStyle w:val="Piedepgina"/>
      <w:pBdr>
        <w:top w:val="single" w:sz="4" w:space="1" w:color="auto"/>
      </w:pBdr>
      <w:ind w:right="360"/>
      <w:jc w:val="right"/>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8EFE43" w14:textId="77777777" w:rsidR="003F230A" w:rsidRDefault="003F230A"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F30E6">
      <w:rPr>
        <w:rStyle w:val="Nmerodepgina"/>
        <w:noProof/>
      </w:rPr>
      <w:t>3</w:t>
    </w:r>
    <w:r>
      <w:rPr>
        <w:rStyle w:val="Nmerodepgina"/>
      </w:rPr>
      <w:fldChar w:fldCharType="end"/>
    </w:r>
  </w:p>
  <w:p w14:paraId="45BD4AD9" w14:textId="77777777" w:rsidR="003F230A" w:rsidRDefault="003F230A">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DE1569" w14:textId="77777777" w:rsidR="009D1E91" w:rsidRDefault="009D1E91">
      <w:r>
        <w:separator/>
      </w:r>
    </w:p>
  </w:footnote>
  <w:footnote w:type="continuationSeparator" w:id="0">
    <w:p w14:paraId="1D557EEB" w14:textId="77777777" w:rsidR="009D1E91" w:rsidRDefault="009D1E91">
      <w:r>
        <w:continuationSeparator/>
      </w:r>
    </w:p>
  </w:footnote>
  <w:footnote w:id="1">
    <w:p w14:paraId="05B596E9" w14:textId="019A21B6" w:rsidR="003F230A" w:rsidRPr="009C5443" w:rsidRDefault="003F230A">
      <w:pPr>
        <w:pStyle w:val="Textonotapie"/>
        <w:rPr>
          <w:lang w:val="en"/>
        </w:rPr>
      </w:pPr>
      <w:r>
        <w:rPr>
          <w:rStyle w:val="Refdenotaalpie"/>
        </w:rPr>
        <w:footnoteRef/>
      </w:r>
      <w:r w:rsidRPr="009C5443">
        <w:rPr>
          <w:lang w:val="en"/>
        </w:rPr>
        <w:t xml:space="preserve"> Stanford Dependencies: https://nlp.stanford.edu/software/stanford-dependencies.shtml</w:t>
      </w:r>
    </w:p>
  </w:footnote>
  <w:footnote w:id="2">
    <w:p w14:paraId="226B0D23" w14:textId="79615CD8" w:rsidR="003F230A" w:rsidRDefault="003F230A">
      <w:pPr>
        <w:pStyle w:val="Textonotapie"/>
      </w:pPr>
      <w:r>
        <w:rPr>
          <w:rStyle w:val="Refdenotaalpie"/>
        </w:rPr>
        <w:footnoteRef/>
      </w:r>
      <w:r>
        <w:t xml:space="preserve"> Universal </w:t>
      </w:r>
      <w:proofErr w:type="spellStart"/>
      <w:r>
        <w:t>Dependencies</w:t>
      </w:r>
      <w:proofErr w:type="spellEnd"/>
      <w:r>
        <w:t xml:space="preserve">: </w:t>
      </w:r>
      <w:r w:rsidRPr="009C5443">
        <w:t>http://universaldependencies.org</w:t>
      </w:r>
    </w:p>
  </w:footnote>
  <w:footnote w:id="3">
    <w:p w14:paraId="3999D799" w14:textId="60685966" w:rsidR="003F230A" w:rsidRDefault="003F230A">
      <w:pPr>
        <w:pStyle w:val="Textonotapie"/>
      </w:pPr>
      <w:r>
        <w:rPr>
          <w:rStyle w:val="Refdenotaalpie"/>
        </w:rPr>
        <w:footnoteRef/>
      </w:r>
      <w:r>
        <w:t xml:space="preserve"> Declinaciones del ruso: </w:t>
      </w:r>
      <w:r w:rsidRPr="001524C7">
        <w:t>http://masterrussian.com/aa052000a.shtml</w:t>
      </w:r>
    </w:p>
  </w:footnote>
  <w:footnote w:id="4">
    <w:p w14:paraId="43B4A9D6" w14:textId="4891F7AB" w:rsidR="003F230A" w:rsidRPr="00C22EBF" w:rsidRDefault="003F230A">
      <w:pPr>
        <w:pStyle w:val="Textonotapie"/>
        <w:rPr>
          <w:lang w:val="en"/>
        </w:rPr>
      </w:pPr>
      <w:ins w:id="89" w:author="Rebeca de la Paz Gonzales" w:date="2017-06-24T10:37:00Z">
        <w:r>
          <w:rPr>
            <w:rStyle w:val="Refdenotaalpie"/>
          </w:rPr>
          <w:footnoteRef/>
        </w:r>
        <w:r w:rsidRPr="00C22EBF">
          <w:rPr>
            <w:lang w:val="en"/>
          </w:rPr>
          <w:t xml:space="preserve"> </w:t>
        </w:r>
      </w:ins>
    </w:p>
  </w:footnote>
  <w:footnote w:id="5">
    <w:p w14:paraId="7FE3BCCC" w14:textId="2C6D7124" w:rsidR="003F230A" w:rsidRPr="00C22EBF" w:rsidRDefault="003F230A">
      <w:pPr>
        <w:pStyle w:val="Textonotapie"/>
        <w:rPr>
          <w:lang w:val="en"/>
        </w:rPr>
      </w:pPr>
      <w:r>
        <w:rPr>
          <w:rStyle w:val="Refdenotaalpie"/>
        </w:rPr>
        <w:footnoteRef/>
      </w:r>
      <w:r w:rsidRPr="00C22EBF">
        <w:rPr>
          <w:lang w:val="en"/>
        </w:rPr>
        <w:t xml:space="preserve"> </w:t>
      </w:r>
      <w:r w:rsidRPr="00C22EBF">
        <w:rPr>
          <w:lang w:val="en"/>
        </w:rPr>
        <w:t>Red neuronal de Dependency Parser Stanford: https://nlp.stanford.edu/software/nndep.shtml</w:t>
      </w:r>
    </w:p>
  </w:footnote>
  <w:footnote w:id="6">
    <w:p w14:paraId="5ECECA14" w14:textId="2245A449" w:rsidR="003F230A" w:rsidRPr="00F32F6C" w:rsidRDefault="003F230A">
      <w:pPr>
        <w:pStyle w:val="Textonotapie"/>
        <w:rPr>
          <w:lang w:val="en"/>
        </w:rPr>
      </w:pPr>
      <w:r>
        <w:rPr>
          <w:rStyle w:val="Refdenotaalpie"/>
        </w:rPr>
        <w:footnoteRef/>
      </w:r>
      <w:r w:rsidRPr="00F32F6C">
        <w:rPr>
          <w:lang w:val="en"/>
        </w:rPr>
        <w:t xml:space="preserve"> </w:t>
      </w:r>
      <w:r w:rsidRPr="00F32F6C">
        <w:rPr>
          <w:lang w:val="en"/>
        </w:rPr>
        <w:t>Goo</w:t>
      </w:r>
      <w:r>
        <w:rPr>
          <w:lang w:val="en"/>
        </w:rPr>
        <w:t>g</w:t>
      </w:r>
      <w:r w:rsidRPr="00F32F6C">
        <w:rPr>
          <w:lang w:val="en"/>
        </w:rPr>
        <w:t>le Research Blog: https://research.googleblog.com/2016/05/announcing-syntaxnet-worlds-most.html</w:t>
      </w:r>
    </w:p>
  </w:footnote>
  <w:footnote w:id="7">
    <w:p w14:paraId="3E2B57BA" w14:textId="410F31AF" w:rsidR="003F230A" w:rsidRPr="00D406E8" w:rsidRDefault="003F230A">
      <w:pPr>
        <w:pStyle w:val="Textonotapie"/>
        <w:rPr>
          <w:lang w:val="en"/>
        </w:rPr>
      </w:pPr>
      <w:r>
        <w:rPr>
          <w:rStyle w:val="Refdenotaalpie"/>
        </w:rPr>
        <w:footnoteRef/>
      </w:r>
      <w:r w:rsidRPr="00D406E8">
        <w:rPr>
          <w:lang w:val="en"/>
        </w:rPr>
        <w:t xml:space="preserve"> </w:t>
      </w:r>
      <w:r w:rsidRPr="00D406E8">
        <w:rPr>
          <w:lang w:val="en"/>
        </w:rPr>
        <w:t>Manual Stanford Dependencies: https://nlp.stanford.edu/software/dependencies_manual.pdf</w:t>
      </w:r>
    </w:p>
  </w:footnote>
  <w:footnote w:id="8">
    <w:p w14:paraId="1FD15B15" w14:textId="77777777" w:rsidR="003F230A" w:rsidRPr="00C22EBF" w:rsidRDefault="003F230A">
      <w:pPr>
        <w:pStyle w:val="Textonotapie"/>
        <w:rPr>
          <w:lang w:val="en"/>
        </w:rPr>
      </w:pPr>
      <w:r>
        <w:rPr>
          <w:rStyle w:val="Refdenotaalpie"/>
        </w:rPr>
        <w:footnoteRef/>
      </w:r>
      <w:r w:rsidRPr="00C22EBF">
        <w:rPr>
          <w:lang w:val="en"/>
        </w:rPr>
        <w:t xml:space="preserve"> </w:t>
      </w:r>
    </w:p>
  </w:footnote>
  <w:footnote w:id="9">
    <w:p w14:paraId="235B9032" w14:textId="0F431C7C" w:rsidR="003F230A" w:rsidRPr="00C22EBF" w:rsidRDefault="003F230A">
      <w:pPr>
        <w:pStyle w:val="Textonotapie"/>
        <w:rPr>
          <w:lang w:val="en"/>
        </w:rPr>
      </w:pPr>
      <w:ins w:id="153" w:author="Rebeca de la Paz Gonzales" w:date="2017-06-24T10:56:00Z">
        <w:r>
          <w:rPr>
            <w:rStyle w:val="Refdenotaalpie"/>
          </w:rPr>
          <w:footnoteRef/>
        </w:r>
        <w:r w:rsidRPr="00C22EBF">
          <w:rPr>
            <w:lang w:val="en"/>
          </w:rPr>
          <w:t xml:space="preserve"> </w:t>
        </w:r>
      </w:ins>
      <w:proofErr w:type="spellStart"/>
      <w:r w:rsidRPr="00C22EBF">
        <w:rPr>
          <w:lang w:val="en"/>
        </w:rPr>
        <w:t>Formato</w:t>
      </w:r>
      <w:proofErr w:type="spellEnd"/>
      <w:r w:rsidRPr="00C22EBF">
        <w:rPr>
          <w:lang w:val="en"/>
        </w:rPr>
        <w:t xml:space="preserve"> Universal </w:t>
      </w:r>
      <w:proofErr w:type="spellStart"/>
      <w:r w:rsidRPr="00C22EBF">
        <w:rPr>
          <w:lang w:val="en"/>
        </w:rPr>
        <w:t>Dependenies</w:t>
      </w:r>
      <w:proofErr w:type="spellEnd"/>
      <w:r w:rsidRPr="00C22EBF">
        <w:rPr>
          <w:lang w:val="en"/>
        </w:rPr>
        <w:t>: http://universaldependencies.org/format.html</w:t>
      </w:r>
    </w:p>
  </w:footnote>
  <w:footnote w:id="10">
    <w:p w14:paraId="3D9FE64F" w14:textId="77777777" w:rsidR="003F230A" w:rsidRPr="003C7A92" w:rsidRDefault="003F230A">
      <w:pPr>
        <w:pStyle w:val="Textonotapie"/>
        <w:rPr>
          <w:i/>
          <w:lang w:val="es-ES_tradnl"/>
        </w:rPr>
      </w:pPr>
      <w:r>
        <w:rPr>
          <w:rStyle w:val="Refdenotaalpie"/>
        </w:rPr>
        <w:footnoteRef/>
      </w:r>
      <w:r w:rsidRPr="003C7A92">
        <w:rPr>
          <w:lang w:val="es-ES_tradnl"/>
        </w:rPr>
        <w:t xml:space="preserve"> Definición dada por David </w:t>
      </w:r>
      <w:proofErr w:type="spellStart"/>
      <w:r w:rsidRPr="003C7A92">
        <w:rPr>
          <w:lang w:val="es-ES_tradnl"/>
        </w:rPr>
        <w:t>Crystal</w:t>
      </w:r>
      <w:proofErr w:type="spellEnd"/>
      <w:r w:rsidRPr="003C7A92">
        <w:rPr>
          <w:lang w:val="es-ES_tradnl"/>
        </w:rPr>
        <w:t xml:space="preserve"> en el libro </w:t>
      </w:r>
      <w:proofErr w:type="spellStart"/>
      <w:r w:rsidRPr="003C7A92">
        <w:rPr>
          <w:i/>
          <w:lang w:val="es-ES_tradnl"/>
        </w:rPr>
        <w:t>Dictionary</w:t>
      </w:r>
      <w:proofErr w:type="spellEnd"/>
      <w:r w:rsidRPr="003C7A92">
        <w:rPr>
          <w:i/>
          <w:lang w:val="es-ES_tradnl"/>
        </w:rPr>
        <w:t xml:space="preserve"> of </w:t>
      </w:r>
      <w:proofErr w:type="spellStart"/>
      <w:r w:rsidRPr="003C7A92">
        <w:rPr>
          <w:i/>
          <w:lang w:val="es-ES_tradnl"/>
        </w:rPr>
        <w:t>Linguistics</w:t>
      </w:r>
      <w:proofErr w:type="spellEnd"/>
      <w:r w:rsidRPr="003C7A92">
        <w:rPr>
          <w:i/>
          <w:lang w:val="es-ES_tradnl"/>
        </w:rPr>
        <w:t xml:space="preserve"> and </w:t>
      </w:r>
      <w:proofErr w:type="spellStart"/>
      <w:r w:rsidRPr="003C7A92">
        <w:rPr>
          <w:i/>
          <w:lang w:val="es-ES_tradnl"/>
        </w:rPr>
        <w:t>Phonetics</w:t>
      </w:r>
      <w:proofErr w:type="spellEnd"/>
      <w:r w:rsidRPr="003C7A92">
        <w:rPr>
          <w:i/>
          <w:lang w:val="es-ES_tradnl"/>
        </w:rPr>
        <w:t>, 2008</w:t>
      </w:r>
    </w:p>
  </w:footnote>
  <w:footnote w:id="11">
    <w:p w14:paraId="76B8E0ED" w14:textId="2315594C" w:rsidR="003F230A" w:rsidRPr="00E84476" w:rsidRDefault="003F230A">
      <w:pPr>
        <w:pStyle w:val="Textonotapie"/>
        <w:rPr>
          <w:ins w:id="1199" w:author="Rebeca de la Paz Gonzales" w:date="2017-06-25T17:27:00Z"/>
          <w:lang w:val="es-ES_tradnl"/>
        </w:rPr>
      </w:pPr>
      <w:ins w:id="1200" w:author="Rebeca de la Paz Gonzales" w:date="2017-06-25T17:27:00Z">
        <w:r>
          <w:rPr>
            <w:rStyle w:val="Refdenotaalpie"/>
          </w:rPr>
          <w:footnoteRef/>
        </w:r>
        <w:r w:rsidRPr="00E84476">
          <w:rPr>
            <w:lang w:val="es-ES_tradnl"/>
          </w:rPr>
          <w:t xml:space="preserve"> </w:t>
        </w:r>
      </w:ins>
      <w:r w:rsidRPr="00E84476">
        <w:rPr>
          <w:lang w:val="es-ES_tradnl"/>
        </w:rPr>
        <w:t xml:space="preserve">Guía de estilo de Google: </w:t>
      </w:r>
      <w:ins w:id="1201" w:author="Rebeca de la Paz Gonzales" w:date="2017-06-25T17:27:00Z">
        <w:r w:rsidRPr="00E84476">
          <w:rPr>
            <w:lang w:val="es-ES_tradnl"/>
          </w:rPr>
          <w:t>https://google.github.io/styleguide/javaguide.html</w:t>
        </w:r>
      </w:ins>
    </w:p>
    <w:p w14:paraId="63E65288" w14:textId="77777777" w:rsidR="003F230A" w:rsidRPr="00E84476" w:rsidRDefault="003F230A">
      <w:pPr>
        <w:pStyle w:val="Textonotapie"/>
        <w:rPr>
          <w:lang w:val="es-ES_tradnl"/>
        </w:rPr>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122D2" w14:textId="77777777" w:rsidR="003F230A" w:rsidRDefault="003F230A">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A1FF25" w14:textId="77777777" w:rsidR="003F230A" w:rsidRDefault="003F230A">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034D6" w14:textId="77777777" w:rsidR="003F230A" w:rsidRDefault="003F230A">
    <w:pPr>
      <w:pStyle w:val="Encabezado"/>
    </w:pPr>
    <w:r>
      <w:t>Presupuesto</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CF2313" w14:textId="77777777" w:rsidR="003F230A" w:rsidRDefault="003F230A">
    <w:pPr>
      <w:pStyle w:val="Encabezado"/>
      <w:jc w:val="right"/>
      <w:rPr>
        <w:u w:val="single"/>
      </w:rPr>
    </w:pPr>
  </w:p>
  <w:p w14:paraId="70817C3F" w14:textId="77777777" w:rsidR="003F230A" w:rsidRDefault="003F230A">
    <w:pPr>
      <w:pStyle w:val="Encabezado"/>
      <w:rPr>
        <w:u w:val="single"/>
      </w:rPr>
    </w:pPr>
  </w:p>
  <w:p w14:paraId="32886FC1" w14:textId="77777777" w:rsidR="003F230A" w:rsidRDefault="003F230A">
    <w:pPr>
      <w:pStyle w:val="Encabezado"/>
      <w:rPr>
        <w:u w:val="singl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42CD56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2">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4B07624"/>
    <w:multiLevelType w:val="hybridMultilevel"/>
    <w:tmpl w:val="18281C70"/>
    <w:lvl w:ilvl="0" w:tplc="040A0001">
      <w:start w:val="1"/>
      <w:numFmt w:val="bullet"/>
      <w:lvlText w:val=""/>
      <w:lvlJc w:val="left"/>
      <w:pPr>
        <w:ind w:left="833" w:hanging="360"/>
      </w:pPr>
      <w:rPr>
        <w:rFonts w:ascii="Symbol" w:hAnsi="Symbol" w:hint="default"/>
      </w:rPr>
    </w:lvl>
    <w:lvl w:ilvl="1" w:tplc="040A0003" w:tentative="1">
      <w:start w:val="1"/>
      <w:numFmt w:val="bullet"/>
      <w:lvlText w:val="o"/>
      <w:lvlJc w:val="left"/>
      <w:pPr>
        <w:ind w:left="1553" w:hanging="360"/>
      </w:pPr>
      <w:rPr>
        <w:rFonts w:ascii="Courier New" w:hAnsi="Courier New" w:cs="Courier New" w:hint="default"/>
      </w:rPr>
    </w:lvl>
    <w:lvl w:ilvl="2" w:tplc="040A0005" w:tentative="1">
      <w:start w:val="1"/>
      <w:numFmt w:val="bullet"/>
      <w:lvlText w:val=""/>
      <w:lvlJc w:val="left"/>
      <w:pPr>
        <w:ind w:left="2273" w:hanging="360"/>
      </w:pPr>
      <w:rPr>
        <w:rFonts w:ascii="Wingdings" w:hAnsi="Wingdings" w:hint="default"/>
      </w:rPr>
    </w:lvl>
    <w:lvl w:ilvl="3" w:tplc="040A0001" w:tentative="1">
      <w:start w:val="1"/>
      <w:numFmt w:val="bullet"/>
      <w:lvlText w:val=""/>
      <w:lvlJc w:val="left"/>
      <w:pPr>
        <w:ind w:left="2993" w:hanging="360"/>
      </w:pPr>
      <w:rPr>
        <w:rFonts w:ascii="Symbol" w:hAnsi="Symbol" w:hint="default"/>
      </w:rPr>
    </w:lvl>
    <w:lvl w:ilvl="4" w:tplc="040A0003" w:tentative="1">
      <w:start w:val="1"/>
      <w:numFmt w:val="bullet"/>
      <w:lvlText w:val="o"/>
      <w:lvlJc w:val="left"/>
      <w:pPr>
        <w:ind w:left="3713" w:hanging="360"/>
      </w:pPr>
      <w:rPr>
        <w:rFonts w:ascii="Courier New" w:hAnsi="Courier New" w:cs="Courier New" w:hint="default"/>
      </w:rPr>
    </w:lvl>
    <w:lvl w:ilvl="5" w:tplc="040A0005" w:tentative="1">
      <w:start w:val="1"/>
      <w:numFmt w:val="bullet"/>
      <w:lvlText w:val=""/>
      <w:lvlJc w:val="left"/>
      <w:pPr>
        <w:ind w:left="4433" w:hanging="360"/>
      </w:pPr>
      <w:rPr>
        <w:rFonts w:ascii="Wingdings" w:hAnsi="Wingdings" w:hint="default"/>
      </w:rPr>
    </w:lvl>
    <w:lvl w:ilvl="6" w:tplc="040A0001" w:tentative="1">
      <w:start w:val="1"/>
      <w:numFmt w:val="bullet"/>
      <w:lvlText w:val=""/>
      <w:lvlJc w:val="left"/>
      <w:pPr>
        <w:ind w:left="5153" w:hanging="360"/>
      </w:pPr>
      <w:rPr>
        <w:rFonts w:ascii="Symbol" w:hAnsi="Symbol" w:hint="default"/>
      </w:rPr>
    </w:lvl>
    <w:lvl w:ilvl="7" w:tplc="040A0003" w:tentative="1">
      <w:start w:val="1"/>
      <w:numFmt w:val="bullet"/>
      <w:lvlText w:val="o"/>
      <w:lvlJc w:val="left"/>
      <w:pPr>
        <w:ind w:left="5873" w:hanging="360"/>
      </w:pPr>
      <w:rPr>
        <w:rFonts w:ascii="Courier New" w:hAnsi="Courier New" w:cs="Courier New" w:hint="default"/>
      </w:rPr>
    </w:lvl>
    <w:lvl w:ilvl="8" w:tplc="040A0005" w:tentative="1">
      <w:start w:val="1"/>
      <w:numFmt w:val="bullet"/>
      <w:lvlText w:val=""/>
      <w:lvlJc w:val="left"/>
      <w:pPr>
        <w:ind w:left="6593" w:hanging="360"/>
      </w:pPr>
      <w:rPr>
        <w:rFonts w:ascii="Wingdings" w:hAnsi="Wingdings" w:hint="default"/>
      </w:rPr>
    </w:lvl>
  </w:abstractNum>
  <w:abstractNum w:abstractNumId="4">
    <w:nsid w:val="0C31559A"/>
    <w:multiLevelType w:val="hybridMultilevel"/>
    <w:tmpl w:val="08F60266"/>
    <w:lvl w:ilvl="0" w:tplc="8F148022">
      <w:numFmt w:val="bullet"/>
      <w:lvlText w:val=""/>
      <w:lvlJc w:val="left"/>
      <w:pPr>
        <w:ind w:left="1356" w:hanging="360"/>
      </w:pPr>
      <w:rPr>
        <w:rFonts w:ascii="Wingdings" w:eastAsia="Times New Roman" w:hAnsi="Wingdings" w:cs="Courier New" w:hint="default"/>
        <w:sz w:val="24"/>
      </w:rPr>
    </w:lvl>
    <w:lvl w:ilvl="1" w:tplc="0C0A0003">
      <w:start w:val="1"/>
      <w:numFmt w:val="bullet"/>
      <w:lvlText w:val="o"/>
      <w:lvlJc w:val="left"/>
      <w:pPr>
        <w:ind w:left="2076" w:hanging="360"/>
      </w:pPr>
      <w:rPr>
        <w:rFonts w:ascii="Courier New" w:hAnsi="Courier New" w:cs="Courier New" w:hint="default"/>
      </w:rPr>
    </w:lvl>
    <w:lvl w:ilvl="2" w:tplc="0C0A0005" w:tentative="1">
      <w:start w:val="1"/>
      <w:numFmt w:val="bullet"/>
      <w:lvlText w:val=""/>
      <w:lvlJc w:val="left"/>
      <w:pPr>
        <w:ind w:left="2796" w:hanging="360"/>
      </w:pPr>
      <w:rPr>
        <w:rFonts w:ascii="Wingdings" w:hAnsi="Wingdings" w:hint="default"/>
      </w:rPr>
    </w:lvl>
    <w:lvl w:ilvl="3" w:tplc="0C0A0001" w:tentative="1">
      <w:start w:val="1"/>
      <w:numFmt w:val="bullet"/>
      <w:lvlText w:val=""/>
      <w:lvlJc w:val="left"/>
      <w:pPr>
        <w:ind w:left="3516" w:hanging="360"/>
      </w:pPr>
      <w:rPr>
        <w:rFonts w:ascii="Symbol" w:hAnsi="Symbol" w:hint="default"/>
      </w:rPr>
    </w:lvl>
    <w:lvl w:ilvl="4" w:tplc="0C0A0003" w:tentative="1">
      <w:start w:val="1"/>
      <w:numFmt w:val="bullet"/>
      <w:lvlText w:val="o"/>
      <w:lvlJc w:val="left"/>
      <w:pPr>
        <w:ind w:left="4236" w:hanging="360"/>
      </w:pPr>
      <w:rPr>
        <w:rFonts w:ascii="Courier New" w:hAnsi="Courier New" w:cs="Courier New" w:hint="default"/>
      </w:rPr>
    </w:lvl>
    <w:lvl w:ilvl="5" w:tplc="0C0A0005" w:tentative="1">
      <w:start w:val="1"/>
      <w:numFmt w:val="bullet"/>
      <w:lvlText w:val=""/>
      <w:lvlJc w:val="left"/>
      <w:pPr>
        <w:ind w:left="4956" w:hanging="360"/>
      </w:pPr>
      <w:rPr>
        <w:rFonts w:ascii="Wingdings" w:hAnsi="Wingdings" w:hint="default"/>
      </w:rPr>
    </w:lvl>
    <w:lvl w:ilvl="6" w:tplc="0C0A0001" w:tentative="1">
      <w:start w:val="1"/>
      <w:numFmt w:val="bullet"/>
      <w:lvlText w:val=""/>
      <w:lvlJc w:val="left"/>
      <w:pPr>
        <w:ind w:left="5676" w:hanging="360"/>
      </w:pPr>
      <w:rPr>
        <w:rFonts w:ascii="Symbol" w:hAnsi="Symbol" w:hint="default"/>
      </w:rPr>
    </w:lvl>
    <w:lvl w:ilvl="7" w:tplc="0C0A0003" w:tentative="1">
      <w:start w:val="1"/>
      <w:numFmt w:val="bullet"/>
      <w:lvlText w:val="o"/>
      <w:lvlJc w:val="left"/>
      <w:pPr>
        <w:ind w:left="6396" w:hanging="360"/>
      </w:pPr>
      <w:rPr>
        <w:rFonts w:ascii="Courier New" w:hAnsi="Courier New" w:cs="Courier New" w:hint="default"/>
      </w:rPr>
    </w:lvl>
    <w:lvl w:ilvl="8" w:tplc="0C0A0005" w:tentative="1">
      <w:start w:val="1"/>
      <w:numFmt w:val="bullet"/>
      <w:lvlText w:val=""/>
      <w:lvlJc w:val="left"/>
      <w:pPr>
        <w:ind w:left="7116" w:hanging="360"/>
      </w:pPr>
      <w:rPr>
        <w:rFonts w:ascii="Wingdings" w:hAnsi="Wingdings" w:hint="default"/>
      </w:rPr>
    </w:lvl>
  </w:abstractNum>
  <w:abstractNum w:abstractNumId="5">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6">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7">
    <w:nsid w:val="12BA2B29"/>
    <w:multiLevelType w:val="hybridMultilevel"/>
    <w:tmpl w:val="47BA12FE"/>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tentative="1">
      <w:start w:val="1"/>
      <w:numFmt w:val="lowerRoman"/>
      <w:lvlText w:val="%3."/>
      <w:lvlJc w:val="right"/>
      <w:pPr>
        <w:tabs>
          <w:tab w:val="num" w:pos="2868"/>
        </w:tabs>
        <w:ind w:left="2868" w:hanging="180"/>
      </w:pPr>
    </w:lvl>
    <w:lvl w:ilvl="3" w:tplc="0C0A000F">
      <w:start w:val="1"/>
      <w:numFmt w:val="decimal"/>
      <w:lvlText w:val="%4."/>
      <w:lvlJc w:val="left"/>
      <w:pPr>
        <w:tabs>
          <w:tab w:val="num" w:pos="3588"/>
        </w:tabs>
        <w:ind w:left="3588" w:hanging="360"/>
      </w:pPr>
    </w:lvl>
    <w:lvl w:ilvl="4" w:tplc="0C0A0019" w:tentative="1">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8">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9">
    <w:nsid w:val="1ADA411F"/>
    <w:multiLevelType w:val="hybridMultilevel"/>
    <w:tmpl w:val="E6C4A100"/>
    <w:lvl w:ilvl="0" w:tplc="040A0001">
      <w:start w:val="1"/>
      <w:numFmt w:val="bullet"/>
      <w:lvlText w:val=""/>
      <w:lvlJc w:val="left"/>
      <w:pPr>
        <w:ind w:left="866" w:hanging="360"/>
      </w:pPr>
      <w:rPr>
        <w:rFonts w:ascii="Symbol" w:hAnsi="Symbol" w:hint="default"/>
      </w:rPr>
    </w:lvl>
    <w:lvl w:ilvl="1" w:tplc="040A0003" w:tentative="1">
      <w:start w:val="1"/>
      <w:numFmt w:val="bullet"/>
      <w:lvlText w:val="o"/>
      <w:lvlJc w:val="left"/>
      <w:pPr>
        <w:ind w:left="1586" w:hanging="360"/>
      </w:pPr>
      <w:rPr>
        <w:rFonts w:ascii="Courier New" w:hAnsi="Courier New" w:cs="Courier New" w:hint="default"/>
      </w:rPr>
    </w:lvl>
    <w:lvl w:ilvl="2" w:tplc="040A0005" w:tentative="1">
      <w:start w:val="1"/>
      <w:numFmt w:val="bullet"/>
      <w:lvlText w:val=""/>
      <w:lvlJc w:val="left"/>
      <w:pPr>
        <w:ind w:left="2306" w:hanging="360"/>
      </w:pPr>
      <w:rPr>
        <w:rFonts w:ascii="Wingdings" w:hAnsi="Wingdings" w:hint="default"/>
      </w:rPr>
    </w:lvl>
    <w:lvl w:ilvl="3" w:tplc="040A0001" w:tentative="1">
      <w:start w:val="1"/>
      <w:numFmt w:val="bullet"/>
      <w:lvlText w:val=""/>
      <w:lvlJc w:val="left"/>
      <w:pPr>
        <w:ind w:left="3026" w:hanging="360"/>
      </w:pPr>
      <w:rPr>
        <w:rFonts w:ascii="Symbol" w:hAnsi="Symbol" w:hint="default"/>
      </w:rPr>
    </w:lvl>
    <w:lvl w:ilvl="4" w:tplc="040A0003" w:tentative="1">
      <w:start w:val="1"/>
      <w:numFmt w:val="bullet"/>
      <w:lvlText w:val="o"/>
      <w:lvlJc w:val="left"/>
      <w:pPr>
        <w:ind w:left="3746" w:hanging="360"/>
      </w:pPr>
      <w:rPr>
        <w:rFonts w:ascii="Courier New" w:hAnsi="Courier New" w:cs="Courier New" w:hint="default"/>
      </w:rPr>
    </w:lvl>
    <w:lvl w:ilvl="5" w:tplc="040A0005" w:tentative="1">
      <w:start w:val="1"/>
      <w:numFmt w:val="bullet"/>
      <w:lvlText w:val=""/>
      <w:lvlJc w:val="left"/>
      <w:pPr>
        <w:ind w:left="4466" w:hanging="360"/>
      </w:pPr>
      <w:rPr>
        <w:rFonts w:ascii="Wingdings" w:hAnsi="Wingdings" w:hint="default"/>
      </w:rPr>
    </w:lvl>
    <w:lvl w:ilvl="6" w:tplc="040A0001" w:tentative="1">
      <w:start w:val="1"/>
      <w:numFmt w:val="bullet"/>
      <w:lvlText w:val=""/>
      <w:lvlJc w:val="left"/>
      <w:pPr>
        <w:ind w:left="5186" w:hanging="360"/>
      </w:pPr>
      <w:rPr>
        <w:rFonts w:ascii="Symbol" w:hAnsi="Symbol" w:hint="default"/>
      </w:rPr>
    </w:lvl>
    <w:lvl w:ilvl="7" w:tplc="040A0003" w:tentative="1">
      <w:start w:val="1"/>
      <w:numFmt w:val="bullet"/>
      <w:lvlText w:val="o"/>
      <w:lvlJc w:val="left"/>
      <w:pPr>
        <w:ind w:left="5906" w:hanging="360"/>
      </w:pPr>
      <w:rPr>
        <w:rFonts w:ascii="Courier New" w:hAnsi="Courier New" w:cs="Courier New" w:hint="default"/>
      </w:rPr>
    </w:lvl>
    <w:lvl w:ilvl="8" w:tplc="040A0005" w:tentative="1">
      <w:start w:val="1"/>
      <w:numFmt w:val="bullet"/>
      <w:lvlText w:val=""/>
      <w:lvlJc w:val="left"/>
      <w:pPr>
        <w:ind w:left="6626" w:hanging="360"/>
      </w:pPr>
      <w:rPr>
        <w:rFonts w:ascii="Wingdings" w:hAnsi="Wingdings" w:hint="default"/>
      </w:rPr>
    </w:lvl>
  </w:abstractNum>
  <w:abstractNum w:abstractNumId="10">
    <w:nsid w:val="1C0931F4"/>
    <w:multiLevelType w:val="multilevel"/>
    <w:tmpl w:val="303A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53149E"/>
    <w:multiLevelType w:val="hybridMultilevel"/>
    <w:tmpl w:val="35148766"/>
    <w:lvl w:ilvl="0" w:tplc="639857D6">
      <w:numFmt w:val="bullet"/>
      <w:lvlText w:val=""/>
      <w:lvlJc w:val="left"/>
      <w:pPr>
        <w:ind w:left="1495" w:hanging="360"/>
      </w:pPr>
      <w:rPr>
        <w:rFonts w:ascii="Wingdings" w:eastAsia="Times New Roman" w:hAnsi="Wingdings" w:cs="Courier New" w:hint="default"/>
      </w:rPr>
    </w:lvl>
    <w:lvl w:ilvl="1" w:tplc="0C0A0003" w:tentative="1">
      <w:start w:val="1"/>
      <w:numFmt w:val="bullet"/>
      <w:lvlText w:val="o"/>
      <w:lvlJc w:val="left"/>
      <w:pPr>
        <w:ind w:left="2215" w:hanging="360"/>
      </w:pPr>
      <w:rPr>
        <w:rFonts w:ascii="Courier New" w:hAnsi="Courier New" w:cs="Courier New" w:hint="default"/>
      </w:rPr>
    </w:lvl>
    <w:lvl w:ilvl="2" w:tplc="0C0A0005" w:tentative="1">
      <w:start w:val="1"/>
      <w:numFmt w:val="bullet"/>
      <w:lvlText w:val=""/>
      <w:lvlJc w:val="left"/>
      <w:pPr>
        <w:ind w:left="2935" w:hanging="360"/>
      </w:pPr>
      <w:rPr>
        <w:rFonts w:ascii="Wingdings" w:hAnsi="Wingdings" w:hint="default"/>
      </w:rPr>
    </w:lvl>
    <w:lvl w:ilvl="3" w:tplc="0C0A0001" w:tentative="1">
      <w:start w:val="1"/>
      <w:numFmt w:val="bullet"/>
      <w:lvlText w:val=""/>
      <w:lvlJc w:val="left"/>
      <w:pPr>
        <w:ind w:left="3655" w:hanging="360"/>
      </w:pPr>
      <w:rPr>
        <w:rFonts w:ascii="Symbol" w:hAnsi="Symbol" w:hint="default"/>
      </w:rPr>
    </w:lvl>
    <w:lvl w:ilvl="4" w:tplc="0C0A0003" w:tentative="1">
      <w:start w:val="1"/>
      <w:numFmt w:val="bullet"/>
      <w:lvlText w:val="o"/>
      <w:lvlJc w:val="left"/>
      <w:pPr>
        <w:ind w:left="4375" w:hanging="360"/>
      </w:pPr>
      <w:rPr>
        <w:rFonts w:ascii="Courier New" w:hAnsi="Courier New" w:cs="Courier New" w:hint="default"/>
      </w:rPr>
    </w:lvl>
    <w:lvl w:ilvl="5" w:tplc="0C0A0005" w:tentative="1">
      <w:start w:val="1"/>
      <w:numFmt w:val="bullet"/>
      <w:lvlText w:val=""/>
      <w:lvlJc w:val="left"/>
      <w:pPr>
        <w:ind w:left="5095" w:hanging="360"/>
      </w:pPr>
      <w:rPr>
        <w:rFonts w:ascii="Wingdings" w:hAnsi="Wingdings" w:hint="default"/>
      </w:rPr>
    </w:lvl>
    <w:lvl w:ilvl="6" w:tplc="0C0A0001" w:tentative="1">
      <w:start w:val="1"/>
      <w:numFmt w:val="bullet"/>
      <w:lvlText w:val=""/>
      <w:lvlJc w:val="left"/>
      <w:pPr>
        <w:ind w:left="5815" w:hanging="360"/>
      </w:pPr>
      <w:rPr>
        <w:rFonts w:ascii="Symbol" w:hAnsi="Symbol" w:hint="default"/>
      </w:rPr>
    </w:lvl>
    <w:lvl w:ilvl="7" w:tplc="0C0A0003" w:tentative="1">
      <w:start w:val="1"/>
      <w:numFmt w:val="bullet"/>
      <w:lvlText w:val="o"/>
      <w:lvlJc w:val="left"/>
      <w:pPr>
        <w:ind w:left="6535" w:hanging="360"/>
      </w:pPr>
      <w:rPr>
        <w:rFonts w:ascii="Courier New" w:hAnsi="Courier New" w:cs="Courier New" w:hint="default"/>
      </w:rPr>
    </w:lvl>
    <w:lvl w:ilvl="8" w:tplc="0C0A0005" w:tentative="1">
      <w:start w:val="1"/>
      <w:numFmt w:val="bullet"/>
      <w:lvlText w:val=""/>
      <w:lvlJc w:val="left"/>
      <w:pPr>
        <w:ind w:left="7255" w:hanging="360"/>
      </w:pPr>
      <w:rPr>
        <w:rFonts w:ascii="Wingdings" w:hAnsi="Wingdings" w:hint="default"/>
      </w:rPr>
    </w:lvl>
  </w:abstractNum>
  <w:abstractNum w:abstractNumId="12">
    <w:nsid w:val="25C36F6B"/>
    <w:multiLevelType w:val="hybridMultilevel"/>
    <w:tmpl w:val="3DF65188"/>
    <w:lvl w:ilvl="0" w:tplc="0C0A0001">
      <w:start w:val="1"/>
      <w:numFmt w:val="bullet"/>
      <w:lvlText w:val=""/>
      <w:lvlJc w:val="left"/>
      <w:pPr>
        <w:ind w:left="2940" w:hanging="360"/>
      </w:pPr>
      <w:rPr>
        <w:rFonts w:ascii="Symbol" w:hAnsi="Symbol" w:hint="default"/>
      </w:rPr>
    </w:lvl>
    <w:lvl w:ilvl="1" w:tplc="0C0A0003" w:tentative="1">
      <w:start w:val="1"/>
      <w:numFmt w:val="bullet"/>
      <w:lvlText w:val="o"/>
      <w:lvlJc w:val="left"/>
      <w:pPr>
        <w:ind w:left="3660" w:hanging="360"/>
      </w:pPr>
      <w:rPr>
        <w:rFonts w:ascii="Courier New" w:hAnsi="Courier New" w:cs="Courier New" w:hint="default"/>
      </w:rPr>
    </w:lvl>
    <w:lvl w:ilvl="2" w:tplc="0C0A0005" w:tentative="1">
      <w:start w:val="1"/>
      <w:numFmt w:val="bullet"/>
      <w:lvlText w:val=""/>
      <w:lvlJc w:val="left"/>
      <w:pPr>
        <w:ind w:left="4380" w:hanging="360"/>
      </w:pPr>
      <w:rPr>
        <w:rFonts w:ascii="Wingdings" w:hAnsi="Wingdings" w:hint="default"/>
      </w:rPr>
    </w:lvl>
    <w:lvl w:ilvl="3" w:tplc="0C0A0001" w:tentative="1">
      <w:start w:val="1"/>
      <w:numFmt w:val="bullet"/>
      <w:lvlText w:val=""/>
      <w:lvlJc w:val="left"/>
      <w:pPr>
        <w:ind w:left="5100" w:hanging="360"/>
      </w:pPr>
      <w:rPr>
        <w:rFonts w:ascii="Symbol" w:hAnsi="Symbol" w:hint="default"/>
      </w:rPr>
    </w:lvl>
    <w:lvl w:ilvl="4" w:tplc="0C0A0003" w:tentative="1">
      <w:start w:val="1"/>
      <w:numFmt w:val="bullet"/>
      <w:lvlText w:val="o"/>
      <w:lvlJc w:val="left"/>
      <w:pPr>
        <w:ind w:left="5820" w:hanging="360"/>
      </w:pPr>
      <w:rPr>
        <w:rFonts w:ascii="Courier New" w:hAnsi="Courier New" w:cs="Courier New" w:hint="default"/>
      </w:rPr>
    </w:lvl>
    <w:lvl w:ilvl="5" w:tplc="0C0A0005" w:tentative="1">
      <w:start w:val="1"/>
      <w:numFmt w:val="bullet"/>
      <w:lvlText w:val=""/>
      <w:lvlJc w:val="left"/>
      <w:pPr>
        <w:ind w:left="6540" w:hanging="360"/>
      </w:pPr>
      <w:rPr>
        <w:rFonts w:ascii="Wingdings" w:hAnsi="Wingdings" w:hint="default"/>
      </w:rPr>
    </w:lvl>
    <w:lvl w:ilvl="6" w:tplc="0C0A0001" w:tentative="1">
      <w:start w:val="1"/>
      <w:numFmt w:val="bullet"/>
      <w:lvlText w:val=""/>
      <w:lvlJc w:val="left"/>
      <w:pPr>
        <w:ind w:left="7260" w:hanging="360"/>
      </w:pPr>
      <w:rPr>
        <w:rFonts w:ascii="Symbol" w:hAnsi="Symbol" w:hint="default"/>
      </w:rPr>
    </w:lvl>
    <w:lvl w:ilvl="7" w:tplc="0C0A0003" w:tentative="1">
      <w:start w:val="1"/>
      <w:numFmt w:val="bullet"/>
      <w:lvlText w:val="o"/>
      <w:lvlJc w:val="left"/>
      <w:pPr>
        <w:ind w:left="7980" w:hanging="360"/>
      </w:pPr>
      <w:rPr>
        <w:rFonts w:ascii="Courier New" w:hAnsi="Courier New" w:cs="Courier New" w:hint="default"/>
      </w:rPr>
    </w:lvl>
    <w:lvl w:ilvl="8" w:tplc="0C0A0005" w:tentative="1">
      <w:start w:val="1"/>
      <w:numFmt w:val="bullet"/>
      <w:lvlText w:val=""/>
      <w:lvlJc w:val="left"/>
      <w:pPr>
        <w:ind w:left="8700" w:hanging="360"/>
      </w:pPr>
      <w:rPr>
        <w:rFonts w:ascii="Wingdings" w:hAnsi="Wingdings" w:hint="default"/>
      </w:rPr>
    </w:lvl>
  </w:abstractNum>
  <w:abstractNum w:abstractNumId="13">
    <w:nsid w:val="28475771"/>
    <w:multiLevelType w:val="hybridMultilevel"/>
    <w:tmpl w:val="025C01DC"/>
    <w:lvl w:ilvl="0" w:tplc="4882F5BE">
      <w:numFmt w:val="bullet"/>
      <w:lvlText w:val=""/>
      <w:lvlJc w:val="left"/>
      <w:pPr>
        <w:ind w:left="473" w:hanging="360"/>
      </w:pPr>
      <w:rPr>
        <w:rFonts w:ascii="Wingdings" w:eastAsia="Times New Roman" w:hAnsi="Wingdings" w:cs="Times New Roman" w:hint="default"/>
      </w:rPr>
    </w:lvl>
    <w:lvl w:ilvl="1" w:tplc="0C0A0003" w:tentative="1">
      <w:start w:val="1"/>
      <w:numFmt w:val="bullet"/>
      <w:lvlText w:val="o"/>
      <w:lvlJc w:val="left"/>
      <w:pPr>
        <w:ind w:left="1193" w:hanging="360"/>
      </w:pPr>
      <w:rPr>
        <w:rFonts w:ascii="Courier New" w:hAnsi="Courier New" w:cs="Courier New" w:hint="default"/>
      </w:rPr>
    </w:lvl>
    <w:lvl w:ilvl="2" w:tplc="0C0A0005" w:tentative="1">
      <w:start w:val="1"/>
      <w:numFmt w:val="bullet"/>
      <w:lvlText w:val=""/>
      <w:lvlJc w:val="left"/>
      <w:pPr>
        <w:ind w:left="1913" w:hanging="360"/>
      </w:pPr>
      <w:rPr>
        <w:rFonts w:ascii="Wingdings" w:hAnsi="Wingdings" w:hint="default"/>
      </w:rPr>
    </w:lvl>
    <w:lvl w:ilvl="3" w:tplc="0C0A0001" w:tentative="1">
      <w:start w:val="1"/>
      <w:numFmt w:val="bullet"/>
      <w:lvlText w:val=""/>
      <w:lvlJc w:val="left"/>
      <w:pPr>
        <w:ind w:left="2633" w:hanging="360"/>
      </w:pPr>
      <w:rPr>
        <w:rFonts w:ascii="Symbol" w:hAnsi="Symbol" w:hint="default"/>
      </w:rPr>
    </w:lvl>
    <w:lvl w:ilvl="4" w:tplc="0C0A0003" w:tentative="1">
      <w:start w:val="1"/>
      <w:numFmt w:val="bullet"/>
      <w:lvlText w:val="o"/>
      <w:lvlJc w:val="left"/>
      <w:pPr>
        <w:ind w:left="3353" w:hanging="360"/>
      </w:pPr>
      <w:rPr>
        <w:rFonts w:ascii="Courier New" w:hAnsi="Courier New" w:cs="Courier New" w:hint="default"/>
      </w:rPr>
    </w:lvl>
    <w:lvl w:ilvl="5" w:tplc="0C0A0005" w:tentative="1">
      <w:start w:val="1"/>
      <w:numFmt w:val="bullet"/>
      <w:lvlText w:val=""/>
      <w:lvlJc w:val="left"/>
      <w:pPr>
        <w:ind w:left="4073" w:hanging="360"/>
      </w:pPr>
      <w:rPr>
        <w:rFonts w:ascii="Wingdings" w:hAnsi="Wingdings" w:hint="default"/>
      </w:rPr>
    </w:lvl>
    <w:lvl w:ilvl="6" w:tplc="0C0A0001" w:tentative="1">
      <w:start w:val="1"/>
      <w:numFmt w:val="bullet"/>
      <w:lvlText w:val=""/>
      <w:lvlJc w:val="left"/>
      <w:pPr>
        <w:ind w:left="4793" w:hanging="360"/>
      </w:pPr>
      <w:rPr>
        <w:rFonts w:ascii="Symbol" w:hAnsi="Symbol" w:hint="default"/>
      </w:rPr>
    </w:lvl>
    <w:lvl w:ilvl="7" w:tplc="0C0A0003" w:tentative="1">
      <w:start w:val="1"/>
      <w:numFmt w:val="bullet"/>
      <w:lvlText w:val="o"/>
      <w:lvlJc w:val="left"/>
      <w:pPr>
        <w:ind w:left="5513" w:hanging="360"/>
      </w:pPr>
      <w:rPr>
        <w:rFonts w:ascii="Courier New" w:hAnsi="Courier New" w:cs="Courier New" w:hint="default"/>
      </w:rPr>
    </w:lvl>
    <w:lvl w:ilvl="8" w:tplc="0C0A0005" w:tentative="1">
      <w:start w:val="1"/>
      <w:numFmt w:val="bullet"/>
      <w:lvlText w:val=""/>
      <w:lvlJc w:val="left"/>
      <w:pPr>
        <w:ind w:left="6233" w:hanging="360"/>
      </w:pPr>
      <w:rPr>
        <w:rFonts w:ascii="Wingdings" w:hAnsi="Wingdings" w:hint="default"/>
      </w:rPr>
    </w:lvl>
  </w:abstractNum>
  <w:abstractNum w:abstractNumId="14">
    <w:nsid w:val="2BE653D5"/>
    <w:multiLevelType w:val="multilevel"/>
    <w:tmpl w:val="1A7204C4"/>
    <w:lvl w:ilvl="0">
      <w:start w:val="1"/>
      <w:numFmt w:val="decimal"/>
      <w:pStyle w:val="Ttulo1"/>
      <w:suff w:val="space"/>
      <w:lvlText w:val="%1"/>
      <w:lvlJc w:val="left"/>
      <w:pPr>
        <w:ind w:left="545" w:hanging="432"/>
      </w:pPr>
      <w:rPr>
        <w:rFonts w:hint="default"/>
      </w:rPr>
    </w:lvl>
    <w:lvl w:ilvl="1">
      <w:start w:val="1"/>
      <w:numFmt w:val="decimal"/>
      <w:pStyle w:val="Ttulo2"/>
      <w:suff w:val="space"/>
      <w:lvlText w:val="%1.%2"/>
      <w:lvlJc w:val="left"/>
      <w:pPr>
        <w:ind w:left="689" w:hanging="576"/>
      </w:pPr>
      <w:rPr>
        <w:rFonts w:hint="default"/>
      </w:rPr>
    </w:lvl>
    <w:lvl w:ilvl="2">
      <w:start w:val="1"/>
      <w:numFmt w:val="decimal"/>
      <w:pStyle w:val="Ttulo3"/>
      <w:suff w:val="space"/>
      <w:lvlText w:val="%1.%2.%3"/>
      <w:lvlJc w:val="left"/>
      <w:pPr>
        <w:ind w:left="833"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5">
    <w:nsid w:val="301E3971"/>
    <w:multiLevelType w:val="multilevel"/>
    <w:tmpl w:val="E9B43930"/>
    <w:lvl w:ilvl="0">
      <w:start w:val="1"/>
      <w:numFmt w:val="decimal"/>
      <w:lvlText w:val="[%1]"/>
      <w:lvlJc w:val="left"/>
      <w:pPr>
        <w:tabs>
          <w:tab w:val="num" w:pos="360"/>
        </w:tabs>
        <w:ind w:left="360" w:hanging="360"/>
      </w:pPr>
      <w:rPr>
        <w:rFonts w:hint="default"/>
        <w:b w:val="0"/>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6">
    <w:nsid w:val="3AF329DF"/>
    <w:multiLevelType w:val="multilevel"/>
    <w:tmpl w:val="FC8E8266"/>
    <w:lvl w:ilvl="0">
      <w:start w:val="1"/>
      <w:numFmt w:val="decimal"/>
      <w:lvlText w:val="%1)"/>
      <w:legacy w:legacy="1" w:legacySpace="0" w:legacyIndent="708"/>
      <w:lvlJc w:val="left"/>
      <w:pPr>
        <w:ind w:left="708" w:hanging="708"/>
      </w:pPr>
    </w:lvl>
    <w:lvl w:ilvl="1">
      <w:start w:val="1"/>
      <w:numFmt w:val="none"/>
      <w:lvlText w:val=""/>
      <w:legacy w:legacy="1" w:legacySpace="0" w:legacyIndent="708"/>
      <w:lvlJc w:val="left"/>
      <w:pPr>
        <w:ind w:left="1416" w:hanging="708"/>
      </w:pPr>
      <w:rPr>
        <w:rFonts w:ascii="Symbol" w:hAnsi="Symbol" w:hint="default"/>
      </w:rPr>
    </w:lvl>
    <w:lvl w:ilvl="2">
      <w:start w:val="1"/>
      <w:numFmt w:val="none"/>
      <w:lvlText w:val=""/>
      <w:legacy w:legacy="1" w:legacySpace="0" w:legacyIndent="708"/>
      <w:lvlJc w:val="left"/>
      <w:pPr>
        <w:ind w:left="2124" w:hanging="708"/>
      </w:pPr>
    </w:lvl>
    <w:lvl w:ilvl="3">
      <w:start w:val="1"/>
      <w:numFmt w:val="none"/>
      <w:lvlText w:val=""/>
      <w:legacy w:legacy="1" w:legacySpace="0" w:legacyIndent="0"/>
      <w:lvlJc w:val="left"/>
    </w:lvl>
    <w:lvl w:ilvl="4">
      <w:start w:val="1"/>
      <w:numFmt w:val="none"/>
      <w:lvlText w:val=""/>
      <w:legacy w:legacy="1" w:legacySpace="0" w:legacyIndent="0"/>
      <w:lvlJc w:val="left"/>
    </w:lvl>
    <w:lvl w:ilvl="5">
      <w:start w:val="1"/>
      <w:numFmt w:val="none"/>
      <w:lvlText w:val=""/>
      <w:legacy w:legacy="1" w:legacySpace="0" w:legacyIndent="0"/>
      <w:lvlJc w:val="left"/>
    </w:lvl>
    <w:lvl w:ilvl="6">
      <w:start w:val="1"/>
      <w:numFmt w:val="none"/>
      <w:lvlText w:val=""/>
      <w:legacy w:legacy="1" w:legacySpace="0" w:legacyIndent="0"/>
      <w:lvlJc w:val="left"/>
    </w:lvl>
    <w:lvl w:ilvl="7">
      <w:start w:val="1"/>
      <w:numFmt w:val="none"/>
      <w:lvlText w:val=""/>
      <w:legacy w:legacy="1" w:legacySpace="0" w:legacyIndent="0"/>
      <w:lvlJc w:val="left"/>
    </w:lvl>
    <w:lvl w:ilvl="8">
      <w:start w:val="1"/>
      <w:numFmt w:val="none"/>
      <w:lvlText w:val=""/>
      <w:legacy w:legacy="1" w:legacySpace="0" w:legacyIndent="0"/>
      <w:lvlJc w:val="left"/>
    </w:lvl>
  </w:abstractNum>
  <w:abstractNum w:abstractNumId="17">
    <w:nsid w:val="46881E7E"/>
    <w:multiLevelType w:val="hybridMultilevel"/>
    <w:tmpl w:val="5F6664D6"/>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747" w:hanging="360"/>
      </w:pPr>
      <w:rPr>
        <w:rFonts w:ascii="Courier New" w:hAnsi="Courier New" w:cs="Courier New" w:hint="default"/>
      </w:rPr>
    </w:lvl>
    <w:lvl w:ilvl="2" w:tplc="040A0005" w:tentative="1">
      <w:start w:val="1"/>
      <w:numFmt w:val="bullet"/>
      <w:lvlText w:val=""/>
      <w:lvlJc w:val="left"/>
      <w:pPr>
        <w:ind w:left="1467" w:hanging="360"/>
      </w:pPr>
      <w:rPr>
        <w:rFonts w:ascii="Wingdings" w:hAnsi="Wingdings" w:hint="default"/>
      </w:rPr>
    </w:lvl>
    <w:lvl w:ilvl="3" w:tplc="040A0001" w:tentative="1">
      <w:start w:val="1"/>
      <w:numFmt w:val="bullet"/>
      <w:lvlText w:val=""/>
      <w:lvlJc w:val="left"/>
      <w:pPr>
        <w:ind w:left="2187" w:hanging="360"/>
      </w:pPr>
      <w:rPr>
        <w:rFonts w:ascii="Symbol" w:hAnsi="Symbol" w:hint="default"/>
      </w:rPr>
    </w:lvl>
    <w:lvl w:ilvl="4" w:tplc="040A0003" w:tentative="1">
      <w:start w:val="1"/>
      <w:numFmt w:val="bullet"/>
      <w:lvlText w:val="o"/>
      <w:lvlJc w:val="left"/>
      <w:pPr>
        <w:ind w:left="2907" w:hanging="360"/>
      </w:pPr>
      <w:rPr>
        <w:rFonts w:ascii="Courier New" w:hAnsi="Courier New" w:cs="Courier New" w:hint="default"/>
      </w:rPr>
    </w:lvl>
    <w:lvl w:ilvl="5" w:tplc="040A0005" w:tentative="1">
      <w:start w:val="1"/>
      <w:numFmt w:val="bullet"/>
      <w:lvlText w:val=""/>
      <w:lvlJc w:val="left"/>
      <w:pPr>
        <w:ind w:left="3627" w:hanging="360"/>
      </w:pPr>
      <w:rPr>
        <w:rFonts w:ascii="Wingdings" w:hAnsi="Wingdings" w:hint="default"/>
      </w:rPr>
    </w:lvl>
    <w:lvl w:ilvl="6" w:tplc="040A0001" w:tentative="1">
      <w:start w:val="1"/>
      <w:numFmt w:val="bullet"/>
      <w:lvlText w:val=""/>
      <w:lvlJc w:val="left"/>
      <w:pPr>
        <w:ind w:left="4347" w:hanging="360"/>
      </w:pPr>
      <w:rPr>
        <w:rFonts w:ascii="Symbol" w:hAnsi="Symbol" w:hint="default"/>
      </w:rPr>
    </w:lvl>
    <w:lvl w:ilvl="7" w:tplc="040A0003" w:tentative="1">
      <w:start w:val="1"/>
      <w:numFmt w:val="bullet"/>
      <w:lvlText w:val="o"/>
      <w:lvlJc w:val="left"/>
      <w:pPr>
        <w:ind w:left="5067" w:hanging="360"/>
      </w:pPr>
      <w:rPr>
        <w:rFonts w:ascii="Courier New" w:hAnsi="Courier New" w:cs="Courier New" w:hint="default"/>
      </w:rPr>
    </w:lvl>
    <w:lvl w:ilvl="8" w:tplc="040A0005" w:tentative="1">
      <w:start w:val="1"/>
      <w:numFmt w:val="bullet"/>
      <w:lvlText w:val=""/>
      <w:lvlJc w:val="left"/>
      <w:pPr>
        <w:ind w:left="5787" w:hanging="360"/>
      </w:pPr>
      <w:rPr>
        <w:rFonts w:ascii="Wingdings" w:hAnsi="Wingdings" w:hint="default"/>
      </w:rPr>
    </w:lvl>
  </w:abstractNum>
  <w:abstractNum w:abstractNumId="18">
    <w:nsid w:val="483F5C49"/>
    <w:multiLevelType w:val="hybridMultilevel"/>
    <w:tmpl w:val="D5326172"/>
    <w:lvl w:ilvl="0" w:tplc="D9A8AACC">
      <w:start w:val="13"/>
      <w:numFmt w:val="bullet"/>
      <w:lvlText w:val="-"/>
      <w:lvlJc w:val="left"/>
      <w:pPr>
        <w:ind w:left="1053" w:hanging="360"/>
      </w:pPr>
      <w:rPr>
        <w:rFonts w:ascii="Times New Roman" w:eastAsia="Times New Roman" w:hAnsi="Times New Roman" w:cs="Times New Roman" w:hint="default"/>
      </w:rPr>
    </w:lvl>
    <w:lvl w:ilvl="1" w:tplc="040A0003" w:tentative="1">
      <w:start w:val="1"/>
      <w:numFmt w:val="bullet"/>
      <w:lvlText w:val="o"/>
      <w:lvlJc w:val="left"/>
      <w:pPr>
        <w:ind w:left="1773" w:hanging="360"/>
      </w:pPr>
      <w:rPr>
        <w:rFonts w:ascii="Courier New" w:hAnsi="Courier New" w:cs="Courier New" w:hint="default"/>
      </w:rPr>
    </w:lvl>
    <w:lvl w:ilvl="2" w:tplc="040A0005" w:tentative="1">
      <w:start w:val="1"/>
      <w:numFmt w:val="bullet"/>
      <w:lvlText w:val=""/>
      <w:lvlJc w:val="left"/>
      <w:pPr>
        <w:ind w:left="2493" w:hanging="360"/>
      </w:pPr>
      <w:rPr>
        <w:rFonts w:ascii="Wingdings" w:hAnsi="Wingdings" w:hint="default"/>
      </w:rPr>
    </w:lvl>
    <w:lvl w:ilvl="3" w:tplc="040A0001" w:tentative="1">
      <w:start w:val="1"/>
      <w:numFmt w:val="bullet"/>
      <w:lvlText w:val=""/>
      <w:lvlJc w:val="left"/>
      <w:pPr>
        <w:ind w:left="3213" w:hanging="360"/>
      </w:pPr>
      <w:rPr>
        <w:rFonts w:ascii="Symbol" w:hAnsi="Symbol" w:hint="default"/>
      </w:rPr>
    </w:lvl>
    <w:lvl w:ilvl="4" w:tplc="040A0003" w:tentative="1">
      <w:start w:val="1"/>
      <w:numFmt w:val="bullet"/>
      <w:lvlText w:val="o"/>
      <w:lvlJc w:val="left"/>
      <w:pPr>
        <w:ind w:left="3933" w:hanging="360"/>
      </w:pPr>
      <w:rPr>
        <w:rFonts w:ascii="Courier New" w:hAnsi="Courier New" w:cs="Courier New" w:hint="default"/>
      </w:rPr>
    </w:lvl>
    <w:lvl w:ilvl="5" w:tplc="040A0005" w:tentative="1">
      <w:start w:val="1"/>
      <w:numFmt w:val="bullet"/>
      <w:lvlText w:val=""/>
      <w:lvlJc w:val="left"/>
      <w:pPr>
        <w:ind w:left="4653" w:hanging="360"/>
      </w:pPr>
      <w:rPr>
        <w:rFonts w:ascii="Wingdings" w:hAnsi="Wingdings" w:hint="default"/>
      </w:rPr>
    </w:lvl>
    <w:lvl w:ilvl="6" w:tplc="040A0001" w:tentative="1">
      <w:start w:val="1"/>
      <w:numFmt w:val="bullet"/>
      <w:lvlText w:val=""/>
      <w:lvlJc w:val="left"/>
      <w:pPr>
        <w:ind w:left="5373" w:hanging="360"/>
      </w:pPr>
      <w:rPr>
        <w:rFonts w:ascii="Symbol" w:hAnsi="Symbol" w:hint="default"/>
      </w:rPr>
    </w:lvl>
    <w:lvl w:ilvl="7" w:tplc="040A0003" w:tentative="1">
      <w:start w:val="1"/>
      <w:numFmt w:val="bullet"/>
      <w:lvlText w:val="o"/>
      <w:lvlJc w:val="left"/>
      <w:pPr>
        <w:ind w:left="6093" w:hanging="360"/>
      </w:pPr>
      <w:rPr>
        <w:rFonts w:ascii="Courier New" w:hAnsi="Courier New" w:cs="Courier New" w:hint="default"/>
      </w:rPr>
    </w:lvl>
    <w:lvl w:ilvl="8" w:tplc="040A0005" w:tentative="1">
      <w:start w:val="1"/>
      <w:numFmt w:val="bullet"/>
      <w:lvlText w:val=""/>
      <w:lvlJc w:val="left"/>
      <w:pPr>
        <w:ind w:left="6813" w:hanging="360"/>
      </w:pPr>
      <w:rPr>
        <w:rFonts w:ascii="Wingdings" w:hAnsi="Wingdings" w:hint="default"/>
      </w:rPr>
    </w:lvl>
  </w:abstractNum>
  <w:abstractNum w:abstractNumId="19">
    <w:nsid w:val="516A2577"/>
    <w:multiLevelType w:val="hybridMultilevel"/>
    <w:tmpl w:val="06D6AAF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nsid w:val="52467E43"/>
    <w:multiLevelType w:val="hybridMultilevel"/>
    <w:tmpl w:val="0CBE363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53FD4D23"/>
    <w:multiLevelType w:val="hybridMultilevel"/>
    <w:tmpl w:val="E7F8B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4300872"/>
    <w:multiLevelType w:val="hybridMultilevel"/>
    <w:tmpl w:val="E6BC6C6C"/>
    <w:lvl w:ilvl="0" w:tplc="E8B4E724">
      <w:numFmt w:val="bullet"/>
      <w:lvlText w:val=""/>
      <w:lvlJc w:val="left"/>
      <w:pPr>
        <w:ind w:left="1068" w:hanging="360"/>
      </w:pPr>
      <w:rPr>
        <w:rFonts w:ascii="Symbol" w:eastAsia="Times New Roman" w:hAnsi="Symbol"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nsid w:val="64125972"/>
    <w:multiLevelType w:val="hybridMultilevel"/>
    <w:tmpl w:val="7B700040"/>
    <w:lvl w:ilvl="0" w:tplc="EBC6AF30">
      <w:start w:val="1"/>
      <w:numFmt w:val="bullet"/>
      <w:lvlText w:val=""/>
      <w:lvlJc w:val="left"/>
      <w:pPr>
        <w:tabs>
          <w:tab w:val="num" w:pos="720"/>
        </w:tabs>
        <w:ind w:left="720" w:hanging="360"/>
      </w:pPr>
      <w:rPr>
        <w:rFonts w:ascii="Symbol" w:hAnsi="Symbol" w:hint="default"/>
      </w:rPr>
    </w:lvl>
    <w:lvl w:ilvl="1" w:tplc="34DAE36A" w:tentative="1">
      <w:start w:val="1"/>
      <w:numFmt w:val="bullet"/>
      <w:lvlText w:val="o"/>
      <w:lvlJc w:val="left"/>
      <w:pPr>
        <w:tabs>
          <w:tab w:val="num" w:pos="1440"/>
        </w:tabs>
        <w:ind w:left="1440" w:hanging="360"/>
      </w:pPr>
      <w:rPr>
        <w:rFonts w:ascii="Courier New" w:hAnsi="Courier New" w:hint="default"/>
      </w:rPr>
    </w:lvl>
    <w:lvl w:ilvl="2" w:tplc="0AD6FD50" w:tentative="1">
      <w:start w:val="1"/>
      <w:numFmt w:val="bullet"/>
      <w:lvlText w:val=""/>
      <w:lvlJc w:val="left"/>
      <w:pPr>
        <w:tabs>
          <w:tab w:val="num" w:pos="2160"/>
        </w:tabs>
        <w:ind w:left="2160" w:hanging="360"/>
      </w:pPr>
      <w:rPr>
        <w:rFonts w:ascii="Wingdings" w:hAnsi="Wingdings" w:hint="default"/>
      </w:rPr>
    </w:lvl>
    <w:lvl w:ilvl="3" w:tplc="7FF8CB18" w:tentative="1">
      <w:start w:val="1"/>
      <w:numFmt w:val="bullet"/>
      <w:lvlText w:val=""/>
      <w:lvlJc w:val="left"/>
      <w:pPr>
        <w:tabs>
          <w:tab w:val="num" w:pos="2880"/>
        </w:tabs>
        <w:ind w:left="2880" w:hanging="360"/>
      </w:pPr>
      <w:rPr>
        <w:rFonts w:ascii="Symbol" w:hAnsi="Symbol" w:hint="default"/>
      </w:rPr>
    </w:lvl>
    <w:lvl w:ilvl="4" w:tplc="16646690" w:tentative="1">
      <w:start w:val="1"/>
      <w:numFmt w:val="bullet"/>
      <w:lvlText w:val="o"/>
      <w:lvlJc w:val="left"/>
      <w:pPr>
        <w:tabs>
          <w:tab w:val="num" w:pos="3600"/>
        </w:tabs>
        <w:ind w:left="3600" w:hanging="360"/>
      </w:pPr>
      <w:rPr>
        <w:rFonts w:ascii="Courier New" w:hAnsi="Courier New" w:hint="default"/>
      </w:rPr>
    </w:lvl>
    <w:lvl w:ilvl="5" w:tplc="43800ACC" w:tentative="1">
      <w:start w:val="1"/>
      <w:numFmt w:val="bullet"/>
      <w:lvlText w:val=""/>
      <w:lvlJc w:val="left"/>
      <w:pPr>
        <w:tabs>
          <w:tab w:val="num" w:pos="4320"/>
        </w:tabs>
        <w:ind w:left="4320" w:hanging="360"/>
      </w:pPr>
      <w:rPr>
        <w:rFonts w:ascii="Wingdings" w:hAnsi="Wingdings" w:hint="default"/>
      </w:rPr>
    </w:lvl>
    <w:lvl w:ilvl="6" w:tplc="8FAEA44A" w:tentative="1">
      <w:start w:val="1"/>
      <w:numFmt w:val="bullet"/>
      <w:lvlText w:val=""/>
      <w:lvlJc w:val="left"/>
      <w:pPr>
        <w:tabs>
          <w:tab w:val="num" w:pos="5040"/>
        </w:tabs>
        <w:ind w:left="5040" w:hanging="360"/>
      </w:pPr>
      <w:rPr>
        <w:rFonts w:ascii="Symbol" w:hAnsi="Symbol" w:hint="default"/>
      </w:rPr>
    </w:lvl>
    <w:lvl w:ilvl="7" w:tplc="2FA4F55C" w:tentative="1">
      <w:start w:val="1"/>
      <w:numFmt w:val="bullet"/>
      <w:lvlText w:val="o"/>
      <w:lvlJc w:val="left"/>
      <w:pPr>
        <w:tabs>
          <w:tab w:val="num" w:pos="5760"/>
        </w:tabs>
        <w:ind w:left="5760" w:hanging="360"/>
      </w:pPr>
      <w:rPr>
        <w:rFonts w:ascii="Courier New" w:hAnsi="Courier New" w:hint="default"/>
      </w:rPr>
    </w:lvl>
    <w:lvl w:ilvl="8" w:tplc="55D07E1E" w:tentative="1">
      <w:start w:val="1"/>
      <w:numFmt w:val="bullet"/>
      <w:lvlText w:val=""/>
      <w:lvlJc w:val="left"/>
      <w:pPr>
        <w:tabs>
          <w:tab w:val="num" w:pos="6480"/>
        </w:tabs>
        <w:ind w:left="6480" w:hanging="360"/>
      </w:pPr>
      <w:rPr>
        <w:rFonts w:ascii="Wingdings" w:hAnsi="Wingdings" w:hint="default"/>
      </w:rPr>
    </w:lvl>
  </w:abstractNum>
  <w:abstractNum w:abstractNumId="24">
    <w:nsid w:val="6B3F3036"/>
    <w:multiLevelType w:val="hybridMultilevel"/>
    <w:tmpl w:val="7EEA34C4"/>
    <w:lvl w:ilvl="0" w:tplc="39E43CBC">
      <w:start w:val="1"/>
      <w:numFmt w:val="bullet"/>
      <w:lvlText w:val=""/>
      <w:lvlJc w:val="left"/>
      <w:pPr>
        <w:tabs>
          <w:tab w:val="num" w:pos="1069"/>
        </w:tabs>
        <w:ind w:left="1069" w:hanging="360"/>
      </w:pPr>
      <w:rPr>
        <w:rFonts w:ascii="Symbol" w:hAnsi="Symbol" w:hint="default"/>
      </w:rPr>
    </w:lvl>
    <w:lvl w:ilvl="1" w:tplc="8D16050C" w:tentative="1">
      <w:start w:val="1"/>
      <w:numFmt w:val="bullet"/>
      <w:lvlText w:val="o"/>
      <w:lvlJc w:val="left"/>
      <w:pPr>
        <w:tabs>
          <w:tab w:val="num" w:pos="1789"/>
        </w:tabs>
        <w:ind w:left="1789" w:hanging="360"/>
      </w:pPr>
      <w:rPr>
        <w:rFonts w:ascii="Courier New" w:hAnsi="Courier New" w:hint="default"/>
      </w:rPr>
    </w:lvl>
    <w:lvl w:ilvl="2" w:tplc="21040D80" w:tentative="1">
      <w:start w:val="1"/>
      <w:numFmt w:val="bullet"/>
      <w:lvlText w:val=""/>
      <w:lvlJc w:val="left"/>
      <w:pPr>
        <w:tabs>
          <w:tab w:val="num" w:pos="2509"/>
        </w:tabs>
        <w:ind w:left="2509" w:hanging="360"/>
      </w:pPr>
      <w:rPr>
        <w:rFonts w:ascii="Wingdings" w:hAnsi="Wingdings" w:hint="default"/>
      </w:rPr>
    </w:lvl>
    <w:lvl w:ilvl="3" w:tplc="2314098E" w:tentative="1">
      <w:start w:val="1"/>
      <w:numFmt w:val="bullet"/>
      <w:lvlText w:val=""/>
      <w:lvlJc w:val="left"/>
      <w:pPr>
        <w:tabs>
          <w:tab w:val="num" w:pos="3229"/>
        </w:tabs>
        <w:ind w:left="3229" w:hanging="360"/>
      </w:pPr>
      <w:rPr>
        <w:rFonts w:ascii="Symbol" w:hAnsi="Symbol" w:hint="default"/>
      </w:rPr>
    </w:lvl>
    <w:lvl w:ilvl="4" w:tplc="D86EAAF4" w:tentative="1">
      <w:start w:val="1"/>
      <w:numFmt w:val="bullet"/>
      <w:lvlText w:val="o"/>
      <w:lvlJc w:val="left"/>
      <w:pPr>
        <w:tabs>
          <w:tab w:val="num" w:pos="3949"/>
        </w:tabs>
        <w:ind w:left="3949" w:hanging="360"/>
      </w:pPr>
      <w:rPr>
        <w:rFonts w:ascii="Courier New" w:hAnsi="Courier New" w:hint="default"/>
      </w:rPr>
    </w:lvl>
    <w:lvl w:ilvl="5" w:tplc="EA0A30DC" w:tentative="1">
      <w:start w:val="1"/>
      <w:numFmt w:val="bullet"/>
      <w:lvlText w:val=""/>
      <w:lvlJc w:val="left"/>
      <w:pPr>
        <w:tabs>
          <w:tab w:val="num" w:pos="4669"/>
        </w:tabs>
        <w:ind w:left="4669" w:hanging="360"/>
      </w:pPr>
      <w:rPr>
        <w:rFonts w:ascii="Wingdings" w:hAnsi="Wingdings" w:hint="default"/>
      </w:rPr>
    </w:lvl>
    <w:lvl w:ilvl="6" w:tplc="DEA4DF2C" w:tentative="1">
      <w:start w:val="1"/>
      <w:numFmt w:val="bullet"/>
      <w:lvlText w:val=""/>
      <w:lvlJc w:val="left"/>
      <w:pPr>
        <w:tabs>
          <w:tab w:val="num" w:pos="5389"/>
        </w:tabs>
        <w:ind w:left="5389" w:hanging="360"/>
      </w:pPr>
      <w:rPr>
        <w:rFonts w:ascii="Symbol" w:hAnsi="Symbol" w:hint="default"/>
      </w:rPr>
    </w:lvl>
    <w:lvl w:ilvl="7" w:tplc="3C4A7106" w:tentative="1">
      <w:start w:val="1"/>
      <w:numFmt w:val="bullet"/>
      <w:lvlText w:val="o"/>
      <w:lvlJc w:val="left"/>
      <w:pPr>
        <w:tabs>
          <w:tab w:val="num" w:pos="6109"/>
        </w:tabs>
        <w:ind w:left="6109" w:hanging="360"/>
      </w:pPr>
      <w:rPr>
        <w:rFonts w:ascii="Courier New" w:hAnsi="Courier New" w:hint="default"/>
      </w:rPr>
    </w:lvl>
    <w:lvl w:ilvl="8" w:tplc="77E863A2" w:tentative="1">
      <w:start w:val="1"/>
      <w:numFmt w:val="bullet"/>
      <w:lvlText w:val=""/>
      <w:lvlJc w:val="left"/>
      <w:pPr>
        <w:tabs>
          <w:tab w:val="num" w:pos="6829"/>
        </w:tabs>
        <w:ind w:left="6829" w:hanging="360"/>
      </w:pPr>
      <w:rPr>
        <w:rFonts w:ascii="Wingdings" w:hAnsi="Wingdings" w:hint="default"/>
      </w:rPr>
    </w:lvl>
  </w:abstractNum>
  <w:abstractNum w:abstractNumId="25">
    <w:nsid w:val="731D5DFA"/>
    <w:multiLevelType w:val="hybridMultilevel"/>
    <w:tmpl w:val="F524FA32"/>
    <w:lvl w:ilvl="0" w:tplc="0C0A0001">
      <w:start w:val="1"/>
      <w:numFmt w:val="bullet"/>
      <w:lvlText w:val=""/>
      <w:lvlJc w:val="left"/>
      <w:pPr>
        <w:tabs>
          <w:tab w:val="num" w:pos="1069"/>
        </w:tabs>
        <w:ind w:left="1069" w:hanging="360"/>
      </w:pPr>
      <w:rPr>
        <w:rFonts w:ascii="Symbol" w:hAnsi="Symbol" w:hint="default"/>
      </w:rPr>
    </w:lvl>
    <w:lvl w:ilvl="1" w:tplc="0C0A0003" w:tentative="1">
      <w:start w:val="1"/>
      <w:numFmt w:val="bullet"/>
      <w:lvlText w:val="o"/>
      <w:lvlJc w:val="left"/>
      <w:pPr>
        <w:tabs>
          <w:tab w:val="num" w:pos="1789"/>
        </w:tabs>
        <w:ind w:left="1789" w:hanging="360"/>
      </w:pPr>
      <w:rPr>
        <w:rFonts w:ascii="Courier New" w:hAnsi="Courier New" w:hint="default"/>
      </w:rPr>
    </w:lvl>
    <w:lvl w:ilvl="2" w:tplc="0C0A0005" w:tentative="1">
      <w:start w:val="1"/>
      <w:numFmt w:val="bullet"/>
      <w:lvlText w:val=""/>
      <w:lvlJc w:val="left"/>
      <w:pPr>
        <w:tabs>
          <w:tab w:val="num" w:pos="2509"/>
        </w:tabs>
        <w:ind w:left="2509" w:hanging="360"/>
      </w:pPr>
      <w:rPr>
        <w:rFonts w:ascii="Wingdings" w:hAnsi="Wingdings" w:hint="default"/>
      </w:rPr>
    </w:lvl>
    <w:lvl w:ilvl="3" w:tplc="0C0A0001" w:tentative="1">
      <w:start w:val="1"/>
      <w:numFmt w:val="bullet"/>
      <w:lvlText w:val=""/>
      <w:lvlJc w:val="left"/>
      <w:pPr>
        <w:tabs>
          <w:tab w:val="num" w:pos="3229"/>
        </w:tabs>
        <w:ind w:left="3229" w:hanging="360"/>
      </w:pPr>
      <w:rPr>
        <w:rFonts w:ascii="Symbol" w:hAnsi="Symbol" w:hint="default"/>
      </w:rPr>
    </w:lvl>
    <w:lvl w:ilvl="4" w:tplc="0C0A0003" w:tentative="1">
      <w:start w:val="1"/>
      <w:numFmt w:val="bullet"/>
      <w:lvlText w:val="o"/>
      <w:lvlJc w:val="left"/>
      <w:pPr>
        <w:tabs>
          <w:tab w:val="num" w:pos="3949"/>
        </w:tabs>
        <w:ind w:left="3949" w:hanging="360"/>
      </w:pPr>
      <w:rPr>
        <w:rFonts w:ascii="Courier New" w:hAnsi="Courier New" w:hint="default"/>
      </w:rPr>
    </w:lvl>
    <w:lvl w:ilvl="5" w:tplc="0C0A0005" w:tentative="1">
      <w:start w:val="1"/>
      <w:numFmt w:val="bullet"/>
      <w:lvlText w:val=""/>
      <w:lvlJc w:val="left"/>
      <w:pPr>
        <w:tabs>
          <w:tab w:val="num" w:pos="4669"/>
        </w:tabs>
        <w:ind w:left="4669" w:hanging="360"/>
      </w:pPr>
      <w:rPr>
        <w:rFonts w:ascii="Wingdings" w:hAnsi="Wingdings" w:hint="default"/>
      </w:rPr>
    </w:lvl>
    <w:lvl w:ilvl="6" w:tplc="0C0A0001" w:tentative="1">
      <w:start w:val="1"/>
      <w:numFmt w:val="bullet"/>
      <w:lvlText w:val=""/>
      <w:lvlJc w:val="left"/>
      <w:pPr>
        <w:tabs>
          <w:tab w:val="num" w:pos="5389"/>
        </w:tabs>
        <w:ind w:left="5389" w:hanging="360"/>
      </w:pPr>
      <w:rPr>
        <w:rFonts w:ascii="Symbol" w:hAnsi="Symbol" w:hint="default"/>
      </w:rPr>
    </w:lvl>
    <w:lvl w:ilvl="7" w:tplc="0C0A0003" w:tentative="1">
      <w:start w:val="1"/>
      <w:numFmt w:val="bullet"/>
      <w:lvlText w:val="o"/>
      <w:lvlJc w:val="left"/>
      <w:pPr>
        <w:tabs>
          <w:tab w:val="num" w:pos="6109"/>
        </w:tabs>
        <w:ind w:left="6109" w:hanging="360"/>
      </w:pPr>
      <w:rPr>
        <w:rFonts w:ascii="Courier New" w:hAnsi="Courier New" w:hint="default"/>
      </w:rPr>
    </w:lvl>
    <w:lvl w:ilvl="8" w:tplc="0C0A0005" w:tentative="1">
      <w:start w:val="1"/>
      <w:numFmt w:val="bullet"/>
      <w:lvlText w:val=""/>
      <w:lvlJc w:val="left"/>
      <w:pPr>
        <w:tabs>
          <w:tab w:val="num" w:pos="6829"/>
        </w:tabs>
        <w:ind w:left="6829" w:hanging="360"/>
      </w:pPr>
      <w:rPr>
        <w:rFonts w:ascii="Wingdings" w:hAnsi="Wingdings" w:hint="default"/>
      </w:rPr>
    </w:lvl>
  </w:abstractNum>
  <w:abstractNum w:abstractNumId="26">
    <w:nsid w:val="77D44818"/>
    <w:multiLevelType w:val="hybridMultilevel"/>
    <w:tmpl w:val="08CCC266"/>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7">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8">
    <w:nsid w:val="7A880C74"/>
    <w:multiLevelType w:val="singleLevel"/>
    <w:tmpl w:val="0C0A0001"/>
    <w:lvl w:ilvl="0">
      <w:start w:val="1"/>
      <w:numFmt w:val="bullet"/>
      <w:lvlText w:val=""/>
      <w:lvlJc w:val="left"/>
      <w:pPr>
        <w:tabs>
          <w:tab w:val="num" w:pos="360"/>
        </w:tabs>
        <w:ind w:left="360" w:hanging="360"/>
      </w:pPr>
      <w:rPr>
        <w:rFonts w:ascii="Symbol" w:hAnsi="Symbol" w:hint="default"/>
      </w:rPr>
    </w:lvl>
  </w:abstractNum>
  <w:num w:numId="1">
    <w:abstractNumId w:val="8"/>
  </w:num>
  <w:num w:numId="2">
    <w:abstractNumId w:val="15"/>
  </w:num>
  <w:num w:numId="3">
    <w:abstractNumId w:val="5"/>
  </w:num>
  <w:num w:numId="4">
    <w:abstractNumId w:val="16"/>
  </w:num>
  <w:num w:numId="5">
    <w:abstractNumId w:val="16"/>
    <w:lvlOverride w:ilvl="0">
      <w:lvl w:ilvl="0">
        <w:start w:val="1"/>
        <w:numFmt w:val="decimal"/>
        <w:lvlText w:val="%1)"/>
        <w:legacy w:legacy="1" w:legacySpace="0" w:legacyIndent="708"/>
        <w:lvlJc w:val="left"/>
        <w:pPr>
          <w:ind w:left="708" w:hanging="708"/>
        </w:pPr>
      </w:lvl>
    </w:lvlOverride>
    <w:lvlOverride w:ilvl="1">
      <w:lvl w:ilvl="1">
        <w:start w:val="1"/>
        <w:numFmt w:val="none"/>
        <w:lvlText w:val=""/>
        <w:legacy w:legacy="1" w:legacySpace="0" w:legacyIndent="708"/>
        <w:lvlJc w:val="left"/>
        <w:pPr>
          <w:ind w:left="1416" w:hanging="708"/>
        </w:pPr>
        <w:rPr>
          <w:rFonts w:ascii="Symbol" w:hAnsi="Symbol" w:hint="default"/>
        </w:rPr>
      </w:lvl>
    </w:lvlOverride>
    <w:lvlOverride w:ilvl="2">
      <w:lvl w:ilvl="2">
        <w:start w:val="1"/>
        <w:numFmt w:val="none"/>
        <w:lvlText w:val=""/>
        <w:legacy w:legacy="1" w:legacySpace="0" w:legacyIndent="708"/>
        <w:lvlJc w:val="left"/>
        <w:pPr>
          <w:ind w:left="2124" w:hanging="708"/>
        </w:pPr>
      </w:lvl>
    </w:lvlOverride>
    <w:lvlOverride w:ilvl="3">
      <w:lvl w:ilvl="3">
        <w:start w:val="1"/>
        <w:numFmt w:val="none"/>
        <w:lvlText w:val=""/>
        <w:legacy w:legacy="1" w:legacySpace="0" w:legacyIndent="0"/>
        <w:lvlJc w:val="left"/>
      </w:lvl>
    </w:lvlOverride>
    <w:lvlOverride w:ilvl="4">
      <w:lvl w:ilvl="4">
        <w:start w:val="1"/>
        <w:numFmt w:val="none"/>
        <w:lvlText w:val=""/>
        <w:legacy w:legacy="1" w:legacySpace="0" w:legacyIndent="0"/>
        <w:lvlJc w:val="left"/>
      </w:lvl>
    </w:lvlOverride>
    <w:lvlOverride w:ilvl="5">
      <w:lvl w:ilvl="5">
        <w:start w:val="1"/>
        <w:numFmt w:val="none"/>
        <w:lvlText w:val=""/>
        <w:legacy w:legacy="1" w:legacySpace="0" w:legacyIndent="0"/>
        <w:lvlJc w:val="left"/>
      </w:lvl>
    </w:lvlOverride>
    <w:lvlOverride w:ilvl="6">
      <w:lvl w:ilvl="6">
        <w:start w:val="1"/>
        <w:numFmt w:val="none"/>
        <w:lvlText w:val=""/>
        <w:legacy w:legacy="1" w:legacySpace="0" w:legacyIndent="0"/>
        <w:lvlJc w:val="left"/>
      </w:lvl>
    </w:lvlOverride>
    <w:lvlOverride w:ilvl="7">
      <w:lvl w:ilvl="7">
        <w:start w:val="1"/>
        <w:numFmt w:val="none"/>
        <w:lvlText w:val=""/>
        <w:legacy w:legacy="1" w:legacySpace="0" w:legacyIndent="0"/>
        <w:lvlJc w:val="left"/>
      </w:lvl>
    </w:lvlOverride>
    <w:lvlOverride w:ilvl="8">
      <w:lvl w:ilvl="8">
        <w:start w:val="1"/>
        <w:numFmt w:val="none"/>
        <w:lvlText w:val=""/>
        <w:legacy w:legacy="1" w:legacySpace="0" w:legacyIndent="0"/>
        <w:lvlJc w:val="left"/>
      </w:lvl>
    </w:lvlOverride>
  </w:num>
  <w:num w:numId="6">
    <w:abstractNumId w:val="28"/>
  </w:num>
  <w:num w:numId="7">
    <w:abstractNumId w:val="23"/>
  </w:num>
  <w:num w:numId="8">
    <w:abstractNumId w:val="25"/>
  </w:num>
  <w:num w:numId="9">
    <w:abstractNumId w:val="24"/>
  </w:num>
  <w:num w:numId="10">
    <w:abstractNumId w:val="7"/>
  </w:num>
  <w:num w:numId="11">
    <w:abstractNumId w:val="14"/>
  </w:num>
  <w:num w:numId="12">
    <w:abstractNumId w:val="1"/>
  </w:num>
  <w:num w:numId="13">
    <w:abstractNumId w:val="6"/>
  </w:num>
  <w:num w:numId="14">
    <w:abstractNumId w:val="27"/>
  </w:num>
  <w:num w:numId="15">
    <w:abstractNumId w:val="0"/>
  </w:num>
  <w:num w:numId="16">
    <w:abstractNumId w:val="26"/>
  </w:num>
  <w:num w:numId="17">
    <w:abstractNumId w:val="12"/>
  </w:num>
  <w:num w:numId="18">
    <w:abstractNumId w:val="4"/>
  </w:num>
  <w:num w:numId="19">
    <w:abstractNumId w:val="11"/>
  </w:num>
  <w:num w:numId="20">
    <w:abstractNumId w:val="22"/>
  </w:num>
  <w:num w:numId="21">
    <w:abstractNumId w:val="13"/>
  </w:num>
  <w:num w:numId="22">
    <w:abstractNumId w:val="21"/>
  </w:num>
  <w:num w:numId="23">
    <w:abstractNumId w:val="19"/>
  </w:num>
  <w:num w:numId="24">
    <w:abstractNumId w:val="9"/>
  </w:num>
  <w:num w:numId="25">
    <w:abstractNumId w:val="3"/>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17"/>
  </w:num>
  <w:num w:numId="29">
    <w:abstractNumId w:val="2"/>
  </w:num>
  <w:num w:numId="30">
    <w:abstractNumId w:val="20"/>
  </w:num>
  <w:num w:numId="31">
    <w:abstractNumId w:val="10"/>
  </w:num>
  <w:numIdMacAtCleanup w:val="14"/>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ebeca de la Paz Gonzales">
    <w15:presenceInfo w15:providerId="None" w15:userId="Rebeca de la Paz Gonzal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1"/>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08"/>
  <w:hyphenationZone w:val="425"/>
  <w:noPunctuationKerning/>
  <w:characterSpacingControl w:val="doNotCompress"/>
  <w:hdrShapeDefaults>
    <o:shapedefaults v:ext="edit" spidmax="2049" fill="f" fillcolor="white" stroke="f">
      <v:fill color="white" on="f"/>
      <v:stroke on="f"/>
      <v:shadow blur="0" color="gray" opacity="1" offset="2pt,2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7D5"/>
    <w:rsid w:val="00001231"/>
    <w:rsid w:val="00003587"/>
    <w:rsid w:val="00004460"/>
    <w:rsid w:val="00004631"/>
    <w:rsid w:val="00006FFB"/>
    <w:rsid w:val="000112EA"/>
    <w:rsid w:val="0001457F"/>
    <w:rsid w:val="00014D13"/>
    <w:rsid w:val="00034A8A"/>
    <w:rsid w:val="00035D72"/>
    <w:rsid w:val="00035F2A"/>
    <w:rsid w:val="000374FF"/>
    <w:rsid w:val="000444E9"/>
    <w:rsid w:val="00044CF4"/>
    <w:rsid w:val="000464B1"/>
    <w:rsid w:val="0004672A"/>
    <w:rsid w:val="00046D87"/>
    <w:rsid w:val="00047EBB"/>
    <w:rsid w:val="00062DFE"/>
    <w:rsid w:val="00063492"/>
    <w:rsid w:val="00065100"/>
    <w:rsid w:val="0007210F"/>
    <w:rsid w:val="00073C1D"/>
    <w:rsid w:val="00073F2F"/>
    <w:rsid w:val="00080CFB"/>
    <w:rsid w:val="00081DF4"/>
    <w:rsid w:val="000833E6"/>
    <w:rsid w:val="00083E95"/>
    <w:rsid w:val="00084B0C"/>
    <w:rsid w:val="0008670D"/>
    <w:rsid w:val="00091AB5"/>
    <w:rsid w:val="00094278"/>
    <w:rsid w:val="000949DA"/>
    <w:rsid w:val="00094A1A"/>
    <w:rsid w:val="00095783"/>
    <w:rsid w:val="00097450"/>
    <w:rsid w:val="000A281F"/>
    <w:rsid w:val="000A42FC"/>
    <w:rsid w:val="000A4622"/>
    <w:rsid w:val="000A4BF9"/>
    <w:rsid w:val="000A7C6B"/>
    <w:rsid w:val="000B0675"/>
    <w:rsid w:val="000B0724"/>
    <w:rsid w:val="000C08A5"/>
    <w:rsid w:val="000C0B5B"/>
    <w:rsid w:val="000C1303"/>
    <w:rsid w:val="000C3263"/>
    <w:rsid w:val="000C4540"/>
    <w:rsid w:val="000C6355"/>
    <w:rsid w:val="000C7306"/>
    <w:rsid w:val="000D0A96"/>
    <w:rsid w:val="000D3838"/>
    <w:rsid w:val="000E154C"/>
    <w:rsid w:val="000E3C2A"/>
    <w:rsid w:val="000E4773"/>
    <w:rsid w:val="000F04ED"/>
    <w:rsid w:val="000F138B"/>
    <w:rsid w:val="000F50C2"/>
    <w:rsid w:val="000F513E"/>
    <w:rsid w:val="000F60F3"/>
    <w:rsid w:val="00100D20"/>
    <w:rsid w:val="0010126A"/>
    <w:rsid w:val="00101372"/>
    <w:rsid w:val="00101B8A"/>
    <w:rsid w:val="0010361E"/>
    <w:rsid w:val="001048B7"/>
    <w:rsid w:val="00105784"/>
    <w:rsid w:val="00105C15"/>
    <w:rsid w:val="001063CF"/>
    <w:rsid w:val="001100AE"/>
    <w:rsid w:val="00111DDB"/>
    <w:rsid w:val="00113D77"/>
    <w:rsid w:val="001155D6"/>
    <w:rsid w:val="00116D27"/>
    <w:rsid w:val="0012216C"/>
    <w:rsid w:val="001335DE"/>
    <w:rsid w:val="00137CA0"/>
    <w:rsid w:val="00140005"/>
    <w:rsid w:val="00140BE8"/>
    <w:rsid w:val="00141238"/>
    <w:rsid w:val="00144028"/>
    <w:rsid w:val="0014501A"/>
    <w:rsid w:val="00151B18"/>
    <w:rsid w:val="001524C7"/>
    <w:rsid w:val="00155127"/>
    <w:rsid w:val="00155699"/>
    <w:rsid w:val="0015697F"/>
    <w:rsid w:val="00163A0E"/>
    <w:rsid w:val="00164756"/>
    <w:rsid w:val="00164935"/>
    <w:rsid w:val="00165944"/>
    <w:rsid w:val="001659FC"/>
    <w:rsid w:val="00166D35"/>
    <w:rsid w:val="0017136F"/>
    <w:rsid w:val="00172083"/>
    <w:rsid w:val="00172BC1"/>
    <w:rsid w:val="00180BAC"/>
    <w:rsid w:val="001828F4"/>
    <w:rsid w:val="00184DCB"/>
    <w:rsid w:val="00184FF9"/>
    <w:rsid w:val="0018570B"/>
    <w:rsid w:val="00187DAB"/>
    <w:rsid w:val="001907BF"/>
    <w:rsid w:val="0019444B"/>
    <w:rsid w:val="0019537D"/>
    <w:rsid w:val="00197AC6"/>
    <w:rsid w:val="001A0EF1"/>
    <w:rsid w:val="001A20AF"/>
    <w:rsid w:val="001A2BCD"/>
    <w:rsid w:val="001A5AB6"/>
    <w:rsid w:val="001B0248"/>
    <w:rsid w:val="001B4840"/>
    <w:rsid w:val="001B60C4"/>
    <w:rsid w:val="001C18E8"/>
    <w:rsid w:val="001C56C9"/>
    <w:rsid w:val="001C6892"/>
    <w:rsid w:val="001C756B"/>
    <w:rsid w:val="001D3676"/>
    <w:rsid w:val="001D563E"/>
    <w:rsid w:val="001D5BE2"/>
    <w:rsid w:val="001D7D2E"/>
    <w:rsid w:val="001E079B"/>
    <w:rsid w:val="001E2810"/>
    <w:rsid w:val="001E3C87"/>
    <w:rsid w:val="001E3F65"/>
    <w:rsid w:val="001E4942"/>
    <w:rsid w:val="001E746A"/>
    <w:rsid w:val="001E754B"/>
    <w:rsid w:val="001E78F3"/>
    <w:rsid w:val="001E7DD9"/>
    <w:rsid w:val="001F134B"/>
    <w:rsid w:val="001F1414"/>
    <w:rsid w:val="001F420C"/>
    <w:rsid w:val="002020F0"/>
    <w:rsid w:val="002037A3"/>
    <w:rsid w:val="00207EB1"/>
    <w:rsid w:val="002105C3"/>
    <w:rsid w:val="00214A60"/>
    <w:rsid w:val="00214CC2"/>
    <w:rsid w:val="002150BE"/>
    <w:rsid w:val="00215CBA"/>
    <w:rsid w:val="002201AC"/>
    <w:rsid w:val="00221448"/>
    <w:rsid w:val="0022386D"/>
    <w:rsid w:val="0022475E"/>
    <w:rsid w:val="00226780"/>
    <w:rsid w:val="0023091D"/>
    <w:rsid w:val="002414BC"/>
    <w:rsid w:val="00244435"/>
    <w:rsid w:val="00244A01"/>
    <w:rsid w:val="002472F6"/>
    <w:rsid w:val="00250105"/>
    <w:rsid w:val="00250FB8"/>
    <w:rsid w:val="00251FCF"/>
    <w:rsid w:val="002556F8"/>
    <w:rsid w:val="00262BD1"/>
    <w:rsid w:val="00263F96"/>
    <w:rsid w:val="00264E72"/>
    <w:rsid w:val="0026714A"/>
    <w:rsid w:val="00272E20"/>
    <w:rsid w:val="00273826"/>
    <w:rsid w:val="00274CE8"/>
    <w:rsid w:val="00274E6C"/>
    <w:rsid w:val="002771DD"/>
    <w:rsid w:val="0028447A"/>
    <w:rsid w:val="0028584F"/>
    <w:rsid w:val="00286164"/>
    <w:rsid w:val="002875B8"/>
    <w:rsid w:val="00287B17"/>
    <w:rsid w:val="0029189D"/>
    <w:rsid w:val="00292674"/>
    <w:rsid w:val="00296FB3"/>
    <w:rsid w:val="002978E8"/>
    <w:rsid w:val="002A2593"/>
    <w:rsid w:val="002A3F59"/>
    <w:rsid w:val="002A4BD0"/>
    <w:rsid w:val="002A60E6"/>
    <w:rsid w:val="002B1B14"/>
    <w:rsid w:val="002B27BC"/>
    <w:rsid w:val="002B466D"/>
    <w:rsid w:val="002B4FCF"/>
    <w:rsid w:val="002C06B2"/>
    <w:rsid w:val="002C0C43"/>
    <w:rsid w:val="002C490C"/>
    <w:rsid w:val="002C538F"/>
    <w:rsid w:val="002C698C"/>
    <w:rsid w:val="002C6B45"/>
    <w:rsid w:val="002D6D55"/>
    <w:rsid w:val="002E1DBB"/>
    <w:rsid w:val="002E21BB"/>
    <w:rsid w:val="002E30C6"/>
    <w:rsid w:val="002E62E8"/>
    <w:rsid w:val="002E7CE0"/>
    <w:rsid w:val="002E7DE8"/>
    <w:rsid w:val="002F0011"/>
    <w:rsid w:val="002F0E21"/>
    <w:rsid w:val="002F0FEB"/>
    <w:rsid w:val="002F1263"/>
    <w:rsid w:val="002F1784"/>
    <w:rsid w:val="00300CE1"/>
    <w:rsid w:val="003013BA"/>
    <w:rsid w:val="0030216B"/>
    <w:rsid w:val="00303453"/>
    <w:rsid w:val="00311741"/>
    <w:rsid w:val="003130DA"/>
    <w:rsid w:val="00313428"/>
    <w:rsid w:val="00313828"/>
    <w:rsid w:val="003160FC"/>
    <w:rsid w:val="00317964"/>
    <w:rsid w:val="0032701D"/>
    <w:rsid w:val="003300E8"/>
    <w:rsid w:val="00330987"/>
    <w:rsid w:val="00333751"/>
    <w:rsid w:val="003337E3"/>
    <w:rsid w:val="0033431C"/>
    <w:rsid w:val="003345B4"/>
    <w:rsid w:val="003350C7"/>
    <w:rsid w:val="00335A6B"/>
    <w:rsid w:val="00337635"/>
    <w:rsid w:val="0034125E"/>
    <w:rsid w:val="00342D18"/>
    <w:rsid w:val="00343CA1"/>
    <w:rsid w:val="00343E50"/>
    <w:rsid w:val="00347BED"/>
    <w:rsid w:val="00347E60"/>
    <w:rsid w:val="0035490D"/>
    <w:rsid w:val="00355D32"/>
    <w:rsid w:val="00356CA0"/>
    <w:rsid w:val="00360C2C"/>
    <w:rsid w:val="00361F85"/>
    <w:rsid w:val="0036530F"/>
    <w:rsid w:val="00366CDD"/>
    <w:rsid w:val="00366CF3"/>
    <w:rsid w:val="00371494"/>
    <w:rsid w:val="00372F87"/>
    <w:rsid w:val="00374525"/>
    <w:rsid w:val="00374FB1"/>
    <w:rsid w:val="00377297"/>
    <w:rsid w:val="00380E16"/>
    <w:rsid w:val="00381B9A"/>
    <w:rsid w:val="00385616"/>
    <w:rsid w:val="003856C0"/>
    <w:rsid w:val="00385A1E"/>
    <w:rsid w:val="003903F7"/>
    <w:rsid w:val="003918FC"/>
    <w:rsid w:val="0039500E"/>
    <w:rsid w:val="003959C7"/>
    <w:rsid w:val="0039682D"/>
    <w:rsid w:val="003A1F67"/>
    <w:rsid w:val="003A6546"/>
    <w:rsid w:val="003A7FCF"/>
    <w:rsid w:val="003B0FDC"/>
    <w:rsid w:val="003B1474"/>
    <w:rsid w:val="003B3148"/>
    <w:rsid w:val="003B34C8"/>
    <w:rsid w:val="003B3837"/>
    <w:rsid w:val="003B3D8E"/>
    <w:rsid w:val="003B4822"/>
    <w:rsid w:val="003B4909"/>
    <w:rsid w:val="003B4A65"/>
    <w:rsid w:val="003B5690"/>
    <w:rsid w:val="003B5C7A"/>
    <w:rsid w:val="003B5E83"/>
    <w:rsid w:val="003C0F3A"/>
    <w:rsid w:val="003C1E47"/>
    <w:rsid w:val="003C73FA"/>
    <w:rsid w:val="003C7A92"/>
    <w:rsid w:val="003D299F"/>
    <w:rsid w:val="003D337A"/>
    <w:rsid w:val="003E5E87"/>
    <w:rsid w:val="003F0DEB"/>
    <w:rsid w:val="003F1A1D"/>
    <w:rsid w:val="003F1F52"/>
    <w:rsid w:val="003F230A"/>
    <w:rsid w:val="003F34AA"/>
    <w:rsid w:val="003F3F81"/>
    <w:rsid w:val="003F4D7E"/>
    <w:rsid w:val="00400FBE"/>
    <w:rsid w:val="00404D03"/>
    <w:rsid w:val="00404EF7"/>
    <w:rsid w:val="0040796A"/>
    <w:rsid w:val="00412840"/>
    <w:rsid w:val="00413A23"/>
    <w:rsid w:val="00414509"/>
    <w:rsid w:val="00420723"/>
    <w:rsid w:val="00421A90"/>
    <w:rsid w:val="004263DA"/>
    <w:rsid w:val="00430870"/>
    <w:rsid w:val="00431F5E"/>
    <w:rsid w:val="004325E3"/>
    <w:rsid w:val="004334CF"/>
    <w:rsid w:val="00433795"/>
    <w:rsid w:val="00434E51"/>
    <w:rsid w:val="00435220"/>
    <w:rsid w:val="00436D11"/>
    <w:rsid w:val="0044326B"/>
    <w:rsid w:val="00443BD4"/>
    <w:rsid w:val="00444185"/>
    <w:rsid w:val="0045255B"/>
    <w:rsid w:val="004565DE"/>
    <w:rsid w:val="004577C2"/>
    <w:rsid w:val="004616E4"/>
    <w:rsid w:val="00463806"/>
    <w:rsid w:val="00464C2F"/>
    <w:rsid w:val="00464DE2"/>
    <w:rsid w:val="0046561D"/>
    <w:rsid w:val="00465D1C"/>
    <w:rsid w:val="00465D73"/>
    <w:rsid w:val="00466012"/>
    <w:rsid w:val="0047087C"/>
    <w:rsid w:val="00470CF9"/>
    <w:rsid w:val="004720DB"/>
    <w:rsid w:val="00472197"/>
    <w:rsid w:val="0047718F"/>
    <w:rsid w:val="00477D88"/>
    <w:rsid w:val="004802B5"/>
    <w:rsid w:val="00482A7A"/>
    <w:rsid w:val="00482A9C"/>
    <w:rsid w:val="00485F4A"/>
    <w:rsid w:val="00487932"/>
    <w:rsid w:val="00491726"/>
    <w:rsid w:val="004938B0"/>
    <w:rsid w:val="00494E0F"/>
    <w:rsid w:val="004977B3"/>
    <w:rsid w:val="004A36F5"/>
    <w:rsid w:val="004A7077"/>
    <w:rsid w:val="004B22D8"/>
    <w:rsid w:val="004B3B90"/>
    <w:rsid w:val="004B61B7"/>
    <w:rsid w:val="004C110B"/>
    <w:rsid w:val="004C1BD9"/>
    <w:rsid w:val="004C482D"/>
    <w:rsid w:val="004C529D"/>
    <w:rsid w:val="004C604B"/>
    <w:rsid w:val="004C6200"/>
    <w:rsid w:val="004C6DE0"/>
    <w:rsid w:val="004D02DA"/>
    <w:rsid w:val="004D07D8"/>
    <w:rsid w:val="004D2D3E"/>
    <w:rsid w:val="004D3690"/>
    <w:rsid w:val="004D4D5F"/>
    <w:rsid w:val="004D71D0"/>
    <w:rsid w:val="004F0838"/>
    <w:rsid w:val="004F2C94"/>
    <w:rsid w:val="004F3260"/>
    <w:rsid w:val="004F33FD"/>
    <w:rsid w:val="004F643E"/>
    <w:rsid w:val="004F7852"/>
    <w:rsid w:val="00503D21"/>
    <w:rsid w:val="00503F6B"/>
    <w:rsid w:val="00507787"/>
    <w:rsid w:val="00507906"/>
    <w:rsid w:val="0051045C"/>
    <w:rsid w:val="00510A6D"/>
    <w:rsid w:val="0051113E"/>
    <w:rsid w:val="00511619"/>
    <w:rsid w:val="005143BE"/>
    <w:rsid w:val="00515974"/>
    <w:rsid w:val="00517758"/>
    <w:rsid w:val="00522397"/>
    <w:rsid w:val="00525061"/>
    <w:rsid w:val="00527289"/>
    <w:rsid w:val="00536B88"/>
    <w:rsid w:val="005378C1"/>
    <w:rsid w:val="00537FC0"/>
    <w:rsid w:val="0054630A"/>
    <w:rsid w:val="00547C4D"/>
    <w:rsid w:val="00551F2F"/>
    <w:rsid w:val="005544BA"/>
    <w:rsid w:val="005558C5"/>
    <w:rsid w:val="005564B3"/>
    <w:rsid w:val="00561333"/>
    <w:rsid w:val="00563E81"/>
    <w:rsid w:val="00564DED"/>
    <w:rsid w:val="00565759"/>
    <w:rsid w:val="00566B72"/>
    <w:rsid w:val="005777E3"/>
    <w:rsid w:val="005832E7"/>
    <w:rsid w:val="00583419"/>
    <w:rsid w:val="00584949"/>
    <w:rsid w:val="00584951"/>
    <w:rsid w:val="00587895"/>
    <w:rsid w:val="00590404"/>
    <w:rsid w:val="00592B67"/>
    <w:rsid w:val="00595EF8"/>
    <w:rsid w:val="00596D27"/>
    <w:rsid w:val="005974E4"/>
    <w:rsid w:val="00597AAA"/>
    <w:rsid w:val="005A484A"/>
    <w:rsid w:val="005A4DC8"/>
    <w:rsid w:val="005A7774"/>
    <w:rsid w:val="005A7F9A"/>
    <w:rsid w:val="005B2235"/>
    <w:rsid w:val="005B236C"/>
    <w:rsid w:val="005B59B6"/>
    <w:rsid w:val="005B7BF4"/>
    <w:rsid w:val="005C2122"/>
    <w:rsid w:val="005C452B"/>
    <w:rsid w:val="005C7655"/>
    <w:rsid w:val="005D1373"/>
    <w:rsid w:val="005D3BD5"/>
    <w:rsid w:val="005E10D5"/>
    <w:rsid w:val="005E19AD"/>
    <w:rsid w:val="005E2F80"/>
    <w:rsid w:val="005E3554"/>
    <w:rsid w:val="005E3826"/>
    <w:rsid w:val="005E61F6"/>
    <w:rsid w:val="005E63C0"/>
    <w:rsid w:val="005F1CEB"/>
    <w:rsid w:val="005F2BEB"/>
    <w:rsid w:val="005F4851"/>
    <w:rsid w:val="005F4FFF"/>
    <w:rsid w:val="005F6BF5"/>
    <w:rsid w:val="005F6C78"/>
    <w:rsid w:val="005F6F0F"/>
    <w:rsid w:val="006018C5"/>
    <w:rsid w:val="006035F5"/>
    <w:rsid w:val="00603903"/>
    <w:rsid w:val="006040E8"/>
    <w:rsid w:val="0060453D"/>
    <w:rsid w:val="0060532F"/>
    <w:rsid w:val="00607339"/>
    <w:rsid w:val="00607FD5"/>
    <w:rsid w:val="00612AFC"/>
    <w:rsid w:val="00614D66"/>
    <w:rsid w:val="00615118"/>
    <w:rsid w:val="006156BE"/>
    <w:rsid w:val="00615CD3"/>
    <w:rsid w:val="006209B4"/>
    <w:rsid w:val="00623FDD"/>
    <w:rsid w:val="00625FAD"/>
    <w:rsid w:val="00626946"/>
    <w:rsid w:val="00626CAB"/>
    <w:rsid w:val="00626D71"/>
    <w:rsid w:val="00630883"/>
    <w:rsid w:val="00633F8A"/>
    <w:rsid w:val="006343AF"/>
    <w:rsid w:val="00634413"/>
    <w:rsid w:val="006353A0"/>
    <w:rsid w:val="006360F7"/>
    <w:rsid w:val="00636B5E"/>
    <w:rsid w:val="00643097"/>
    <w:rsid w:val="00647F59"/>
    <w:rsid w:val="00650ED5"/>
    <w:rsid w:val="00653473"/>
    <w:rsid w:val="0065397A"/>
    <w:rsid w:val="00654751"/>
    <w:rsid w:val="006563FE"/>
    <w:rsid w:val="00662D76"/>
    <w:rsid w:val="00664616"/>
    <w:rsid w:val="0066477C"/>
    <w:rsid w:val="0066493F"/>
    <w:rsid w:val="00670847"/>
    <w:rsid w:val="00672CD7"/>
    <w:rsid w:val="00674F1B"/>
    <w:rsid w:val="00676EEE"/>
    <w:rsid w:val="006805DD"/>
    <w:rsid w:val="006827A2"/>
    <w:rsid w:val="00691BA2"/>
    <w:rsid w:val="006937EC"/>
    <w:rsid w:val="00694AAB"/>
    <w:rsid w:val="00697B99"/>
    <w:rsid w:val="006A100B"/>
    <w:rsid w:val="006A3AE3"/>
    <w:rsid w:val="006A64E7"/>
    <w:rsid w:val="006A6A08"/>
    <w:rsid w:val="006B18BA"/>
    <w:rsid w:val="006B3E9E"/>
    <w:rsid w:val="006B54A7"/>
    <w:rsid w:val="006B6C5A"/>
    <w:rsid w:val="006C198F"/>
    <w:rsid w:val="006C41C9"/>
    <w:rsid w:val="006C4259"/>
    <w:rsid w:val="006C4AD7"/>
    <w:rsid w:val="006C4B64"/>
    <w:rsid w:val="006C5621"/>
    <w:rsid w:val="006D2770"/>
    <w:rsid w:val="006D29F6"/>
    <w:rsid w:val="006D3C16"/>
    <w:rsid w:val="006D44F5"/>
    <w:rsid w:val="006D4614"/>
    <w:rsid w:val="006D4825"/>
    <w:rsid w:val="006E151E"/>
    <w:rsid w:val="006E1D05"/>
    <w:rsid w:val="006E3916"/>
    <w:rsid w:val="006E3EBC"/>
    <w:rsid w:val="006E4772"/>
    <w:rsid w:val="006E656B"/>
    <w:rsid w:val="006F3F15"/>
    <w:rsid w:val="006F7EA9"/>
    <w:rsid w:val="00703B32"/>
    <w:rsid w:val="00704028"/>
    <w:rsid w:val="0070515D"/>
    <w:rsid w:val="00706AF5"/>
    <w:rsid w:val="00706FD6"/>
    <w:rsid w:val="00707DC1"/>
    <w:rsid w:val="007127DE"/>
    <w:rsid w:val="00714C66"/>
    <w:rsid w:val="007173BA"/>
    <w:rsid w:val="007228C4"/>
    <w:rsid w:val="00723F6B"/>
    <w:rsid w:val="00725A05"/>
    <w:rsid w:val="00725EA6"/>
    <w:rsid w:val="0073214D"/>
    <w:rsid w:val="00734C9C"/>
    <w:rsid w:val="00735CDB"/>
    <w:rsid w:val="007371ED"/>
    <w:rsid w:val="007459A8"/>
    <w:rsid w:val="00745B82"/>
    <w:rsid w:val="007524DC"/>
    <w:rsid w:val="007533C0"/>
    <w:rsid w:val="00754804"/>
    <w:rsid w:val="007606E7"/>
    <w:rsid w:val="00760BCA"/>
    <w:rsid w:val="00760BCC"/>
    <w:rsid w:val="00762A39"/>
    <w:rsid w:val="00763878"/>
    <w:rsid w:val="00764D17"/>
    <w:rsid w:val="007653D2"/>
    <w:rsid w:val="0077051A"/>
    <w:rsid w:val="00772C4A"/>
    <w:rsid w:val="00776D8C"/>
    <w:rsid w:val="00780F50"/>
    <w:rsid w:val="007827C6"/>
    <w:rsid w:val="00784F17"/>
    <w:rsid w:val="00787364"/>
    <w:rsid w:val="00787C03"/>
    <w:rsid w:val="007900C1"/>
    <w:rsid w:val="00793037"/>
    <w:rsid w:val="00793867"/>
    <w:rsid w:val="00793D45"/>
    <w:rsid w:val="00794532"/>
    <w:rsid w:val="007958ED"/>
    <w:rsid w:val="00796728"/>
    <w:rsid w:val="007A034D"/>
    <w:rsid w:val="007A7BCF"/>
    <w:rsid w:val="007A7C5E"/>
    <w:rsid w:val="007B26ED"/>
    <w:rsid w:val="007B3F7C"/>
    <w:rsid w:val="007C3D8F"/>
    <w:rsid w:val="007C5DB5"/>
    <w:rsid w:val="007D4633"/>
    <w:rsid w:val="007E56E1"/>
    <w:rsid w:val="007E6CDE"/>
    <w:rsid w:val="007E7ED9"/>
    <w:rsid w:val="007F2F8A"/>
    <w:rsid w:val="007F5E17"/>
    <w:rsid w:val="007F775A"/>
    <w:rsid w:val="0080153B"/>
    <w:rsid w:val="00803115"/>
    <w:rsid w:val="008048EF"/>
    <w:rsid w:val="00804F2A"/>
    <w:rsid w:val="00807AAE"/>
    <w:rsid w:val="00810C92"/>
    <w:rsid w:val="008118DF"/>
    <w:rsid w:val="00812EE2"/>
    <w:rsid w:val="0081561F"/>
    <w:rsid w:val="00816826"/>
    <w:rsid w:val="00817F85"/>
    <w:rsid w:val="00820554"/>
    <w:rsid w:val="00823545"/>
    <w:rsid w:val="00824685"/>
    <w:rsid w:val="00827EA8"/>
    <w:rsid w:val="0083151B"/>
    <w:rsid w:val="00831755"/>
    <w:rsid w:val="00831A03"/>
    <w:rsid w:val="00834A05"/>
    <w:rsid w:val="00836D2E"/>
    <w:rsid w:val="00840363"/>
    <w:rsid w:val="00840458"/>
    <w:rsid w:val="00841A24"/>
    <w:rsid w:val="0084289B"/>
    <w:rsid w:val="00846667"/>
    <w:rsid w:val="00847816"/>
    <w:rsid w:val="00847B65"/>
    <w:rsid w:val="00850D36"/>
    <w:rsid w:val="00851C60"/>
    <w:rsid w:val="00855BFF"/>
    <w:rsid w:val="00857AAB"/>
    <w:rsid w:val="008668D1"/>
    <w:rsid w:val="00866AB6"/>
    <w:rsid w:val="00866BA3"/>
    <w:rsid w:val="00871D3E"/>
    <w:rsid w:val="00871E8E"/>
    <w:rsid w:val="00872590"/>
    <w:rsid w:val="0087519E"/>
    <w:rsid w:val="008753D1"/>
    <w:rsid w:val="00875B18"/>
    <w:rsid w:val="00880838"/>
    <w:rsid w:val="00880928"/>
    <w:rsid w:val="00882EA6"/>
    <w:rsid w:val="00883BBE"/>
    <w:rsid w:val="00883CDE"/>
    <w:rsid w:val="008842EA"/>
    <w:rsid w:val="008848FD"/>
    <w:rsid w:val="0088722E"/>
    <w:rsid w:val="008873F3"/>
    <w:rsid w:val="008901E4"/>
    <w:rsid w:val="008912E9"/>
    <w:rsid w:val="008944AA"/>
    <w:rsid w:val="00897658"/>
    <w:rsid w:val="008A3CF6"/>
    <w:rsid w:val="008A589B"/>
    <w:rsid w:val="008A5B02"/>
    <w:rsid w:val="008A6746"/>
    <w:rsid w:val="008B00AF"/>
    <w:rsid w:val="008B1C14"/>
    <w:rsid w:val="008B694A"/>
    <w:rsid w:val="008C1738"/>
    <w:rsid w:val="008C6621"/>
    <w:rsid w:val="008D2FA6"/>
    <w:rsid w:val="008D5F00"/>
    <w:rsid w:val="008D6F8B"/>
    <w:rsid w:val="008D7B29"/>
    <w:rsid w:val="008E095C"/>
    <w:rsid w:val="008E299C"/>
    <w:rsid w:val="008E363B"/>
    <w:rsid w:val="008E3FF4"/>
    <w:rsid w:val="008E77F6"/>
    <w:rsid w:val="008F0C8A"/>
    <w:rsid w:val="008F6F52"/>
    <w:rsid w:val="00903725"/>
    <w:rsid w:val="00904A11"/>
    <w:rsid w:val="00904BFF"/>
    <w:rsid w:val="00907519"/>
    <w:rsid w:val="00911AC5"/>
    <w:rsid w:val="0091369E"/>
    <w:rsid w:val="0091414F"/>
    <w:rsid w:val="009146A0"/>
    <w:rsid w:val="00914D26"/>
    <w:rsid w:val="0091562F"/>
    <w:rsid w:val="00916C5C"/>
    <w:rsid w:val="00920372"/>
    <w:rsid w:val="00922310"/>
    <w:rsid w:val="009265D6"/>
    <w:rsid w:val="00926F10"/>
    <w:rsid w:val="00927013"/>
    <w:rsid w:val="0092776A"/>
    <w:rsid w:val="00930174"/>
    <w:rsid w:val="009301DE"/>
    <w:rsid w:val="009310DA"/>
    <w:rsid w:val="00933EF3"/>
    <w:rsid w:val="009358D0"/>
    <w:rsid w:val="00935FFD"/>
    <w:rsid w:val="0093725C"/>
    <w:rsid w:val="0094520C"/>
    <w:rsid w:val="009457D2"/>
    <w:rsid w:val="00945F93"/>
    <w:rsid w:val="0095142D"/>
    <w:rsid w:val="00951673"/>
    <w:rsid w:val="00954122"/>
    <w:rsid w:val="0095469E"/>
    <w:rsid w:val="00957217"/>
    <w:rsid w:val="00960F1D"/>
    <w:rsid w:val="00966367"/>
    <w:rsid w:val="009704D8"/>
    <w:rsid w:val="00970C9D"/>
    <w:rsid w:val="00971716"/>
    <w:rsid w:val="00972135"/>
    <w:rsid w:val="00972C85"/>
    <w:rsid w:val="009758E9"/>
    <w:rsid w:val="009761D6"/>
    <w:rsid w:val="009761FD"/>
    <w:rsid w:val="00977AAF"/>
    <w:rsid w:val="00982898"/>
    <w:rsid w:val="00984E19"/>
    <w:rsid w:val="00985606"/>
    <w:rsid w:val="00996CCC"/>
    <w:rsid w:val="0099775B"/>
    <w:rsid w:val="00997908"/>
    <w:rsid w:val="009A0B1F"/>
    <w:rsid w:val="009A1E09"/>
    <w:rsid w:val="009A550E"/>
    <w:rsid w:val="009B328D"/>
    <w:rsid w:val="009C1C29"/>
    <w:rsid w:val="009C47A2"/>
    <w:rsid w:val="009C5443"/>
    <w:rsid w:val="009C6F70"/>
    <w:rsid w:val="009D1E91"/>
    <w:rsid w:val="009D339E"/>
    <w:rsid w:val="009D64F8"/>
    <w:rsid w:val="009E0C00"/>
    <w:rsid w:val="009E1010"/>
    <w:rsid w:val="009E2211"/>
    <w:rsid w:val="009E2C18"/>
    <w:rsid w:val="009E4EC1"/>
    <w:rsid w:val="009E637C"/>
    <w:rsid w:val="009F1953"/>
    <w:rsid w:val="009F4473"/>
    <w:rsid w:val="009F4817"/>
    <w:rsid w:val="009F4D89"/>
    <w:rsid w:val="009F5D8B"/>
    <w:rsid w:val="00A00BC2"/>
    <w:rsid w:val="00A019DF"/>
    <w:rsid w:val="00A02AC1"/>
    <w:rsid w:val="00A04A80"/>
    <w:rsid w:val="00A068F8"/>
    <w:rsid w:val="00A103F3"/>
    <w:rsid w:val="00A11563"/>
    <w:rsid w:val="00A13DFB"/>
    <w:rsid w:val="00A20DEF"/>
    <w:rsid w:val="00A24D00"/>
    <w:rsid w:val="00A31729"/>
    <w:rsid w:val="00A322DD"/>
    <w:rsid w:val="00A342D3"/>
    <w:rsid w:val="00A35A82"/>
    <w:rsid w:val="00A37074"/>
    <w:rsid w:val="00A37192"/>
    <w:rsid w:val="00A40C65"/>
    <w:rsid w:val="00A44531"/>
    <w:rsid w:val="00A44E29"/>
    <w:rsid w:val="00A46747"/>
    <w:rsid w:val="00A468EB"/>
    <w:rsid w:val="00A50C65"/>
    <w:rsid w:val="00A54D5E"/>
    <w:rsid w:val="00A55049"/>
    <w:rsid w:val="00A55C1A"/>
    <w:rsid w:val="00A60D46"/>
    <w:rsid w:val="00A6497F"/>
    <w:rsid w:val="00A65625"/>
    <w:rsid w:val="00A66F7F"/>
    <w:rsid w:val="00A716FC"/>
    <w:rsid w:val="00A71BB8"/>
    <w:rsid w:val="00A72B3A"/>
    <w:rsid w:val="00A73678"/>
    <w:rsid w:val="00A77B41"/>
    <w:rsid w:val="00A82B5D"/>
    <w:rsid w:val="00A846D1"/>
    <w:rsid w:val="00A85A67"/>
    <w:rsid w:val="00A87618"/>
    <w:rsid w:val="00A87774"/>
    <w:rsid w:val="00A908FA"/>
    <w:rsid w:val="00A92669"/>
    <w:rsid w:val="00A95332"/>
    <w:rsid w:val="00AA5143"/>
    <w:rsid w:val="00AA67C3"/>
    <w:rsid w:val="00AB4150"/>
    <w:rsid w:val="00AB4ECA"/>
    <w:rsid w:val="00AB65A2"/>
    <w:rsid w:val="00AC17C9"/>
    <w:rsid w:val="00AC26A8"/>
    <w:rsid w:val="00AC2A69"/>
    <w:rsid w:val="00AC3A0E"/>
    <w:rsid w:val="00AC6CE6"/>
    <w:rsid w:val="00AD18C3"/>
    <w:rsid w:val="00AD420C"/>
    <w:rsid w:val="00AD78A7"/>
    <w:rsid w:val="00AE5CFC"/>
    <w:rsid w:val="00AE60D0"/>
    <w:rsid w:val="00AE6C24"/>
    <w:rsid w:val="00AE70B2"/>
    <w:rsid w:val="00AE70CF"/>
    <w:rsid w:val="00AF153A"/>
    <w:rsid w:val="00AF30E6"/>
    <w:rsid w:val="00AF4A5B"/>
    <w:rsid w:val="00AF4ABB"/>
    <w:rsid w:val="00AF4FB3"/>
    <w:rsid w:val="00AF60B2"/>
    <w:rsid w:val="00B155A1"/>
    <w:rsid w:val="00B20465"/>
    <w:rsid w:val="00B22FFB"/>
    <w:rsid w:val="00B236D2"/>
    <w:rsid w:val="00B24C7C"/>
    <w:rsid w:val="00B25078"/>
    <w:rsid w:val="00B26F84"/>
    <w:rsid w:val="00B3013B"/>
    <w:rsid w:val="00B32A16"/>
    <w:rsid w:val="00B34394"/>
    <w:rsid w:val="00B406D2"/>
    <w:rsid w:val="00B41373"/>
    <w:rsid w:val="00B4284A"/>
    <w:rsid w:val="00B440B8"/>
    <w:rsid w:val="00B4487C"/>
    <w:rsid w:val="00B44E51"/>
    <w:rsid w:val="00B47D5F"/>
    <w:rsid w:val="00B51160"/>
    <w:rsid w:val="00B53B0E"/>
    <w:rsid w:val="00B54DB0"/>
    <w:rsid w:val="00B56078"/>
    <w:rsid w:val="00B608E5"/>
    <w:rsid w:val="00B62405"/>
    <w:rsid w:val="00B62D92"/>
    <w:rsid w:val="00B6338E"/>
    <w:rsid w:val="00B639BF"/>
    <w:rsid w:val="00B704D0"/>
    <w:rsid w:val="00B73EF6"/>
    <w:rsid w:val="00B73EF8"/>
    <w:rsid w:val="00B76275"/>
    <w:rsid w:val="00B81D97"/>
    <w:rsid w:val="00B8664B"/>
    <w:rsid w:val="00B866EB"/>
    <w:rsid w:val="00B878C4"/>
    <w:rsid w:val="00B87BB9"/>
    <w:rsid w:val="00B9063C"/>
    <w:rsid w:val="00B91C8D"/>
    <w:rsid w:val="00B92104"/>
    <w:rsid w:val="00B93091"/>
    <w:rsid w:val="00B96837"/>
    <w:rsid w:val="00BA0580"/>
    <w:rsid w:val="00BA0A79"/>
    <w:rsid w:val="00BA141F"/>
    <w:rsid w:val="00BA19A4"/>
    <w:rsid w:val="00BA4899"/>
    <w:rsid w:val="00BA585C"/>
    <w:rsid w:val="00BB1F2C"/>
    <w:rsid w:val="00BB207C"/>
    <w:rsid w:val="00BB7589"/>
    <w:rsid w:val="00BC27BB"/>
    <w:rsid w:val="00BC3935"/>
    <w:rsid w:val="00BC456A"/>
    <w:rsid w:val="00BC572C"/>
    <w:rsid w:val="00BC7787"/>
    <w:rsid w:val="00BD139F"/>
    <w:rsid w:val="00BD31F4"/>
    <w:rsid w:val="00BD6BF8"/>
    <w:rsid w:val="00BD79A7"/>
    <w:rsid w:val="00BE0B05"/>
    <w:rsid w:val="00BE2BF2"/>
    <w:rsid w:val="00BE2E3A"/>
    <w:rsid w:val="00BF0FF3"/>
    <w:rsid w:val="00BF1D78"/>
    <w:rsid w:val="00BF4FDF"/>
    <w:rsid w:val="00BF653A"/>
    <w:rsid w:val="00C02CC5"/>
    <w:rsid w:val="00C042DA"/>
    <w:rsid w:val="00C05EEC"/>
    <w:rsid w:val="00C06E47"/>
    <w:rsid w:val="00C102A6"/>
    <w:rsid w:val="00C136C0"/>
    <w:rsid w:val="00C17208"/>
    <w:rsid w:val="00C17211"/>
    <w:rsid w:val="00C20FA9"/>
    <w:rsid w:val="00C21108"/>
    <w:rsid w:val="00C21E29"/>
    <w:rsid w:val="00C226CF"/>
    <w:rsid w:val="00C22EBF"/>
    <w:rsid w:val="00C23088"/>
    <w:rsid w:val="00C2474A"/>
    <w:rsid w:val="00C258C5"/>
    <w:rsid w:val="00C267BF"/>
    <w:rsid w:val="00C308D6"/>
    <w:rsid w:val="00C3169A"/>
    <w:rsid w:val="00C379EB"/>
    <w:rsid w:val="00C40699"/>
    <w:rsid w:val="00C406E1"/>
    <w:rsid w:val="00C412F1"/>
    <w:rsid w:val="00C42312"/>
    <w:rsid w:val="00C43994"/>
    <w:rsid w:val="00C445C4"/>
    <w:rsid w:val="00C456C7"/>
    <w:rsid w:val="00C476B4"/>
    <w:rsid w:val="00C5147F"/>
    <w:rsid w:val="00C5422D"/>
    <w:rsid w:val="00C544FB"/>
    <w:rsid w:val="00C54770"/>
    <w:rsid w:val="00C57CF1"/>
    <w:rsid w:val="00C61071"/>
    <w:rsid w:val="00C647D5"/>
    <w:rsid w:val="00C64BAE"/>
    <w:rsid w:val="00C66263"/>
    <w:rsid w:val="00C70FBC"/>
    <w:rsid w:val="00C74BD9"/>
    <w:rsid w:val="00C75063"/>
    <w:rsid w:val="00C75B87"/>
    <w:rsid w:val="00C76924"/>
    <w:rsid w:val="00C805DA"/>
    <w:rsid w:val="00C8097C"/>
    <w:rsid w:val="00C80C64"/>
    <w:rsid w:val="00C81C96"/>
    <w:rsid w:val="00C82CCA"/>
    <w:rsid w:val="00C860A5"/>
    <w:rsid w:val="00C918E2"/>
    <w:rsid w:val="00C950DD"/>
    <w:rsid w:val="00C977D2"/>
    <w:rsid w:val="00C9790D"/>
    <w:rsid w:val="00CA2C54"/>
    <w:rsid w:val="00CA3794"/>
    <w:rsid w:val="00CA54F6"/>
    <w:rsid w:val="00CB37EA"/>
    <w:rsid w:val="00CB5D72"/>
    <w:rsid w:val="00CB766F"/>
    <w:rsid w:val="00CC07DC"/>
    <w:rsid w:val="00CC2BF9"/>
    <w:rsid w:val="00CC3BC4"/>
    <w:rsid w:val="00CC42EC"/>
    <w:rsid w:val="00CC59D7"/>
    <w:rsid w:val="00CD08AB"/>
    <w:rsid w:val="00CD1D9E"/>
    <w:rsid w:val="00CD372C"/>
    <w:rsid w:val="00CD49EB"/>
    <w:rsid w:val="00CD69EA"/>
    <w:rsid w:val="00CD6ECD"/>
    <w:rsid w:val="00CD777B"/>
    <w:rsid w:val="00CD7D0F"/>
    <w:rsid w:val="00CE5D38"/>
    <w:rsid w:val="00CF4FAA"/>
    <w:rsid w:val="00CF60B3"/>
    <w:rsid w:val="00D0035E"/>
    <w:rsid w:val="00D00A17"/>
    <w:rsid w:val="00D01E4E"/>
    <w:rsid w:val="00D032FA"/>
    <w:rsid w:val="00D0379B"/>
    <w:rsid w:val="00D038FC"/>
    <w:rsid w:val="00D04CD7"/>
    <w:rsid w:val="00D05366"/>
    <w:rsid w:val="00D07786"/>
    <w:rsid w:val="00D1102B"/>
    <w:rsid w:val="00D11924"/>
    <w:rsid w:val="00D12E1E"/>
    <w:rsid w:val="00D14D86"/>
    <w:rsid w:val="00D16F72"/>
    <w:rsid w:val="00D2621E"/>
    <w:rsid w:val="00D30ABD"/>
    <w:rsid w:val="00D34459"/>
    <w:rsid w:val="00D34E2E"/>
    <w:rsid w:val="00D352AF"/>
    <w:rsid w:val="00D3687A"/>
    <w:rsid w:val="00D37466"/>
    <w:rsid w:val="00D406E8"/>
    <w:rsid w:val="00D4088E"/>
    <w:rsid w:val="00D413CD"/>
    <w:rsid w:val="00D43493"/>
    <w:rsid w:val="00D45B4F"/>
    <w:rsid w:val="00D46216"/>
    <w:rsid w:val="00D47C9E"/>
    <w:rsid w:val="00D57491"/>
    <w:rsid w:val="00D60D56"/>
    <w:rsid w:val="00D64CAE"/>
    <w:rsid w:val="00D6773C"/>
    <w:rsid w:val="00D74691"/>
    <w:rsid w:val="00D756FA"/>
    <w:rsid w:val="00D75F60"/>
    <w:rsid w:val="00D76C69"/>
    <w:rsid w:val="00D77250"/>
    <w:rsid w:val="00D7760A"/>
    <w:rsid w:val="00D858FC"/>
    <w:rsid w:val="00D85909"/>
    <w:rsid w:val="00D92ADD"/>
    <w:rsid w:val="00D97761"/>
    <w:rsid w:val="00DA4F6B"/>
    <w:rsid w:val="00DA614B"/>
    <w:rsid w:val="00DB005A"/>
    <w:rsid w:val="00DB1224"/>
    <w:rsid w:val="00DB1C6E"/>
    <w:rsid w:val="00DB3797"/>
    <w:rsid w:val="00DB6951"/>
    <w:rsid w:val="00DC144C"/>
    <w:rsid w:val="00DC3A9E"/>
    <w:rsid w:val="00DC53E2"/>
    <w:rsid w:val="00DD43FE"/>
    <w:rsid w:val="00DD5295"/>
    <w:rsid w:val="00DD5F57"/>
    <w:rsid w:val="00DD642B"/>
    <w:rsid w:val="00DE1F13"/>
    <w:rsid w:val="00DE38CF"/>
    <w:rsid w:val="00DE6B78"/>
    <w:rsid w:val="00DE7FD4"/>
    <w:rsid w:val="00DF0FB8"/>
    <w:rsid w:val="00DF1A8C"/>
    <w:rsid w:val="00E00222"/>
    <w:rsid w:val="00E0133A"/>
    <w:rsid w:val="00E015E2"/>
    <w:rsid w:val="00E02174"/>
    <w:rsid w:val="00E02372"/>
    <w:rsid w:val="00E04096"/>
    <w:rsid w:val="00E0449B"/>
    <w:rsid w:val="00E051A1"/>
    <w:rsid w:val="00E111A2"/>
    <w:rsid w:val="00E117C0"/>
    <w:rsid w:val="00E1310A"/>
    <w:rsid w:val="00E14E4B"/>
    <w:rsid w:val="00E1716D"/>
    <w:rsid w:val="00E1759C"/>
    <w:rsid w:val="00E20329"/>
    <w:rsid w:val="00E204D9"/>
    <w:rsid w:val="00E20D02"/>
    <w:rsid w:val="00E2119A"/>
    <w:rsid w:val="00E2526E"/>
    <w:rsid w:val="00E273E6"/>
    <w:rsid w:val="00E2785B"/>
    <w:rsid w:val="00E30241"/>
    <w:rsid w:val="00E33256"/>
    <w:rsid w:val="00E33FAC"/>
    <w:rsid w:val="00E37628"/>
    <w:rsid w:val="00E37A9B"/>
    <w:rsid w:val="00E454F7"/>
    <w:rsid w:val="00E4684D"/>
    <w:rsid w:val="00E46ACE"/>
    <w:rsid w:val="00E4791C"/>
    <w:rsid w:val="00E513E8"/>
    <w:rsid w:val="00E5236A"/>
    <w:rsid w:val="00E52B6C"/>
    <w:rsid w:val="00E54EAD"/>
    <w:rsid w:val="00E60A88"/>
    <w:rsid w:val="00E61CD6"/>
    <w:rsid w:val="00E6285A"/>
    <w:rsid w:val="00E62E42"/>
    <w:rsid w:val="00E6335F"/>
    <w:rsid w:val="00E6461B"/>
    <w:rsid w:val="00E648C0"/>
    <w:rsid w:val="00E65CB9"/>
    <w:rsid w:val="00E670EE"/>
    <w:rsid w:val="00E718F3"/>
    <w:rsid w:val="00E73477"/>
    <w:rsid w:val="00E75575"/>
    <w:rsid w:val="00E76656"/>
    <w:rsid w:val="00E77616"/>
    <w:rsid w:val="00E777A4"/>
    <w:rsid w:val="00E8370B"/>
    <w:rsid w:val="00E84476"/>
    <w:rsid w:val="00E855E0"/>
    <w:rsid w:val="00E85EF3"/>
    <w:rsid w:val="00E918AD"/>
    <w:rsid w:val="00E93405"/>
    <w:rsid w:val="00EA0B1D"/>
    <w:rsid w:val="00EA0CB1"/>
    <w:rsid w:val="00EA19C7"/>
    <w:rsid w:val="00EA1C31"/>
    <w:rsid w:val="00EA35E7"/>
    <w:rsid w:val="00EB291D"/>
    <w:rsid w:val="00EC0D4E"/>
    <w:rsid w:val="00EC15E0"/>
    <w:rsid w:val="00EC35E3"/>
    <w:rsid w:val="00EC5830"/>
    <w:rsid w:val="00EC6C26"/>
    <w:rsid w:val="00ED1334"/>
    <w:rsid w:val="00ED35E2"/>
    <w:rsid w:val="00ED4A34"/>
    <w:rsid w:val="00ED72E8"/>
    <w:rsid w:val="00EE0756"/>
    <w:rsid w:val="00EE12D4"/>
    <w:rsid w:val="00EE6E8B"/>
    <w:rsid w:val="00EE78A6"/>
    <w:rsid w:val="00EF0687"/>
    <w:rsid w:val="00EF130C"/>
    <w:rsid w:val="00EF2E03"/>
    <w:rsid w:val="00EF30A5"/>
    <w:rsid w:val="00EF3A63"/>
    <w:rsid w:val="00EF7397"/>
    <w:rsid w:val="00EF7C37"/>
    <w:rsid w:val="00F01671"/>
    <w:rsid w:val="00F06ADB"/>
    <w:rsid w:val="00F112DB"/>
    <w:rsid w:val="00F1192A"/>
    <w:rsid w:val="00F12CC1"/>
    <w:rsid w:val="00F247BD"/>
    <w:rsid w:val="00F26EFE"/>
    <w:rsid w:val="00F31F4D"/>
    <w:rsid w:val="00F32F6C"/>
    <w:rsid w:val="00F3559E"/>
    <w:rsid w:val="00F368AE"/>
    <w:rsid w:val="00F4025D"/>
    <w:rsid w:val="00F42D4C"/>
    <w:rsid w:val="00F43FB5"/>
    <w:rsid w:val="00F53721"/>
    <w:rsid w:val="00F54100"/>
    <w:rsid w:val="00F54EAF"/>
    <w:rsid w:val="00F610A8"/>
    <w:rsid w:val="00F66332"/>
    <w:rsid w:val="00F70F59"/>
    <w:rsid w:val="00F73C7A"/>
    <w:rsid w:val="00F76874"/>
    <w:rsid w:val="00F77467"/>
    <w:rsid w:val="00F77D0C"/>
    <w:rsid w:val="00F77F40"/>
    <w:rsid w:val="00F816A4"/>
    <w:rsid w:val="00F83B92"/>
    <w:rsid w:val="00F83F9A"/>
    <w:rsid w:val="00F86B4E"/>
    <w:rsid w:val="00F86D0E"/>
    <w:rsid w:val="00F906B3"/>
    <w:rsid w:val="00F92F45"/>
    <w:rsid w:val="00F966BC"/>
    <w:rsid w:val="00F97DA6"/>
    <w:rsid w:val="00FA0669"/>
    <w:rsid w:val="00FA086D"/>
    <w:rsid w:val="00FA0E40"/>
    <w:rsid w:val="00FA1833"/>
    <w:rsid w:val="00FA2B60"/>
    <w:rsid w:val="00FA2B7A"/>
    <w:rsid w:val="00FA2E0E"/>
    <w:rsid w:val="00FA5F73"/>
    <w:rsid w:val="00FB19B5"/>
    <w:rsid w:val="00FB4D52"/>
    <w:rsid w:val="00FB6858"/>
    <w:rsid w:val="00FB6A84"/>
    <w:rsid w:val="00FB7C61"/>
    <w:rsid w:val="00FC2310"/>
    <w:rsid w:val="00FC3226"/>
    <w:rsid w:val="00FC3818"/>
    <w:rsid w:val="00FC3C74"/>
    <w:rsid w:val="00FC7A36"/>
    <w:rsid w:val="00FD0257"/>
    <w:rsid w:val="00FD07AB"/>
    <w:rsid w:val="00FD13D0"/>
    <w:rsid w:val="00FD31AC"/>
    <w:rsid w:val="00FD3243"/>
    <w:rsid w:val="00FD78EA"/>
    <w:rsid w:val="00FD7B16"/>
    <w:rsid w:val="00FE0066"/>
    <w:rsid w:val="00FE24D4"/>
    <w:rsid w:val="00FE444E"/>
    <w:rsid w:val="00FE56D6"/>
    <w:rsid w:val="00FF4C49"/>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_tradnl"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v:shadow blur="0" color="gray" opacity="1" offset="2pt,2pt"/>
    </o:shapedefaults>
    <o:shapelayout v:ext="edit">
      <o:idmap v:ext="edit" data="1"/>
    </o:shapelayout>
  </w:shapeDefaults>
  <w:decimalSymbol w:val=","/>
  <w:listSeparator w:val=";"/>
  <w14:docId w14:val="6B45C34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_tradnl" w:eastAsia="es-ES_tradnl"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43BD4"/>
    <w:pPr>
      <w:jc w:val="both"/>
    </w:pPr>
    <w:rPr>
      <w:sz w:val="24"/>
      <w:szCs w:val="24"/>
      <w:lang w:val="es-ES" w:eastAsia="es-ES"/>
    </w:rPr>
  </w:style>
  <w:style w:type="paragraph" w:styleId="Ttulo1">
    <w:name w:val="heading 1"/>
    <w:basedOn w:val="Normal"/>
    <w:next w:val="Normal"/>
    <w:qFormat/>
    <w:rsid w:val="003B4822"/>
    <w:pPr>
      <w:keepNext/>
      <w:numPr>
        <w:numId w:val="11"/>
      </w:numPr>
      <w:pBdr>
        <w:bottom w:val="thinThickSmallGap" w:sz="24" w:space="1" w:color="auto"/>
      </w:pBdr>
      <w:spacing w:before="240" w:after="60"/>
      <w:outlineLvl w:val="0"/>
    </w:pPr>
    <w:rPr>
      <w:rFonts w:ascii="Arial" w:hAnsi="Arial" w:cs="Arial"/>
      <w:b/>
      <w:bCs/>
      <w:kern w:val="32"/>
      <w:sz w:val="32"/>
      <w:szCs w:val="32"/>
    </w:rPr>
  </w:style>
  <w:style w:type="paragraph" w:styleId="Ttulo2">
    <w:name w:val="heading 2"/>
    <w:basedOn w:val="Normal"/>
    <w:next w:val="Normal"/>
    <w:qFormat/>
    <w:pPr>
      <w:keepNext/>
      <w:numPr>
        <w:ilvl w:val="1"/>
        <w:numId w:val="11"/>
      </w:numPr>
      <w:spacing w:before="240" w:after="60"/>
      <w:outlineLvl w:val="1"/>
    </w:pPr>
    <w:rPr>
      <w:rFonts w:ascii="Arial" w:hAnsi="Arial" w:cs="Arial"/>
      <w:b/>
      <w:bCs/>
      <w:i/>
      <w:iCs/>
      <w:sz w:val="28"/>
      <w:szCs w:val="28"/>
    </w:rPr>
  </w:style>
  <w:style w:type="paragraph" w:styleId="Ttulo3">
    <w:name w:val="heading 3"/>
    <w:basedOn w:val="Normal"/>
    <w:next w:val="Normal"/>
    <w:qFormat/>
    <w:rsid w:val="009F4817"/>
    <w:pPr>
      <w:keepNext/>
      <w:numPr>
        <w:ilvl w:val="2"/>
        <w:numId w:val="11"/>
      </w:numPr>
      <w:spacing w:before="240" w:after="60"/>
      <w:ind w:hanging="549"/>
      <w:outlineLvl w:val="2"/>
    </w:pPr>
    <w:rPr>
      <w:rFonts w:ascii="Arial" w:hAnsi="Arial" w:cs="Arial"/>
      <w:b/>
      <w:bCs/>
      <w:sz w:val="26"/>
      <w:szCs w:val="26"/>
    </w:rPr>
  </w:style>
  <w:style w:type="paragraph" w:styleId="Ttulo4">
    <w:name w:val="heading 4"/>
    <w:aliases w:val="H4,H41,h4"/>
    <w:basedOn w:val="Normal"/>
    <w:next w:val="Normal"/>
    <w:qFormat/>
    <w:pPr>
      <w:keepNext/>
      <w:numPr>
        <w:ilvl w:val="3"/>
        <w:numId w:val="11"/>
      </w:numPr>
      <w:spacing w:before="240" w:after="120"/>
      <w:outlineLvl w:val="3"/>
    </w:pPr>
    <w:rPr>
      <w:b/>
      <w:i/>
      <w:szCs w:val="20"/>
      <w:lang w:val="en-US"/>
    </w:rPr>
  </w:style>
  <w:style w:type="paragraph" w:styleId="Ttulo5">
    <w:name w:val="heading 5"/>
    <w:basedOn w:val="Normal"/>
    <w:next w:val="Normal"/>
    <w:qFormat/>
    <w:pPr>
      <w:numPr>
        <w:ilvl w:val="4"/>
        <w:numId w:val="11"/>
      </w:numPr>
      <w:spacing w:before="240" w:after="60"/>
      <w:outlineLvl w:val="4"/>
    </w:pPr>
    <w:rPr>
      <w:b/>
      <w:bCs/>
      <w:i/>
      <w:iCs/>
      <w:sz w:val="26"/>
      <w:szCs w:val="26"/>
    </w:rPr>
  </w:style>
  <w:style w:type="paragraph" w:styleId="Ttulo6">
    <w:name w:val="heading 6"/>
    <w:basedOn w:val="Normal"/>
    <w:next w:val="Normal"/>
    <w:qFormat/>
    <w:pPr>
      <w:numPr>
        <w:ilvl w:val="5"/>
        <w:numId w:val="11"/>
      </w:numPr>
      <w:spacing w:before="240" w:after="60"/>
      <w:outlineLvl w:val="5"/>
    </w:pPr>
    <w:rPr>
      <w:b/>
      <w:bCs/>
      <w:sz w:val="22"/>
      <w:szCs w:val="22"/>
    </w:rPr>
  </w:style>
  <w:style w:type="paragraph" w:styleId="Ttulo7">
    <w:name w:val="heading 7"/>
    <w:basedOn w:val="Normal"/>
    <w:next w:val="Normal"/>
    <w:qFormat/>
    <w:pPr>
      <w:numPr>
        <w:ilvl w:val="6"/>
        <w:numId w:val="11"/>
      </w:numPr>
      <w:spacing w:before="240" w:after="60"/>
      <w:outlineLvl w:val="6"/>
    </w:pPr>
  </w:style>
  <w:style w:type="paragraph" w:styleId="Ttulo8">
    <w:name w:val="heading 8"/>
    <w:basedOn w:val="Normal"/>
    <w:next w:val="Normal"/>
    <w:qFormat/>
    <w:pPr>
      <w:numPr>
        <w:ilvl w:val="7"/>
        <w:numId w:val="11"/>
      </w:numPr>
      <w:spacing w:before="240" w:after="60"/>
      <w:outlineLvl w:val="7"/>
    </w:pPr>
    <w:rPr>
      <w:i/>
      <w:iCs/>
    </w:rPr>
  </w:style>
  <w:style w:type="paragraph" w:styleId="Ttulo9">
    <w:name w:val="heading 9"/>
    <w:basedOn w:val="Normal"/>
    <w:next w:val="Normal"/>
    <w:qFormat/>
    <w:pPr>
      <w:numPr>
        <w:ilvl w:val="8"/>
        <w:numId w:val="1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Pr>
      <w:color w:val="0000FF"/>
      <w:u w:val="single"/>
    </w:rPr>
  </w:style>
  <w:style w:type="paragraph" w:customStyle="1" w:styleId="Textodecuerpo">
    <w:name w:val="Texto de cuerpo"/>
    <w:aliases w:val="Texto independiente Car1,Texto independiente Car2 Car,Texto independiente Car1 Car1 Car,Texto independiente Car Car Car1 Car,Texto independiente Car1 Car Car Car1 Car,Texto independiente Car Car Car Car Car1 Car"/>
    <w:basedOn w:val="Normal"/>
    <w:pPr>
      <w:jc w:val="center"/>
    </w:pPr>
    <w:rPr>
      <w:sz w:val="36"/>
    </w:rPr>
  </w:style>
  <w:style w:type="paragraph" w:styleId="Piedepgina">
    <w:name w:val="footer"/>
    <w:basedOn w:val="Normal"/>
    <w:pPr>
      <w:tabs>
        <w:tab w:val="center" w:pos="4252"/>
        <w:tab w:val="right" w:pos="8504"/>
      </w:tabs>
    </w:pPr>
  </w:style>
  <w:style w:type="character" w:styleId="Nmerodepgina">
    <w:name w:val="page number"/>
    <w:basedOn w:val="Fuentedeprrafopredeter"/>
  </w:style>
  <w:style w:type="paragraph" w:styleId="TDC1">
    <w:name w:val="toc 1"/>
    <w:basedOn w:val="Normal"/>
    <w:next w:val="Normal"/>
    <w:autoRedefine/>
    <w:uiPriority w:val="39"/>
    <w:rsid w:val="008C1738"/>
    <w:pPr>
      <w:tabs>
        <w:tab w:val="right" w:leader="dot" w:pos="8777"/>
      </w:tabs>
    </w:pPr>
  </w:style>
  <w:style w:type="paragraph" w:styleId="TDC2">
    <w:name w:val="toc 2"/>
    <w:basedOn w:val="Normal"/>
    <w:next w:val="Normal"/>
    <w:autoRedefine/>
    <w:uiPriority w:val="39"/>
    <w:rsid w:val="00F42D4C"/>
    <w:pPr>
      <w:tabs>
        <w:tab w:val="left" w:pos="960"/>
        <w:tab w:val="right" w:leader="dot" w:pos="8789"/>
      </w:tabs>
      <w:ind w:right="283"/>
    </w:pPr>
    <w:rPr>
      <w:noProof/>
      <w:color w:val="000000"/>
    </w:rPr>
  </w:style>
  <w:style w:type="paragraph" w:styleId="TDC3">
    <w:name w:val="toc 3"/>
    <w:basedOn w:val="Normal"/>
    <w:next w:val="Normal"/>
    <w:autoRedefine/>
    <w:uiPriority w:val="39"/>
    <w:rsid w:val="003F0DEB"/>
    <w:pPr>
      <w:tabs>
        <w:tab w:val="right" w:leader="dot" w:pos="8789"/>
      </w:tabs>
      <w:ind w:left="480" w:firstLine="6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styleId="Encabezado">
    <w:name w:val="header"/>
    <w:aliases w:val="h"/>
    <w:basedOn w:val="Normal"/>
    <w:pPr>
      <w:tabs>
        <w:tab w:val="center" w:pos="4252"/>
        <w:tab w:val="right" w:pos="8504"/>
      </w:tabs>
    </w:pPr>
  </w:style>
  <w:style w:type="paragraph" w:customStyle="1" w:styleId="Bibliografia">
    <w:name w:val="Bibliografia"/>
    <w:autoRedefine/>
    <w:rsid w:val="00CD6ECD"/>
    <w:pPr>
      <w:spacing w:before="60" w:after="240"/>
      <w:jc w:val="both"/>
    </w:pPr>
    <w:rPr>
      <w:sz w:val="22"/>
      <w:lang w:val="en-GB" w:eastAsia="es-ES"/>
    </w:rPr>
  </w:style>
  <w:style w:type="paragraph" w:customStyle="1" w:styleId="PrrafoArial10Car1CarCar">
    <w:name w:val="Párrafo Arial 10 Car1 Car Car"/>
    <w:basedOn w:val="Textodecuerpo"/>
    <w:rsid w:val="005E3826"/>
    <w:pPr>
      <w:spacing w:before="180" w:after="180" w:line="360" w:lineRule="auto"/>
      <w:ind w:firstLine="357"/>
      <w:jc w:val="both"/>
    </w:pPr>
    <w:rPr>
      <w:sz w:val="22"/>
      <w:szCs w:val="22"/>
    </w:rPr>
  </w:style>
  <w:style w:type="paragraph" w:customStyle="1" w:styleId="Tabla10ArialCar">
    <w:name w:val="Tabla 10 Arial Car"/>
    <w:basedOn w:val="Textodecuerpo"/>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link w:val="HTMLconformatoprevioCar"/>
    <w:uiPriority w:val="99"/>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decuerpo"/>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customStyle="1" w:styleId="Sangra3detdecuerpo">
    <w:name w:val="Sangría 3 de t. de cuerpo"/>
    <w:basedOn w:val="Normal"/>
    <w:rsid w:val="002C698C"/>
    <w:pPr>
      <w:spacing w:after="120"/>
      <w:ind w:left="283"/>
    </w:pPr>
    <w:rPr>
      <w:sz w:val="16"/>
      <w:szCs w:val="16"/>
    </w:rPr>
  </w:style>
  <w:style w:type="paragraph" w:customStyle="1" w:styleId="Epgrafe">
    <w:name w:val="Epígrafe"/>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customStyle="1" w:styleId="Enfasis">
    <w:name w:val="Enf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decuerpo"/>
    <w:rsid w:val="00CA54F6"/>
    <w:pPr>
      <w:spacing w:after="100" w:afterAutospacing="1"/>
      <w:ind w:firstLine="709"/>
    </w:pPr>
    <w:rPr>
      <w:sz w:val="22"/>
    </w:rPr>
  </w:style>
  <w:style w:type="paragraph" w:customStyle="1" w:styleId="Sangradetdecuerpo">
    <w:name w:val="Sangría de t. de cuerpo"/>
    <w:basedOn w:val="Normal"/>
    <w:link w:val="SangradetdecuerpoCar"/>
    <w:rsid w:val="00CA54F6"/>
    <w:pPr>
      <w:spacing w:after="120"/>
      <w:ind w:left="283"/>
    </w:pPr>
  </w:style>
  <w:style w:type="paragraph" w:customStyle="1" w:styleId="Sangra2detdecuerpo">
    <w:name w:val="Sangría 2 de t. de cuerpo"/>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13"/>
      </w:numPr>
      <w:tabs>
        <w:tab w:val="num" w:pos="2508"/>
      </w:tabs>
      <w:spacing w:before="120" w:after="180"/>
      <w:outlineLvl w:val="2"/>
    </w:pPr>
    <w:rPr>
      <w:i/>
      <w:sz w:val="24"/>
      <w:lang w:val="en-GB" w:eastAsia="es-ES"/>
    </w:rPr>
  </w:style>
  <w:style w:type="paragraph" w:styleId="Listaconnmeros3">
    <w:name w:val="List Number 3"/>
    <w:basedOn w:val="Normal"/>
    <w:rsid w:val="00CA54F6"/>
    <w:pPr>
      <w:numPr>
        <w:numId w:val="12"/>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13"/>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lang w:val="es-ES" w:eastAsia="es-ES"/>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eastAsia="es-ES"/>
    </w:rPr>
  </w:style>
  <w:style w:type="paragraph" w:customStyle="1" w:styleId="Acronimos">
    <w:name w:val="Acronimos"/>
    <w:rsid w:val="00CA54F6"/>
    <w:pPr>
      <w:ind w:firstLine="567"/>
      <w:jc w:val="both"/>
    </w:pPr>
    <w:rPr>
      <w:sz w:val="22"/>
      <w:lang w:val="en-GB" w:eastAsia="es-ES"/>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eastAsia="es-E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customStyle="1" w:styleId="Textodecuerpo3">
    <w:name w:val="Texto de cuerpo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lang w:val="es-ES" w:eastAsia="es-ES"/>
    </w:rPr>
  </w:style>
  <w:style w:type="paragraph" w:customStyle="1" w:styleId="Remiteabreviado">
    <w:name w:val="Remite abreviado"/>
    <w:rsid w:val="00CA54F6"/>
    <w:pPr>
      <w:spacing w:before="60" w:after="60"/>
      <w:ind w:firstLine="567"/>
      <w:jc w:val="both"/>
    </w:pPr>
    <w:rPr>
      <w:sz w:val="22"/>
      <w:lang w:val="es-ES" w:eastAsia="es-ES"/>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customStyle="1" w:styleId="Textodecuerpo2">
    <w:name w:val="Texto de cuerpo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rFonts w:ascii="Times New Roman" w:hAnsi="Times New Roman"/>
      <w:i w:val="0"/>
      <w:sz w:val="40"/>
    </w:rPr>
  </w:style>
  <w:style w:type="paragraph" w:customStyle="1" w:styleId="Ttulo">
    <w:name w:val="Título"/>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rFonts w:ascii="Times New Roman" w:hAnsi="Times New Roman"/>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decuerpo"/>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14"/>
      </w:numPr>
    </w:pPr>
  </w:style>
  <w:style w:type="character" w:customStyle="1" w:styleId="HTMLconformatoprevioCar">
    <w:name w:val="HTML con formato previo Car"/>
    <w:link w:val="HTMLconformatoprevio"/>
    <w:uiPriority w:val="99"/>
    <w:rsid w:val="00215CBA"/>
    <w:rPr>
      <w:rFonts w:ascii="Courier New" w:hAnsi="Courier New" w:cs="Courier New"/>
    </w:rPr>
  </w:style>
  <w:style w:type="character" w:customStyle="1" w:styleId="apple-converted-space">
    <w:name w:val="apple-converted-space"/>
    <w:rsid w:val="0047087C"/>
  </w:style>
  <w:style w:type="paragraph" w:styleId="Fecha">
    <w:name w:val="Date"/>
    <w:basedOn w:val="Normal"/>
    <w:next w:val="Normal"/>
    <w:link w:val="FechaCar"/>
    <w:uiPriority w:val="99"/>
    <w:unhideWhenUsed/>
    <w:rsid w:val="000C4540"/>
  </w:style>
  <w:style w:type="character" w:customStyle="1" w:styleId="FechaCar">
    <w:name w:val="Fecha Car"/>
    <w:link w:val="Fecha"/>
    <w:uiPriority w:val="99"/>
    <w:rsid w:val="000C4540"/>
    <w:rPr>
      <w:sz w:val="24"/>
      <w:szCs w:val="24"/>
    </w:rPr>
  </w:style>
  <w:style w:type="paragraph" w:customStyle="1" w:styleId="Textodecuerpo1sangra2">
    <w:name w:val="Texto de cuerpo 1ª sangría 2"/>
    <w:basedOn w:val="Sangradetdecuerpo"/>
    <w:link w:val="Textodecuerpo1sangra2Car"/>
    <w:uiPriority w:val="99"/>
    <w:unhideWhenUsed/>
    <w:rsid w:val="000C4540"/>
    <w:pPr>
      <w:ind w:firstLine="210"/>
    </w:pPr>
  </w:style>
  <w:style w:type="character" w:customStyle="1" w:styleId="SangradetdecuerpoCar">
    <w:name w:val="Sangría de t. de cuerpo Car"/>
    <w:link w:val="Sangradetdecuerpo"/>
    <w:rsid w:val="000C4540"/>
    <w:rPr>
      <w:sz w:val="24"/>
      <w:szCs w:val="24"/>
    </w:rPr>
  </w:style>
  <w:style w:type="character" w:customStyle="1" w:styleId="Textodecuerpo1sangra2Car">
    <w:name w:val="Texto de cuerpo 1ª sangría 2 Car"/>
    <w:basedOn w:val="SangradetdecuerpoCar"/>
    <w:link w:val="Textodecuerpo1sangra2"/>
    <w:uiPriority w:val="99"/>
    <w:rsid w:val="000C4540"/>
    <w:rPr>
      <w:sz w:val="24"/>
      <w:szCs w:val="24"/>
    </w:rPr>
  </w:style>
  <w:style w:type="paragraph" w:styleId="Revisin">
    <w:name w:val="Revision"/>
    <w:hidden/>
    <w:uiPriority w:val="99"/>
    <w:semiHidden/>
    <w:rsid w:val="00A019DF"/>
    <w:rPr>
      <w:sz w:val="24"/>
      <w:szCs w:val="24"/>
      <w:lang w:val="es-ES" w:eastAsia="es-ES"/>
    </w:rPr>
  </w:style>
  <w:style w:type="paragraph" w:styleId="Textonotaalfinal">
    <w:name w:val="endnote text"/>
    <w:basedOn w:val="Normal"/>
    <w:link w:val="TextonotaalfinalCar"/>
    <w:uiPriority w:val="99"/>
    <w:semiHidden/>
    <w:unhideWhenUsed/>
    <w:rsid w:val="001828F4"/>
    <w:rPr>
      <w:sz w:val="20"/>
      <w:szCs w:val="20"/>
    </w:rPr>
  </w:style>
  <w:style w:type="character" w:customStyle="1" w:styleId="TextonotaalfinalCar">
    <w:name w:val="Texto nota al final Car"/>
    <w:basedOn w:val="Fuentedeprrafopredeter"/>
    <w:link w:val="Textonotaalfinal"/>
    <w:uiPriority w:val="99"/>
    <w:semiHidden/>
    <w:rsid w:val="001828F4"/>
  </w:style>
  <w:style w:type="character" w:styleId="Refdenotaalfinal">
    <w:name w:val="endnote reference"/>
    <w:uiPriority w:val="99"/>
    <w:semiHidden/>
    <w:unhideWhenUsed/>
    <w:rsid w:val="001828F4"/>
    <w:rPr>
      <w:vertAlign w:val="superscript"/>
    </w:rPr>
  </w:style>
  <w:style w:type="paragraph" w:customStyle="1" w:styleId="p1">
    <w:name w:val="p1"/>
    <w:basedOn w:val="Normal"/>
    <w:rsid w:val="001E4942"/>
    <w:pPr>
      <w:jc w:val="left"/>
    </w:pPr>
    <w:rPr>
      <w:rFonts w:ascii=".SF NS Text" w:eastAsia=".SF NS Text"/>
      <w:sz w:val="17"/>
      <w:szCs w:val="17"/>
      <w:lang w:val="es-ES_tradnl" w:eastAsia="es-ES_tradnl"/>
    </w:rPr>
  </w:style>
  <w:style w:type="paragraph" w:styleId="Prrafodelista">
    <w:name w:val="List Paragraph"/>
    <w:basedOn w:val="Normal"/>
    <w:uiPriority w:val="72"/>
    <w:rsid w:val="00DC3A9E"/>
    <w:pPr>
      <w:ind w:left="720"/>
      <w:contextualSpacing/>
    </w:pPr>
  </w:style>
  <w:style w:type="paragraph" w:styleId="Descripcin">
    <w:name w:val="caption"/>
    <w:basedOn w:val="Normal"/>
    <w:next w:val="Normal"/>
    <w:qFormat/>
    <w:rsid w:val="004C6200"/>
    <w:pPr>
      <w:spacing w:after="200"/>
    </w:pPr>
    <w:rPr>
      <w:i/>
      <w:iCs/>
      <w:color w:val="44546A" w:themeColor="text2"/>
      <w:sz w:val="18"/>
      <w:szCs w:val="18"/>
    </w:rPr>
  </w:style>
  <w:style w:type="table" w:styleId="Tablanormal3">
    <w:name w:val="Plain Table 3"/>
    <w:basedOn w:val="Tablanormal"/>
    <w:uiPriority w:val="43"/>
    <w:rsid w:val="00674F1B"/>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674F1B"/>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nfasis3">
    <w:name w:val="Grid Table 3 Accent 3"/>
    <w:basedOn w:val="Tablanormal"/>
    <w:uiPriority w:val="48"/>
    <w:rsid w:val="00674F1B"/>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normal2">
    <w:name w:val="Plain Table 2"/>
    <w:basedOn w:val="Tablanormal"/>
    <w:uiPriority w:val="42"/>
    <w:rsid w:val="006805DD"/>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6805D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3-nfasis1">
    <w:name w:val="Grid Table 3 Accent 1"/>
    <w:basedOn w:val="Tablanormal"/>
    <w:uiPriority w:val="48"/>
    <w:rsid w:val="006805DD"/>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customStyle="1" w:styleId="p2">
    <w:name w:val="p2"/>
    <w:basedOn w:val="Normal"/>
    <w:rsid w:val="004D07D8"/>
    <w:pPr>
      <w:jc w:val="left"/>
    </w:pPr>
    <w:rPr>
      <w:rFonts w:ascii="Menlo" w:hAnsi="Menlo" w:cs="Menlo"/>
      <w:color w:val="000000"/>
      <w:sz w:val="17"/>
      <w:szCs w:val="17"/>
      <w:lang w:val="es-ES_tradnl" w:eastAsia="es-ES_tradnl"/>
    </w:rPr>
  </w:style>
  <w:style w:type="character" w:customStyle="1" w:styleId="s1">
    <w:name w:val="s1"/>
    <w:basedOn w:val="Fuentedeprrafopredeter"/>
    <w:rsid w:val="004D07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232858347">
      <w:bodyDiv w:val="1"/>
      <w:marLeft w:val="0"/>
      <w:marRight w:val="0"/>
      <w:marTop w:val="0"/>
      <w:marBottom w:val="0"/>
      <w:divBdr>
        <w:top w:val="none" w:sz="0" w:space="0" w:color="auto"/>
        <w:left w:val="none" w:sz="0" w:space="0" w:color="auto"/>
        <w:bottom w:val="none" w:sz="0" w:space="0" w:color="auto"/>
        <w:right w:val="none" w:sz="0" w:space="0" w:color="auto"/>
      </w:divBdr>
      <w:divsChild>
        <w:div w:id="378894410">
          <w:marLeft w:val="0"/>
          <w:marRight w:val="0"/>
          <w:marTop w:val="0"/>
          <w:marBottom w:val="0"/>
          <w:divBdr>
            <w:top w:val="none" w:sz="0" w:space="0" w:color="auto"/>
            <w:left w:val="none" w:sz="0" w:space="0" w:color="auto"/>
            <w:bottom w:val="none" w:sz="0" w:space="0" w:color="auto"/>
            <w:right w:val="none" w:sz="0" w:space="0" w:color="auto"/>
          </w:divBdr>
        </w:div>
        <w:div w:id="421798808">
          <w:marLeft w:val="0"/>
          <w:marRight w:val="0"/>
          <w:marTop w:val="0"/>
          <w:marBottom w:val="0"/>
          <w:divBdr>
            <w:top w:val="none" w:sz="0" w:space="0" w:color="auto"/>
            <w:left w:val="none" w:sz="0" w:space="0" w:color="auto"/>
            <w:bottom w:val="none" w:sz="0" w:space="0" w:color="auto"/>
            <w:right w:val="none" w:sz="0" w:space="0" w:color="auto"/>
          </w:divBdr>
        </w:div>
        <w:div w:id="586229851">
          <w:marLeft w:val="0"/>
          <w:marRight w:val="0"/>
          <w:marTop w:val="0"/>
          <w:marBottom w:val="0"/>
          <w:divBdr>
            <w:top w:val="none" w:sz="0" w:space="0" w:color="auto"/>
            <w:left w:val="none" w:sz="0" w:space="0" w:color="auto"/>
            <w:bottom w:val="none" w:sz="0" w:space="0" w:color="auto"/>
            <w:right w:val="none" w:sz="0" w:space="0" w:color="auto"/>
          </w:divBdr>
        </w:div>
        <w:div w:id="818886332">
          <w:marLeft w:val="0"/>
          <w:marRight w:val="0"/>
          <w:marTop w:val="0"/>
          <w:marBottom w:val="0"/>
          <w:divBdr>
            <w:top w:val="none" w:sz="0" w:space="0" w:color="auto"/>
            <w:left w:val="none" w:sz="0" w:space="0" w:color="auto"/>
            <w:bottom w:val="none" w:sz="0" w:space="0" w:color="auto"/>
            <w:right w:val="none" w:sz="0" w:space="0" w:color="auto"/>
          </w:divBdr>
        </w:div>
        <w:div w:id="886644942">
          <w:marLeft w:val="0"/>
          <w:marRight w:val="0"/>
          <w:marTop w:val="0"/>
          <w:marBottom w:val="0"/>
          <w:divBdr>
            <w:top w:val="none" w:sz="0" w:space="0" w:color="auto"/>
            <w:left w:val="none" w:sz="0" w:space="0" w:color="auto"/>
            <w:bottom w:val="none" w:sz="0" w:space="0" w:color="auto"/>
            <w:right w:val="none" w:sz="0" w:space="0" w:color="auto"/>
          </w:divBdr>
        </w:div>
        <w:div w:id="1006399758">
          <w:marLeft w:val="0"/>
          <w:marRight w:val="0"/>
          <w:marTop w:val="0"/>
          <w:marBottom w:val="0"/>
          <w:divBdr>
            <w:top w:val="none" w:sz="0" w:space="0" w:color="auto"/>
            <w:left w:val="none" w:sz="0" w:space="0" w:color="auto"/>
            <w:bottom w:val="none" w:sz="0" w:space="0" w:color="auto"/>
            <w:right w:val="none" w:sz="0" w:space="0" w:color="auto"/>
          </w:divBdr>
        </w:div>
        <w:div w:id="1125732401">
          <w:marLeft w:val="0"/>
          <w:marRight w:val="0"/>
          <w:marTop w:val="0"/>
          <w:marBottom w:val="0"/>
          <w:divBdr>
            <w:top w:val="none" w:sz="0" w:space="0" w:color="auto"/>
            <w:left w:val="none" w:sz="0" w:space="0" w:color="auto"/>
            <w:bottom w:val="none" w:sz="0" w:space="0" w:color="auto"/>
            <w:right w:val="none" w:sz="0" w:space="0" w:color="auto"/>
          </w:divBdr>
        </w:div>
        <w:div w:id="1242132069">
          <w:marLeft w:val="0"/>
          <w:marRight w:val="0"/>
          <w:marTop w:val="0"/>
          <w:marBottom w:val="0"/>
          <w:divBdr>
            <w:top w:val="none" w:sz="0" w:space="0" w:color="auto"/>
            <w:left w:val="none" w:sz="0" w:space="0" w:color="auto"/>
            <w:bottom w:val="none" w:sz="0" w:space="0" w:color="auto"/>
            <w:right w:val="none" w:sz="0" w:space="0" w:color="auto"/>
          </w:divBdr>
        </w:div>
        <w:div w:id="1407608338">
          <w:marLeft w:val="0"/>
          <w:marRight w:val="0"/>
          <w:marTop w:val="0"/>
          <w:marBottom w:val="0"/>
          <w:divBdr>
            <w:top w:val="none" w:sz="0" w:space="0" w:color="auto"/>
            <w:left w:val="none" w:sz="0" w:space="0" w:color="auto"/>
            <w:bottom w:val="none" w:sz="0" w:space="0" w:color="auto"/>
            <w:right w:val="none" w:sz="0" w:space="0" w:color="auto"/>
          </w:divBdr>
        </w:div>
        <w:div w:id="1434743390">
          <w:marLeft w:val="0"/>
          <w:marRight w:val="0"/>
          <w:marTop w:val="0"/>
          <w:marBottom w:val="0"/>
          <w:divBdr>
            <w:top w:val="none" w:sz="0" w:space="0" w:color="auto"/>
            <w:left w:val="none" w:sz="0" w:space="0" w:color="auto"/>
            <w:bottom w:val="none" w:sz="0" w:space="0" w:color="auto"/>
            <w:right w:val="none" w:sz="0" w:space="0" w:color="auto"/>
          </w:divBdr>
        </w:div>
        <w:div w:id="1609434602">
          <w:marLeft w:val="0"/>
          <w:marRight w:val="0"/>
          <w:marTop w:val="0"/>
          <w:marBottom w:val="0"/>
          <w:divBdr>
            <w:top w:val="none" w:sz="0" w:space="0" w:color="auto"/>
            <w:left w:val="none" w:sz="0" w:space="0" w:color="auto"/>
            <w:bottom w:val="none" w:sz="0" w:space="0" w:color="auto"/>
            <w:right w:val="none" w:sz="0" w:space="0" w:color="auto"/>
          </w:divBdr>
        </w:div>
        <w:div w:id="1878815346">
          <w:marLeft w:val="0"/>
          <w:marRight w:val="0"/>
          <w:marTop w:val="0"/>
          <w:marBottom w:val="0"/>
          <w:divBdr>
            <w:top w:val="none" w:sz="0" w:space="0" w:color="auto"/>
            <w:left w:val="none" w:sz="0" w:space="0" w:color="auto"/>
            <w:bottom w:val="none" w:sz="0" w:space="0" w:color="auto"/>
            <w:right w:val="none" w:sz="0" w:space="0" w:color="auto"/>
          </w:divBdr>
        </w:div>
        <w:div w:id="1892689487">
          <w:marLeft w:val="0"/>
          <w:marRight w:val="0"/>
          <w:marTop w:val="0"/>
          <w:marBottom w:val="0"/>
          <w:divBdr>
            <w:top w:val="none" w:sz="0" w:space="0" w:color="auto"/>
            <w:left w:val="none" w:sz="0" w:space="0" w:color="auto"/>
            <w:bottom w:val="none" w:sz="0" w:space="0" w:color="auto"/>
            <w:right w:val="none" w:sz="0" w:space="0" w:color="auto"/>
          </w:divBdr>
        </w:div>
      </w:divsChild>
    </w:div>
    <w:div w:id="270476755">
      <w:bodyDiv w:val="1"/>
      <w:marLeft w:val="0"/>
      <w:marRight w:val="0"/>
      <w:marTop w:val="0"/>
      <w:marBottom w:val="0"/>
      <w:divBdr>
        <w:top w:val="none" w:sz="0" w:space="0" w:color="auto"/>
        <w:left w:val="none" w:sz="0" w:space="0" w:color="auto"/>
        <w:bottom w:val="none" w:sz="0" w:space="0" w:color="auto"/>
        <w:right w:val="none" w:sz="0" w:space="0" w:color="auto"/>
      </w:divBdr>
      <w:divsChild>
        <w:div w:id="197356567">
          <w:marLeft w:val="0"/>
          <w:marRight w:val="0"/>
          <w:marTop w:val="0"/>
          <w:marBottom w:val="0"/>
          <w:divBdr>
            <w:top w:val="none" w:sz="0" w:space="0" w:color="auto"/>
            <w:left w:val="none" w:sz="0" w:space="0" w:color="auto"/>
            <w:bottom w:val="none" w:sz="0" w:space="0" w:color="auto"/>
            <w:right w:val="none" w:sz="0" w:space="0" w:color="auto"/>
          </w:divBdr>
        </w:div>
        <w:div w:id="294601212">
          <w:marLeft w:val="0"/>
          <w:marRight w:val="0"/>
          <w:marTop w:val="0"/>
          <w:marBottom w:val="0"/>
          <w:divBdr>
            <w:top w:val="none" w:sz="0" w:space="0" w:color="auto"/>
            <w:left w:val="none" w:sz="0" w:space="0" w:color="auto"/>
            <w:bottom w:val="none" w:sz="0" w:space="0" w:color="auto"/>
            <w:right w:val="none" w:sz="0" w:space="0" w:color="auto"/>
          </w:divBdr>
        </w:div>
        <w:div w:id="637493148">
          <w:marLeft w:val="0"/>
          <w:marRight w:val="0"/>
          <w:marTop w:val="0"/>
          <w:marBottom w:val="0"/>
          <w:divBdr>
            <w:top w:val="none" w:sz="0" w:space="0" w:color="auto"/>
            <w:left w:val="none" w:sz="0" w:space="0" w:color="auto"/>
            <w:bottom w:val="none" w:sz="0" w:space="0" w:color="auto"/>
            <w:right w:val="none" w:sz="0" w:space="0" w:color="auto"/>
          </w:divBdr>
        </w:div>
        <w:div w:id="806165224">
          <w:marLeft w:val="0"/>
          <w:marRight w:val="0"/>
          <w:marTop w:val="0"/>
          <w:marBottom w:val="0"/>
          <w:divBdr>
            <w:top w:val="none" w:sz="0" w:space="0" w:color="auto"/>
            <w:left w:val="none" w:sz="0" w:space="0" w:color="auto"/>
            <w:bottom w:val="none" w:sz="0" w:space="0" w:color="auto"/>
            <w:right w:val="none" w:sz="0" w:space="0" w:color="auto"/>
          </w:divBdr>
        </w:div>
        <w:div w:id="1097629315">
          <w:marLeft w:val="0"/>
          <w:marRight w:val="0"/>
          <w:marTop w:val="0"/>
          <w:marBottom w:val="0"/>
          <w:divBdr>
            <w:top w:val="none" w:sz="0" w:space="0" w:color="auto"/>
            <w:left w:val="none" w:sz="0" w:space="0" w:color="auto"/>
            <w:bottom w:val="none" w:sz="0" w:space="0" w:color="auto"/>
            <w:right w:val="none" w:sz="0" w:space="0" w:color="auto"/>
          </w:divBdr>
        </w:div>
        <w:div w:id="1270166726">
          <w:marLeft w:val="0"/>
          <w:marRight w:val="0"/>
          <w:marTop w:val="0"/>
          <w:marBottom w:val="0"/>
          <w:divBdr>
            <w:top w:val="none" w:sz="0" w:space="0" w:color="auto"/>
            <w:left w:val="none" w:sz="0" w:space="0" w:color="auto"/>
            <w:bottom w:val="none" w:sz="0" w:space="0" w:color="auto"/>
            <w:right w:val="none" w:sz="0" w:space="0" w:color="auto"/>
          </w:divBdr>
        </w:div>
        <w:div w:id="1340155708">
          <w:marLeft w:val="0"/>
          <w:marRight w:val="0"/>
          <w:marTop w:val="0"/>
          <w:marBottom w:val="0"/>
          <w:divBdr>
            <w:top w:val="none" w:sz="0" w:space="0" w:color="auto"/>
            <w:left w:val="none" w:sz="0" w:space="0" w:color="auto"/>
            <w:bottom w:val="none" w:sz="0" w:space="0" w:color="auto"/>
            <w:right w:val="none" w:sz="0" w:space="0" w:color="auto"/>
          </w:divBdr>
        </w:div>
        <w:div w:id="1592199711">
          <w:marLeft w:val="0"/>
          <w:marRight w:val="0"/>
          <w:marTop w:val="0"/>
          <w:marBottom w:val="0"/>
          <w:divBdr>
            <w:top w:val="none" w:sz="0" w:space="0" w:color="auto"/>
            <w:left w:val="none" w:sz="0" w:space="0" w:color="auto"/>
            <w:bottom w:val="none" w:sz="0" w:space="0" w:color="auto"/>
            <w:right w:val="none" w:sz="0" w:space="0" w:color="auto"/>
          </w:divBdr>
        </w:div>
      </w:divsChild>
    </w:div>
    <w:div w:id="292175000">
      <w:bodyDiv w:val="1"/>
      <w:marLeft w:val="0"/>
      <w:marRight w:val="0"/>
      <w:marTop w:val="0"/>
      <w:marBottom w:val="0"/>
      <w:divBdr>
        <w:top w:val="none" w:sz="0" w:space="0" w:color="auto"/>
        <w:left w:val="none" w:sz="0" w:space="0" w:color="auto"/>
        <w:bottom w:val="none" w:sz="0" w:space="0" w:color="auto"/>
        <w:right w:val="none" w:sz="0" w:space="0" w:color="auto"/>
      </w:divBdr>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645861993">
      <w:bodyDiv w:val="1"/>
      <w:marLeft w:val="0"/>
      <w:marRight w:val="0"/>
      <w:marTop w:val="0"/>
      <w:marBottom w:val="0"/>
      <w:divBdr>
        <w:top w:val="none" w:sz="0" w:space="0" w:color="auto"/>
        <w:left w:val="none" w:sz="0" w:space="0" w:color="auto"/>
        <w:bottom w:val="none" w:sz="0" w:space="0" w:color="auto"/>
        <w:right w:val="none" w:sz="0" w:space="0" w:color="auto"/>
      </w:divBdr>
      <w:divsChild>
        <w:div w:id="1770806212">
          <w:marLeft w:val="0"/>
          <w:marRight w:val="0"/>
          <w:marTop w:val="0"/>
          <w:marBottom w:val="0"/>
          <w:divBdr>
            <w:top w:val="none" w:sz="0" w:space="0" w:color="auto"/>
            <w:left w:val="none" w:sz="0" w:space="0" w:color="auto"/>
            <w:bottom w:val="none" w:sz="0" w:space="0" w:color="auto"/>
            <w:right w:val="none" w:sz="0" w:space="0" w:color="auto"/>
          </w:divBdr>
        </w:div>
        <w:div w:id="298805827">
          <w:marLeft w:val="0"/>
          <w:marRight w:val="0"/>
          <w:marTop w:val="0"/>
          <w:marBottom w:val="0"/>
          <w:divBdr>
            <w:top w:val="none" w:sz="0" w:space="0" w:color="auto"/>
            <w:left w:val="none" w:sz="0" w:space="0" w:color="auto"/>
            <w:bottom w:val="none" w:sz="0" w:space="0" w:color="auto"/>
            <w:right w:val="none" w:sz="0" w:space="0" w:color="auto"/>
          </w:divBdr>
        </w:div>
        <w:div w:id="904024546">
          <w:marLeft w:val="0"/>
          <w:marRight w:val="0"/>
          <w:marTop w:val="0"/>
          <w:marBottom w:val="0"/>
          <w:divBdr>
            <w:top w:val="none" w:sz="0" w:space="0" w:color="auto"/>
            <w:left w:val="none" w:sz="0" w:space="0" w:color="auto"/>
            <w:bottom w:val="none" w:sz="0" w:space="0" w:color="auto"/>
            <w:right w:val="none" w:sz="0" w:space="0" w:color="auto"/>
          </w:divBdr>
        </w:div>
        <w:div w:id="1618944684">
          <w:marLeft w:val="0"/>
          <w:marRight w:val="0"/>
          <w:marTop w:val="0"/>
          <w:marBottom w:val="0"/>
          <w:divBdr>
            <w:top w:val="none" w:sz="0" w:space="0" w:color="auto"/>
            <w:left w:val="none" w:sz="0" w:space="0" w:color="auto"/>
            <w:bottom w:val="none" w:sz="0" w:space="0" w:color="auto"/>
            <w:right w:val="none" w:sz="0" w:space="0" w:color="auto"/>
          </w:divBdr>
        </w:div>
        <w:div w:id="958611848">
          <w:marLeft w:val="0"/>
          <w:marRight w:val="0"/>
          <w:marTop w:val="0"/>
          <w:marBottom w:val="0"/>
          <w:divBdr>
            <w:top w:val="none" w:sz="0" w:space="0" w:color="auto"/>
            <w:left w:val="none" w:sz="0" w:space="0" w:color="auto"/>
            <w:bottom w:val="none" w:sz="0" w:space="0" w:color="auto"/>
            <w:right w:val="none" w:sz="0" w:space="0" w:color="auto"/>
          </w:divBdr>
        </w:div>
      </w:divsChild>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5814884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1004433098">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28601851">
      <w:bodyDiv w:val="1"/>
      <w:marLeft w:val="0"/>
      <w:marRight w:val="0"/>
      <w:marTop w:val="0"/>
      <w:marBottom w:val="0"/>
      <w:divBdr>
        <w:top w:val="none" w:sz="0" w:space="0" w:color="auto"/>
        <w:left w:val="none" w:sz="0" w:space="0" w:color="auto"/>
        <w:bottom w:val="none" w:sz="0" w:space="0" w:color="auto"/>
        <w:right w:val="none" w:sz="0" w:space="0" w:color="auto"/>
      </w:divBdr>
    </w:div>
    <w:div w:id="1035810649">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85034272">
      <w:bodyDiv w:val="1"/>
      <w:marLeft w:val="0"/>
      <w:marRight w:val="0"/>
      <w:marTop w:val="0"/>
      <w:marBottom w:val="0"/>
      <w:divBdr>
        <w:top w:val="none" w:sz="0" w:space="0" w:color="auto"/>
        <w:left w:val="none" w:sz="0" w:space="0" w:color="auto"/>
        <w:bottom w:val="none" w:sz="0" w:space="0" w:color="auto"/>
        <w:right w:val="none" w:sz="0" w:space="0" w:color="auto"/>
      </w:divBdr>
      <w:divsChild>
        <w:div w:id="498739918">
          <w:marLeft w:val="0"/>
          <w:marRight w:val="0"/>
          <w:marTop w:val="0"/>
          <w:marBottom w:val="0"/>
          <w:divBdr>
            <w:top w:val="none" w:sz="0" w:space="0" w:color="auto"/>
            <w:left w:val="none" w:sz="0" w:space="0" w:color="auto"/>
            <w:bottom w:val="none" w:sz="0" w:space="0" w:color="auto"/>
            <w:right w:val="none" w:sz="0" w:space="0" w:color="auto"/>
          </w:divBdr>
        </w:div>
        <w:div w:id="563806263">
          <w:marLeft w:val="0"/>
          <w:marRight w:val="0"/>
          <w:marTop w:val="0"/>
          <w:marBottom w:val="0"/>
          <w:divBdr>
            <w:top w:val="none" w:sz="0" w:space="0" w:color="auto"/>
            <w:left w:val="none" w:sz="0" w:space="0" w:color="auto"/>
            <w:bottom w:val="none" w:sz="0" w:space="0" w:color="auto"/>
            <w:right w:val="none" w:sz="0" w:space="0" w:color="auto"/>
          </w:divBdr>
        </w:div>
        <w:div w:id="630406259">
          <w:marLeft w:val="0"/>
          <w:marRight w:val="0"/>
          <w:marTop w:val="0"/>
          <w:marBottom w:val="0"/>
          <w:divBdr>
            <w:top w:val="none" w:sz="0" w:space="0" w:color="auto"/>
            <w:left w:val="none" w:sz="0" w:space="0" w:color="auto"/>
            <w:bottom w:val="none" w:sz="0" w:space="0" w:color="auto"/>
            <w:right w:val="none" w:sz="0" w:space="0" w:color="auto"/>
          </w:divBdr>
        </w:div>
        <w:div w:id="891303871">
          <w:marLeft w:val="0"/>
          <w:marRight w:val="0"/>
          <w:marTop w:val="0"/>
          <w:marBottom w:val="0"/>
          <w:divBdr>
            <w:top w:val="none" w:sz="0" w:space="0" w:color="auto"/>
            <w:left w:val="none" w:sz="0" w:space="0" w:color="auto"/>
            <w:bottom w:val="none" w:sz="0" w:space="0" w:color="auto"/>
            <w:right w:val="none" w:sz="0" w:space="0" w:color="auto"/>
          </w:divBdr>
        </w:div>
        <w:div w:id="902645856">
          <w:marLeft w:val="0"/>
          <w:marRight w:val="0"/>
          <w:marTop w:val="0"/>
          <w:marBottom w:val="0"/>
          <w:divBdr>
            <w:top w:val="none" w:sz="0" w:space="0" w:color="auto"/>
            <w:left w:val="none" w:sz="0" w:space="0" w:color="auto"/>
            <w:bottom w:val="none" w:sz="0" w:space="0" w:color="auto"/>
            <w:right w:val="none" w:sz="0" w:space="0" w:color="auto"/>
          </w:divBdr>
        </w:div>
        <w:div w:id="916596540">
          <w:marLeft w:val="0"/>
          <w:marRight w:val="0"/>
          <w:marTop w:val="0"/>
          <w:marBottom w:val="0"/>
          <w:divBdr>
            <w:top w:val="none" w:sz="0" w:space="0" w:color="auto"/>
            <w:left w:val="none" w:sz="0" w:space="0" w:color="auto"/>
            <w:bottom w:val="none" w:sz="0" w:space="0" w:color="auto"/>
            <w:right w:val="none" w:sz="0" w:space="0" w:color="auto"/>
          </w:divBdr>
        </w:div>
        <w:div w:id="1011957853">
          <w:marLeft w:val="0"/>
          <w:marRight w:val="0"/>
          <w:marTop w:val="0"/>
          <w:marBottom w:val="0"/>
          <w:divBdr>
            <w:top w:val="none" w:sz="0" w:space="0" w:color="auto"/>
            <w:left w:val="none" w:sz="0" w:space="0" w:color="auto"/>
            <w:bottom w:val="none" w:sz="0" w:space="0" w:color="auto"/>
            <w:right w:val="none" w:sz="0" w:space="0" w:color="auto"/>
          </w:divBdr>
        </w:div>
        <w:div w:id="1091856014">
          <w:marLeft w:val="0"/>
          <w:marRight w:val="0"/>
          <w:marTop w:val="0"/>
          <w:marBottom w:val="0"/>
          <w:divBdr>
            <w:top w:val="none" w:sz="0" w:space="0" w:color="auto"/>
            <w:left w:val="none" w:sz="0" w:space="0" w:color="auto"/>
            <w:bottom w:val="none" w:sz="0" w:space="0" w:color="auto"/>
            <w:right w:val="none" w:sz="0" w:space="0" w:color="auto"/>
          </w:divBdr>
        </w:div>
        <w:div w:id="1222525467">
          <w:marLeft w:val="0"/>
          <w:marRight w:val="0"/>
          <w:marTop w:val="0"/>
          <w:marBottom w:val="0"/>
          <w:divBdr>
            <w:top w:val="none" w:sz="0" w:space="0" w:color="auto"/>
            <w:left w:val="none" w:sz="0" w:space="0" w:color="auto"/>
            <w:bottom w:val="none" w:sz="0" w:space="0" w:color="auto"/>
            <w:right w:val="none" w:sz="0" w:space="0" w:color="auto"/>
          </w:divBdr>
        </w:div>
        <w:div w:id="1276399930">
          <w:marLeft w:val="0"/>
          <w:marRight w:val="0"/>
          <w:marTop w:val="0"/>
          <w:marBottom w:val="0"/>
          <w:divBdr>
            <w:top w:val="none" w:sz="0" w:space="0" w:color="auto"/>
            <w:left w:val="none" w:sz="0" w:space="0" w:color="auto"/>
            <w:bottom w:val="none" w:sz="0" w:space="0" w:color="auto"/>
            <w:right w:val="none" w:sz="0" w:space="0" w:color="auto"/>
          </w:divBdr>
        </w:div>
        <w:div w:id="1835562020">
          <w:marLeft w:val="0"/>
          <w:marRight w:val="0"/>
          <w:marTop w:val="0"/>
          <w:marBottom w:val="0"/>
          <w:divBdr>
            <w:top w:val="none" w:sz="0" w:space="0" w:color="auto"/>
            <w:left w:val="none" w:sz="0" w:space="0" w:color="auto"/>
            <w:bottom w:val="none" w:sz="0" w:space="0" w:color="auto"/>
            <w:right w:val="none" w:sz="0" w:space="0" w:color="auto"/>
          </w:divBdr>
        </w:div>
      </w:divsChild>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295718174">
      <w:bodyDiv w:val="1"/>
      <w:marLeft w:val="0"/>
      <w:marRight w:val="0"/>
      <w:marTop w:val="0"/>
      <w:marBottom w:val="0"/>
      <w:divBdr>
        <w:top w:val="none" w:sz="0" w:space="0" w:color="auto"/>
        <w:left w:val="none" w:sz="0" w:space="0" w:color="auto"/>
        <w:bottom w:val="none" w:sz="0" w:space="0" w:color="auto"/>
        <w:right w:val="none" w:sz="0" w:space="0" w:color="auto"/>
      </w:divBdr>
    </w:div>
    <w:div w:id="1297685239">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62779244">
      <w:bodyDiv w:val="1"/>
      <w:marLeft w:val="0"/>
      <w:marRight w:val="0"/>
      <w:marTop w:val="0"/>
      <w:marBottom w:val="0"/>
      <w:divBdr>
        <w:top w:val="none" w:sz="0" w:space="0" w:color="auto"/>
        <w:left w:val="none" w:sz="0" w:space="0" w:color="auto"/>
        <w:bottom w:val="none" w:sz="0" w:space="0" w:color="auto"/>
        <w:right w:val="none" w:sz="0" w:space="0" w:color="auto"/>
      </w:divBdr>
      <w:divsChild>
        <w:div w:id="433863896">
          <w:marLeft w:val="0"/>
          <w:marRight w:val="0"/>
          <w:marTop w:val="0"/>
          <w:marBottom w:val="0"/>
          <w:divBdr>
            <w:top w:val="none" w:sz="0" w:space="0" w:color="auto"/>
            <w:left w:val="none" w:sz="0" w:space="0" w:color="auto"/>
            <w:bottom w:val="none" w:sz="0" w:space="0" w:color="auto"/>
            <w:right w:val="none" w:sz="0" w:space="0" w:color="auto"/>
          </w:divBdr>
        </w:div>
        <w:div w:id="1322080164">
          <w:marLeft w:val="0"/>
          <w:marRight w:val="0"/>
          <w:marTop w:val="0"/>
          <w:marBottom w:val="0"/>
          <w:divBdr>
            <w:top w:val="none" w:sz="0" w:space="0" w:color="auto"/>
            <w:left w:val="none" w:sz="0" w:space="0" w:color="auto"/>
            <w:bottom w:val="none" w:sz="0" w:space="0" w:color="auto"/>
            <w:right w:val="none" w:sz="0" w:space="0" w:color="auto"/>
          </w:divBdr>
        </w:div>
      </w:divsChild>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60767768">
      <w:bodyDiv w:val="1"/>
      <w:marLeft w:val="0"/>
      <w:marRight w:val="0"/>
      <w:marTop w:val="0"/>
      <w:marBottom w:val="0"/>
      <w:divBdr>
        <w:top w:val="none" w:sz="0" w:space="0" w:color="auto"/>
        <w:left w:val="none" w:sz="0" w:space="0" w:color="auto"/>
        <w:bottom w:val="none" w:sz="0" w:space="0" w:color="auto"/>
        <w:right w:val="none" w:sz="0" w:space="0" w:color="auto"/>
      </w:divBdr>
      <w:divsChild>
        <w:div w:id="1302619436">
          <w:marLeft w:val="0"/>
          <w:marRight w:val="0"/>
          <w:marTop w:val="0"/>
          <w:marBottom w:val="0"/>
          <w:divBdr>
            <w:top w:val="none" w:sz="0" w:space="0" w:color="auto"/>
            <w:left w:val="none" w:sz="0" w:space="0" w:color="auto"/>
            <w:bottom w:val="none" w:sz="0" w:space="0" w:color="auto"/>
            <w:right w:val="none" w:sz="0" w:space="0" w:color="auto"/>
          </w:divBdr>
        </w:div>
      </w:divsChild>
    </w:div>
    <w:div w:id="1721444332">
      <w:bodyDiv w:val="1"/>
      <w:marLeft w:val="0"/>
      <w:marRight w:val="0"/>
      <w:marTop w:val="0"/>
      <w:marBottom w:val="0"/>
      <w:divBdr>
        <w:top w:val="none" w:sz="0" w:space="0" w:color="auto"/>
        <w:left w:val="none" w:sz="0" w:space="0" w:color="auto"/>
        <w:bottom w:val="none" w:sz="0" w:space="0" w:color="auto"/>
        <w:right w:val="none" w:sz="0" w:space="0" w:color="auto"/>
      </w:divBdr>
    </w:div>
    <w:div w:id="1723869047">
      <w:bodyDiv w:val="1"/>
      <w:marLeft w:val="0"/>
      <w:marRight w:val="0"/>
      <w:marTop w:val="0"/>
      <w:marBottom w:val="0"/>
      <w:divBdr>
        <w:top w:val="none" w:sz="0" w:space="0" w:color="auto"/>
        <w:left w:val="none" w:sz="0" w:space="0" w:color="auto"/>
        <w:bottom w:val="none" w:sz="0" w:space="0" w:color="auto"/>
        <w:right w:val="none" w:sz="0" w:space="0" w:color="auto"/>
      </w:divBdr>
      <w:divsChild>
        <w:div w:id="167331368">
          <w:marLeft w:val="0"/>
          <w:marRight w:val="0"/>
          <w:marTop w:val="0"/>
          <w:marBottom w:val="0"/>
          <w:divBdr>
            <w:top w:val="none" w:sz="0" w:space="0" w:color="auto"/>
            <w:left w:val="none" w:sz="0" w:space="0" w:color="auto"/>
            <w:bottom w:val="none" w:sz="0" w:space="0" w:color="auto"/>
            <w:right w:val="none" w:sz="0" w:space="0" w:color="auto"/>
          </w:divBdr>
        </w:div>
        <w:div w:id="965311180">
          <w:marLeft w:val="0"/>
          <w:marRight w:val="0"/>
          <w:marTop w:val="0"/>
          <w:marBottom w:val="0"/>
          <w:divBdr>
            <w:top w:val="none" w:sz="0" w:space="0" w:color="auto"/>
            <w:left w:val="none" w:sz="0" w:space="0" w:color="auto"/>
            <w:bottom w:val="none" w:sz="0" w:space="0" w:color="auto"/>
            <w:right w:val="none" w:sz="0" w:space="0" w:color="auto"/>
          </w:divBdr>
        </w:div>
        <w:div w:id="1067994916">
          <w:marLeft w:val="0"/>
          <w:marRight w:val="0"/>
          <w:marTop w:val="0"/>
          <w:marBottom w:val="0"/>
          <w:divBdr>
            <w:top w:val="none" w:sz="0" w:space="0" w:color="auto"/>
            <w:left w:val="none" w:sz="0" w:space="0" w:color="auto"/>
            <w:bottom w:val="none" w:sz="0" w:space="0" w:color="auto"/>
            <w:right w:val="none" w:sz="0" w:space="0" w:color="auto"/>
          </w:divBdr>
        </w:div>
        <w:div w:id="1161235857">
          <w:marLeft w:val="0"/>
          <w:marRight w:val="0"/>
          <w:marTop w:val="0"/>
          <w:marBottom w:val="0"/>
          <w:divBdr>
            <w:top w:val="none" w:sz="0" w:space="0" w:color="auto"/>
            <w:left w:val="none" w:sz="0" w:space="0" w:color="auto"/>
            <w:bottom w:val="none" w:sz="0" w:space="0" w:color="auto"/>
            <w:right w:val="none" w:sz="0" w:space="0" w:color="auto"/>
          </w:divBdr>
        </w:div>
        <w:div w:id="1351490160">
          <w:marLeft w:val="0"/>
          <w:marRight w:val="0"/>
          <w:marTop w:val="0"/>
          <w:marBottom w:val="0"/>
          <w:divBdr>
            <w:top w:val="none" w:sz="0" w:space="0" w:color="auto"/>
            <w:left w:val="none" w:sz="0" w:space="0" w:color="auto"/>
            <w:bottom w:val="none" w:sz="0" w:space="0" w:color="auto"/>
            <w:right w:val="none" w:sz="0" w:space="0" w:color="auto"/>
          </w:divBdr>
        </w:div>
        <w:div w:id="1743600166">
          <w:marLeft w:val="0"/>
          <w:marRight w:val="0"/>
          <w:marTop w:val="0"/>
          <w:marBottom w:val="0"/>
          <w:divBdr>
            <w:top w:val="none" w:sz="0" w:space="0" w:color="auto"/>
            <w:left w:val="none" w:sz="0" w:space="0" w:color="auto"/>
            <w:bottom w:val="none" w:sz="0" w:space="0" w:color="auto"/>
            <w:right w:val="none" w:sz="0" w:space="0" w:color="auto"/>
          </w:divBdr>
        </w:div>
        <w:div w:id="1974826171">
          <w:marLeft w:val="0"/>
          <w:marRight w:val="0"/>
          <w:marTop w:val="0"/>
          <w:marBottom w:val="0"/>
          <w:divBdr>
            <w:top w:val="none" w:sz="0" w:space="0" w:color="auto"/>
            <w:left w:val="none" w:sz="0" w:space="0" w:color="auto"/>
            <w:bottom w:val="none" w:sz="0" w:space="0" w:color="auto"/>
            <w:right w:val="none" w:sz="0" w:space="0" w:color="auto"/>
          </w:divBdr>
        </w:div>
        <w:div w:id="2087679340">
          <w:marLeft w:val="0"/>
          <w:marRight w:val="0"/>
          <w:marTop w:val="0"/>
          <w:marBottom w:val="0"/>
          <w:divBdr>
            <w:top w:val="none" w:sz="0" w:space="0" w:color="auto"/>
            <w:left w:val="none" w:sz="0" w:space="0" w:color="auto"/>
            <w:bottom w:val="none" w:sz="0" w:space="0" w:color="auto"/>
            <w:right w:val="none" w:sz="0" w:space="0" w:color="auto"/>
          </w:divBdr>
        </w:div>
      </w:divsChild>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9885246">
      <w:bodyDiv w:val="1"/>
      <w:marLeft w:val="0"/>
      <w:marRight w:val="0"/>
      <w:marTop w:val="0"/>
      <w:marBottom w:val="0"/>
      <w:divBdr>
        <w:top w:val="none" w:sz="0" w:space="0" w:color="auto"/>
        <w:left w:val="none" w:sz="0" w:space="0" w:color="auto"/>
        <w:bottom w:val="none" w:sz="0" w:space="0" w:color="auto"/>
        <w:right w:val="none" w:sz="0" w:space="0" w:color="auto"/>
      </w:divBdr>
      <w:divsChild>
        <w:div w:id="50662574">
          <w:marLeft w:val="0"/>
          <w:marRight w:val="0"/>
          <w:marTop w:val="0"/>
          <w:marBottom w:val="0"/>
          <w:divBdr>
            <w:top w:val="none" w:sz="0" w:space="0" w:color="auto"/>
            <w:left w:val="none" w:sz="0" w:space="0" w:color="auto"/>
            <w:bottom w:val="none" w:sz="0" w:space="0" w:color="auto"/>
            <w:right w:val="none" w:sz="0" w:space="0" w:color="auto"/>
          </w:divBdr>
        </w:div>
        <w:div w:id="70667193">
          <w:marLeft w:val="0"/>
          <w:marRight w:val="0"/>
          <w:marTop w:val="0"/>
          <w:marBottom w:val="0"/>
          <w:divBdr>
            <w:top w:val="none" w:sz="0" w:space="0" w:color="auto"/>
            <w:left w:val="none" w:sz="0" w:space="0" w:color="auto"/>
            <w:bottom w:val="none" w:sz="0" w:space="0" w:color="auto"/>
            <w:right w:val="none" w:sz="0" w:space="0" w:color="auto"/>
          </w:divBdr>
        </w:div>
        <w:div w:id="481848797">
          <w:marLeft w:val="0"/>
          <w:marRight w:val="0"/>
          <w:marTop w:val="0"/>
          <w:marBottom w:val="0"/>
          <w:divBdr>
            <w:top w:val="none" w:sz="0" w:space="0" w:color="auto"/>
            <w:left w:val="none" w:sz="0" w:space="0" w:color="auto"/>
            <w:bottom w:val="none" w:sz="0" w:space="0" w:color="auto"/>
            <w:right w:val="none" w:sz="0" w:space="0" w:color="auto"/>
          </w:divBdr>
        </w:div>
        <w:div w:id="2064063557">
          <w:marLeft w:val="0"/>
          <w:marRight w:val="0"/>
          <w:marTop w:val="0"/>
          <w:marBottom w:val="0"/>
          <w:divBdr>
            <w:top w:val="none" w:sz="0" w:space="0" w:color="auto"/>
            <w:left w:val="none" w:sz="0" w:space="0" w:color="auto"/>
            <w:bottom w:val="none" w:sz="0" w:space="0" w:color="auto"/>
            <w:right w:val="none" w:sz="0" w:space="0" w:color="auto"/>
          </w:divBdr>
        </w:div>
      </w:divsChild>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56018055">
      <w:bodyDiv w:val="1"/>
      <w:marLeft w:val="0"/>
      <w:marRight w:val="0"/>
      <w:marTop w:val="0"/>
      <w:marBottom w:val="0"/>
      <w:divBdr>
        <w:top w:val="none" w:sz="0" w:space="0" w:color="auto"/>
        <w:left w:val="none" w:sz="0" w:space="0" w:color="auto"/>
        <w:bottom w:val="none" w:sz="0" w:space="0" w:color="auto"/>
        <w:right w:val="none" w:sz="0" w:space="0" w:color="auto"/>
      </w:divBdr>
      <w:divsChild>
        <w:div w:id="147283697">
          <w:marLeft w:val="0"/>
          <w:marRight w:val="0"/>
          <w:marTop w:val="0"/>
          <w:marBottom w:val="0"/>
          <w:divBdr>
            <w:top w:val="none" w:sz="0" w:space="0" w:color="auto"/>
            <w:left w:val="none" w:sz="0" w:space="0" w:color="auto"/>
            <w:bottom w:val="none" w:sz="0" w:space="0" w:color="auto"/>
            <w:right w:val="none" w:sz="0" w:space="0" w:color="auto"/>
          </w:divBdr>
        </w:div>
        <w:div w:id="398673207">
          <w:marLeft w:val="0"/>
          <w:marRight w:val="0"/>
          <w:marTop w:val="0"/>
          <w:marBottom w:val="0"/>
          <w:divBdr>
            <w:top w:val="none" w:sz="0" w:space="0" w:color="auto"/>
            <w:left w:val="none" w:sz="0" w:space="0" w:color="auto"/>
            <w:bottom w:val="none" w:sz="0" w:space="0" w:color="auto"/>
            <w:right w:val="none" w:sz="0" w:space="0" w:color="auto"/>
          </w:divBdr>
        </w:div>
        <w:div w:id="1266839559">
          <w:marLeft w:val="0"/>
          <w:marRight w:val="0"/>
          <w:marTop w:val="0"/>
          <w:marBottom w:val="0"/>
          <w:divBdr>
            <w:top w:val="none" w:sz="0" w:space="0" w:color="auto"/>
            <w:left w:val="none" w:sz="0" w:space="0" w:color="auto"/>
            <w:bottom w:val="none" w:sz="0" w:space="0" w:color="auto"/>
            <w:right w:val="none" w:sz="0" w:space="0" w:color="auto"/>
          </w:divBdr>
        </w:div>
        <w:div w:id="1367833049">
          <w:marLeft w:val="0"/>
          <w:marRight w:val="0"/>
          <w:marTop w:val="0"/>
          <w:marBottom w:val="0"/>
          <w:divBdr>
            <w:top w:val="none" w:sz="0" w:space="0" w:color="auto"/>
            <w:left w:val="none" w:sz="0" w:space="0" w:color="auto"/>
            <w:bottom w:val="none" w:sz="0" w:space="0" w:color="auto"/>
            <w:right w:val="none" w:sz="0" w:space="0" w:color="auto"/>
          </w:divBdr>
        </w:div>
        <w:div w:id="1420712935">
          <w:marLeft w:val="0"/>
          <w:marRight w:val="0"/>
          <w:marTop w:val="0"/>
          <w:marBottom w:val="0"/>
          <w:divBdr>
            <w:top w:val="none" w:sz="0" w:space="0" w:color="auto"/>
            <w:left w:val="none" w:sz="0" w:space="0" w:color="auto"/>
            <w:bottom w:val="none" w:sz="0" w:space="0" w:color="auto"/>
            <w:right w:val="none" w:sz="0" w:space="0" w:color="auto"/>
          </w:divBdr>
        </w:div>
        <w:div w:id="1422140565">
          <w:marLeft w:val="0"/>
          <w:marRight w:val="0"/>
          <w:marTop w:val="0"/>
          <w:marBottom w:val="0"/>
          <w:divBdr>
            <w:top w:val="none" w:sz="0" w:space="0" w:color="auto"/>
            <w:left w:val="none" w:sz="0" w:space="0" w:color="auto"/>
            <w:bottom w:val="none" w:sz="0" w:space="0" w:color="auto"/>
            <w:right w:val="none" w:sz="0" w:space="0" w:color="auto"/>
          </w:divBdr>
        </w:div>
        <w:div w:id="1562253737">
          <w:marLeft w:val="0"/>
          <w:marRight w:val="0"/>
          <w:marTop w:val="0"/>
          <w:marBottom w:val="0"/>
          <w:divBdr>
            <w:top w:val="none" w:sz="0" w:space="0" w:color="auto"/>
            <w:left w:val="none" w:sz="0" w:space="0" w:color="auto"/>
            <w:bottom w:val="none" w:sz="0" w:space="0" w:color="auto"/>
            <w:right w:val="none" w:sz="0" w:space="0" w:color="auto"/>
          </w:divBdr>
        </w:div>
        <w:div w:id="1774788819">
          <w:marLeft w:val="0"/>
          <w:marRight w:val="0"/>
          <w:marTop w:val="0"/>
          <w:marBottom w:val="0"/>
          <w:divBdr>
            <w:top w:val="none" w:sz="0" w:space="0" w:color="auto"/>
            <w:left w:val="none" w:sz="0" w:space="0" w:color="auto"/>
            <w:bottom w:val="none" w:sz="0" w:space="0" w:color="auto"/>
            <w:right w:val="none" w:sz="0" w:space="0" w:color="auto"/>
          </w:divBdr>
        </w:div>
        <w:div w:id="1811170001">
          <w:marLeft w:val="0"/>
          <w:marRight w:val="0"/>
          <w:marTop w:val="0"/>
          <w:marBottom w:val="0"/>
          <w:divBdr>
            <w:top w:val="none" w:sz="0" w:space="0" w:color="auto"/>
            <w:left w:val="none" w:sz="0" w:space="0" w:color="auto"/>
            <w:bottom w:val="none" w:sz="0" w:space="0" w:color="auto"/>
            <w:right w:val="none" w:sz="0" w:space="0" w:color="auto"/>
          </w:divBdr>
        </w:div>
        <w:div w:id="1885022056">
          <w:marLeft w:val="0"/>
          <w:marRight w:val="0"/>
          <w:marTop w:val="0"/>
          <w:marBottom w:val="0"/>
          <w:divBdr>
            <w:top w:val="none" w:sz="0" w:space="0" w:color="auto"/>
            <w:left w:val="none" w:sz="0" w:space="0" w:color="auto"/>
            <w:bottom w:val="none" w:sz="0" w:space="0" w:color="auto"/>
            <w:right w:val="none" w:sz="0" w:space="0" w:color="auto"/>
          </w:divBdr>
        </w:div>
      </w:divsChild>
    </w:div>
    <w:div w:id="1969820121">
      <w:bodyDiv w:val="1"/>
      <w:marLeft w:val="0"/>
      <w:marRight w:val="0"/>
      <w:marTop w:val="0"/>
      <w:marBottom w:val="0"/>
      <w:divBdr>
        <w:top w:val="none" w:sz="0" w:space="0" w:color="auto"/>
        <w:left w:val="none" w:sz="0" w:space="0" w:color="auto"/>
        <w:bottom w:val="none" w:sz="0" w:space="0" w:color="auto"/>
        <w:right w:val="none" w:sz="0" w:space="0" w:color="auto"/>
      </w:divBdr>
    </w:div>
    <w:div w:id="1989162898">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5398871">
      <w:bodyDiv w:val="1"/>
      <w:marLeft w:val="0"/>
      <w:marRight w:val="0"/>
      <w:marTop w:val="0"/>
      <w:marBottom w:val="0"/>
      <w:divBdr>
        <w:top w:val="none" w:sz="0" w:space="0" w:color="auto"/>
        <w:left w:val="none" w:sz="0" w:space="0" w:color="auto"/>
        <w:bottom w:val="none" w:sz="0" w:space="0" w:color="auto"/>
        <w:right w:val="none" w:sz="0" w:space="0" w:color="auto"/>
      </w:divBdr>
      <w:divsChild>
        <w:div w:id="158161894">
          <w:marLeft w:val="0"/>
          <w:marRight w:val="0"/>
          <w:marTop w:val="0"/>
          <w:marBottom w:val="0"/>
          <w:divBdr>
            <w:top w:val="none" w:sz="0" w:space="0" w:color="auto"/>
            <w:left w:val="none" w:sz="0" w:space="0" w:color="auto"/>
            <w:bottom w:val="none" w:sz="0" w:space="0" w:color="auto"/>
            <w:right w:val="none" w:sz="0" w:space="0" w:color="auto"/>
          </w:divBdr>
        </w:div>
        <w:div w:id="269433388">
          <w:marLeft w:val="0"/>
          <w:marRight w:val="0"/>
          <w:marTop w:val="0"/>
          <w:marBottom w:val="0"/>
          <w:divBdr>
            <w:top w:val="none" w:sz="0" w:space="0" w:color="auto"/>
            <w:left w:val="none" w:sz="0" w:space="0" w:color="auto"/>
            <w:bottom w:val="none" w:sz="0" w:space="0" w:color="auto"/>
            <w:right w:val="none" w:sz="0" w:space="0" w:color="auto"/>
          </w:divBdr>
        </w:div>
        <w:div w:id="627662847">
          <w:marLeft w:val="0"/>
          <w:marRight w:val="0"/>
          <w:marTop w:val="0"/>
          <w:marBottom w:val="0"/>
          <w:divBdr>
            <w:top w:val="none" w:sz="0" w:space="0" w:color="auto"/>
            <w:left w:val="none" w:sz="0" w:space="0" w:color="auto"/>
            <w:bottom w:val="none" w:sz="0" w:space="0" w:color="auto"/>
            <w:right w:val="none" w:sz="0" w:space="0" w:color="auto"/>
          </w:divBdr>
        </w:div>
        <w:div w:id="1052071741">
          <w:marLeft w:val="0"/>
          <w:marRight w:val="0"/>
          <w:marTop w:val="0"/>
          <w:marBottom w:val="0"/>
          <w:divBdr>
            <w:top w:val="none" w:sz="0" w:space="0" w:color="auto"/>
            <w:left w:val="none" w:sz="0" w:space="0" w:color="auto"/>
            <w:bottom w:val="none" w:sz="0" w:space="0" w:color="auto"/>
            <w:right w:val="none" w:sz="0" w:space="0" w:color="auto"/>
          </w:divBdr>
        </w:div>
        <w:div w:id="1218318734">
          <w:marLeft w:val="0"/>
          <w:marRight w:val="0"/>
          <w:marTop w:val="0"/>
          <w:marBottom w:val="0"/>
          <w:divBdr>
            <w:top w:val="none" w:sz="0" w:space="0" w:color="auto"/>
            <w:left w:val="none" w:sz="0" w:space="0" w:color="auto"/>
            <w:bottom w:val="none" w:sz="0" w:space="0" w:color="auto"/>
            <w:right w:val="none" w:sz="0" w:space="0" w:color="auto"/>
          </w:divBdr>
        </w:div>
        <w:div w:id="1319262464">
          <w:marLeft w:val="0"/>
          <w:marRight w:val="0"/>
          <w:marTop w:val="0"/>
          <w:marBottom w:val="0"/>
          <w:divBdr>
            <w:top w:val="none" w:sz="0" w:space="0" w:color="auto"/>
            <w:left w:val="none" w:sz="0" w:space="0" w:color="auto"/>
            <w:bottom w:val="none" w:sz="0" w:space="0" w:color="auto"/>
            <w:right w:val="none" w:sz="0" w:space="0" w:color="auto"/>
          </w:divBdr>
        </w:div>
        <w:div w:id="1465543510">
          <w:marLeft w:val="0"/>
          <w:marRight w:val="0"/>
          <w:marTop w:val="0"/>
          <w:marBottom w:val="0"/>
          <w:divBdr>
            <w:top w:val="none" w:sz="0" w:space="0" w:color="auto"/>
            <w:left w:val="none" w:sz="0" w:space="0" w:color="auto"/>
            <w:bottom w:val="none" w:sz="0" w:space="0" w:color="auto"/>
            <w:right w:val="none" w:sz="0" w:space="0" w:color="auto"/>
          </w:divBdr>
        </w:div>
        <w:div w:id="1515223801">
          <w:marLeft w:val="0"/>
          <w:marRight w:val="0"/>
          <w:marTop w:val="0"/>
          <w:marBottom w:val="0"/>
          <w:divBdr>
            <w:top w:val="none" w:sz="0" w:space="0" w:color="auto"/>
            <w:left w:val="none" w:sz="0" w:space="0" w:color="auto"/>
            <w:bottom w:val="none" w:sz="0" w:space="0" w:color="auto"/>
            <w:right w:val="none" w:sz="0" w:space="0" w:color="auto"/>
          </w:divBdr>
        </w:div>
        <w:div w:id="1526210591">
          <w:marLeft w:val="0"/>
          <w:marRight w:val="0"/>
          <w:marTop w:val="0"/>
          <w:marBottom w:val="0"/>
          <w:divBdr>
            <w:top w:val="none" w:sz="0" w:space="0" w:color="auto"/>
            <w:left w:val="none" w:sz="0" w:space="0" w:color="auto"/>
            <w:bottom w:val="none" w:sz="0" w:space="0" w:color="auto"/>
            <w:right w:val="none" w:sz="0" w:space="0" w:color="auto"/>
          </w:divBdr>
        </w:div>
        <w:div w:id="1610696021">
          <w:marLeft w:val="0"/>
          <w:marRight w:val="0"/>
          <w:marTop w:val="0"/>
          <w:marBottom w:val="0"/>
          <w:divBdr>
            <w:top w:val="none" w:sz="0" w:space="0" w:color="auto"/>
            <w:left w:val="none" w:sz="0" w:space="0" w:color="auto"/>
            <w:bottom w:val="none" w:sz="0" w:space="0" w:color="auto"/>
            <w:right w:val="none" w:sz="0" w:space="0" w:color="auto"/>
          </w:divBdr>
        </w:div>
        <w:div w:id="1651447221">
          <w:marLeft w:val="0"/>
          <w:marRight w:val="0"/>
          <w:marTop w:val="0"/>
          <w:marBottom w:val="0"/>
          <w:divBdr>
            <w:top w:val="none" w:sz="0" w:space="0" w:color="auto"/>
            <w:left w:val="none" w:sz="0" w:space="0" w:color="auto"/>
            <w:bottom w:val="none" w:sz="0" w:space="0" w:color="auto"/>
            <w:right w:val="none" w:sz="0" w:space="0" w:color="auto"/>
          </w:divBdr>
        </w:div>
        <w:div w:id="1785422991">
          <w:marLeft w:val="0"/>
          <w:marRight w:val="0"/>
          <w:marTop w:val="0"/>
          <w:marBottom w:val="0"/>
          <w:divBdr>
            <w:top w:val="none" w:sz="0" w:space="0" w:color="auto"/>
            <w:left w:val="none" w:sz="0" w:space="0" w:color="auto"/>
            <w:bottom w:val="none" w:sz="0" w:space="0" w:color="auto"/>
            <w:right w:val="none" w:sz="0" w:space="0" w:color="auto"/>
          </w:divBdr>
        </w:div>
        <w:div w:id="1853572668">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2017539294">
          <w:marLeft w:val="0"/>
          <w:marRight w:val="0"/>
          <w:marTop w:val="0"/>
          <w:marBottom w:val="0"/>
          <w:divBdr>
            <w:top w:val="none" w:sz="0" w:space="0" w:color="auto"/>
            <w:left w:val="none" w:sz="0" w:space="0" w:color="auto"/>
            <w:bottom w:val="none" w:sz="0" w:space="0" w:color="auto"/>
            <w:right w:val="none" w:sz="0" w:space="0" w:color="auto"/>
          </w:divBdr>
        </w:div>
        <w:div w:id="2044791114">
          <w:marLeft w:val="0"/>
          <w:marRight w:val="0"/>
          <w:marTop w:val="0"/>
          <w:marBottom w:val="0"/>
          <w:divBdr>
            <w:top w:val="none" w:sz="0" w:space="0" w:color="auto"/>
            <w:left w:val="none" w:sz="0" w:space="0" w:color="auto"/>
            <w:bottom w:val="none" w:sz="0" w:space="0" w:color="auto"/>
            <w:right w:val="none" w:sz="0" w:space="0" w:color="auto"/>
          </w:divBdr>
        </w:div>
        <w:div w:id="2070881803">
          <w:marLeft w:val="0"/>
          <w:marRight w:val="0"/>
          <w:marTop w:val="0"/>
          <w:marBottom w:val="0"/>
          <w:divBdr>
            <w:top w:val="none" w:sz="0" w:space="0" w:color="auto"/>
            <w:left w:val="none" w:sz="0" w:space="0" w:color="auto"/>
            <w:bottom w:val="none" w:sz="0" w:space="0" w:color="auto"/>
            <w:right w:val="none" w:sz="0" w:space="0" w:color="auto"/>
          </w:divBdr>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footer" Target="footer5.xml"/><Relationship Id="rId17" Type="http://schemas.openxmlformats.org/officeDocument/2006/relationships/comments" Target="comments.xml"/><Relationship Id="rId18" Type="http://schemas.microsoft.com/office/2011/relationships/commentsExtended" Target="commentsExtended.xml"/><Relationship Id="rId19" Type="http://schemas.openxmlformats.org/officeDocument/2006/relationships/footer" Target="footer6.xml"/><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fontTable" Target="fontTable.xml"/><Relationship Id="rId68" Type="http://schemas.microsoft.com/office/2011/relationships/people" Target="people.xml"/><Relationship Id="rId69" Type="http://schemas.openxmlformats.org/officeDocument/2006/relationships/theme" Target="theme/theme1.xml"/><Relationship Id="rId50" Type="http://schemas.openxmlformats.org/officeDocument/2006/relationships/image" Target="media/image28.png"/><Relationship Id="rId51" Type="http://schemas.openxmlformats.org/officeDocument/2006/relationships/hyperlink" Target="https://research.googleblog.com/2016/05/announcing-syntaxnet-worlds-most.html" TargetMode="External"/><Relationship Id="rId52" Type="http://schemas.openxmlformats.org/officeDocument/2006/relationships/hyperlink" Target="https://research.googleblog.com/2016/08/meet-parseys-cousins-syntax-for-40.html" TargetMode="External"/><Relationship Id="rId53" Type="http://schemas.openxmlformats.org/officeDocument/2006/relationships/hyperlink" Target="http://universaldependencies.org/format.html" TargetMode="External"/><Relationship Id="rId54" Type="http://schemas.openxmlformats.org/officeDocument/2006/relationships/hyperlink" Target="http://universaldependencies.org" TargetMode="External"/><Relationship Id="rId55" Type="http://schemas.openxmlformats.org/officeDocument/2006/relationships/hyperlink" Target="http://masterrussian.com/aa052000a.shtml" TargetMode="External"/><Relationship Id="rId56" Type="http://schemas.openxmlformats.org/officeDocument/2006/relationships/header" Target="header3.xml"/><Relationship Id="rId57" Type="http://schemas.openxmlformats.org/officeDocument/2006/relationships/header" Target="header4.xml"/><Relationship Id="rId58" Type="http://schemas.openxmlformats.org/officeDocument/2006/relationships/footer" Target="footer7.xml"/><Relationship Id="rId59" Type="http://schemas.openxmlformats.org/officeDocument/2006/relationships/image" Target="media/image29.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emf"/><Relationship Id="rId33" Type="http://schemas.openxmlformats.org/officeDocument/2006/relationships/image" Target="media/image11.png"/><Relationship Id="rId34" Type="http://schemas.openxmlformats.org/officeDocument/2006/relationships/image" Target="media/image12.emf"/><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20" Type="http://schemas.openxmlformats.org/officeDocument/2006/relationships/image" Target="media/image3.png"/><Relationship Id="rId21" Type="http://schemas.openxmlformats.org/officeDocument/2006/relationships/hyperlink" Target="https://es.wikipedia.org/wiki/Palabra" TargetMode="External"/><Relationship Id="rId22" Type="http://schemas.openxmlformats.org/officeDocument/2006/relationships/hyperlink" Target="https://es.wikipedia.org/wiki/Oraci%C3%B3n_%28gram%C3%A1tica%29" TargetMode="External"/><Relationship Id="rId23" Type="http://schemas.openxmlformats.org/officeDocument/2006/relationships/hyperlink" Target="https://es.wikipedia.org/wiki/Conjunto_parcialmente_ordenado" TargetMode="External"/><Relationship Id="rId24" Type="http://schemas.openxmlformats.org/officeDocument/2006/relationships/hyperlink" Target="https://es.wikipedia.org/wiki/%C3%81rbol_%28teor%C3%ADa_de_grafos%29" TargetMode="External"/><Relationship Id="rId25" Type="http://schemas.openxmlformats.org/officeDocument/2006/relationships/hyperlink" Target="https://es.wikipedia.org/wiki/Interpretaci%C3%B3n" TargetMode="External"/><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D3701-9F52-F140-A368-F73E0FA8C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59</Pages>
  <Words>13841</Words>
  <Characters>76127</Characters>
  <Application>Microsoft Macintosh Word</Application>
  <DocSecurity>0</DocSecurity>
  <Lines>634</Lines>
  <Paragraphs>179</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89789</CharactersWithSpaces>
  <SharedDoc>false</SharedDoc>
  <HLinks>
    <vt:vector size="498" baseType="variant">
      <vt:variant>
        <vt:i4>3670119</vt:i4>
      </vt:variant>
      <vt:variant>
        <vt:i4>579</vt:i4>
      </vt:variant>
      <vt:variant>
        <vt:i4>0</vt:i4>
      </vt:variant>
      <vt:variant>
        <vt:i4>5</vt:i4>
      </vt:variant>
      <vt:variant>
        <vt:lpwstr>https://www.thoughtco.com/g00/what-is-a-lemma-1691108?i10c.referrer=https%3A%2F%2Fwww.google.es%2F</vt:lpwstr>
      </vt:variant>
      <vt:variant>
        <vt:lpwstr/>
      </vt:variant>
      <vt:variant>
        <vt:i4>65560</vt:i4>
      </vt:variant>
      <vt:variant>
        <vt:i4>576</vt:i4>
      </vt:variant>
      <vt:variant>
        <vt:i4>0</vt:i4>
      </vt:variant>
      <vt:variant>
        <vt:i4>5</vt:i4>
      </vt:variant>
      <vt:variant>
        <vt:lpwstr>http://masterrussian.com/aa052000a.shtml</vt:lpwstr>
      </vt:variant>
      <vt:variant>
        <vt:lpwstr/>
      </vt:variant>
      <vt:variant>
        <vt:i4>524306</vt:i4>
      </vt:variant>
      <vt:variant>
        <vt:i4>573</vt:i4>
      </vt:variant>
      <vt:variant>
        <vt:i4>0</vt:i4>
      </vt:variant>
      <vt:variant>
        <vt:i4>5</vt:i4>
      </vt:variant>
      <vt:variant>
        <vt:lpwstr>http://sitios.velka-slavia.com/ucebniki/curso-de-ruso/la-declinacion</vt:lpwstr>
      </vt:variant>
      <vt:variant>
        <vt:lpwstr/>
      </vt:variant>
      <vt:variant>
        <vt:i4>5570664</vt:i4>
      </vt:variant>
      <vt:variant>
        <vt:i4>570</vt:i4>
      </vt:variant>
      <vt:variant>
        <vt:i4>0</vt:i4>
      </vt:variant>
      <vt:variant>
        <vt:i4>5</vt:i4>
      </vt:variant>
      <vt:variant>
        <vt:lpwstr>http://universaldependencies.org/</vt:lpwstr>
      </vt:variant>
      <vt:variant>
        <vt:lpwstr/>
      </vt:variant>
      <vt:variant>
        <vt:i4>1441819</vt:i4>
      </vt:variant>
      <vt:variant>
        <vt:i4>567</vt:i4>
      </vt:variant>
      <vt:variant>
        <vt:i4>0</vt:i4>
      </vt:variant>
      <vt:variant>
        <vt:i4>5</vt:i4>
      </vt:variant>
      <vt:variant>
        <vt:lpwstr>http://universaldependencies.org/format.html</vt:lpwstr>
      </vt:variant>
      <vt:variant>
        <vt:lpwstr/>
      </vt:variant>
      <vt:variant>
        <vt:i4>8126479</vt:i4>
      </vt:variant>
      <vt:variant>
        <vt:i4>564</vt:i4>
      </vt:variant>
      <vt:variant>
        <vt:i4>0</vt:i4>
      </vt:variant>
      <vt:variant>
        <vt:i4>5</vt:i4>
      </vt:variant>
      <vt:variant>
        <vt:lpwstr>https://nlp.stanford.edu/pubs/USD_LREC14_paper_camera_ready.pdf</vt:lpwstr>
      </vt:variant>
      <vt:variant>
        <vt:lpwstr/>
      </vt:variant>
      <vt:variant>
        <vt:i4>5570570</vt:i4>
      </vt:variant>
      <vt:variant>
        <vt:i4>561</vt:i4>
      </vt:variant>
      <vt:variant>
        <vt:i4>0</vt:i4>
      </vt:variant>
      <vt:variant>
        <vt:i4>5</vt:i4>
      </vt:variant>
      <vt:variant>
        <vt:lpwstr>https://nlp.stanford.edu/software/dependencies_manual.pdf</vt:lpwstr>
      </vt:variant>
      <vt:variant>
        <vt:lpwstr/>
      </vt:variant>
      <vt:variant>
        <vt:i4>1441882</vt:i4>
      </vt:variant>
      <vt:variant>
        <vt:i4>558</vt:i4>
      </vt:variant>
      <vt:variant>
        <vt:i4>0</vt:i4>
      </vt:variant>
      <vt:variant>
        <vt:i4>5</vt:i4>
      </vt:variant>
      <vt:variant>
        <vt:lpwstr>https://nlp.stanford.edu/~sebschu/pubs/schuster-manning-lrec2016.pdf</vt:lpwstr>
      </vt:variant>
      <vt:variant>
        <vt:lpwstr/>
      </vt:variant>
      <vt:variant>
        <vt:i4>4128881</vt:i4>
      </vt:variant>
      <vt:variant>
        <vt:i4>555</vt:i4>
      </vt:variant>
      <vt:variant>
        <vt:i4>0</vt:i4>
      </vt:variant>
      <vt:variant>
        <vt:i4>5</vt:i4>
      </vt:variant>
      <vt:variant>
        <vt:lpwstr>https://nlp.stanford.edu/software/stanford-dependencies.shtml</vt:lpwstr>
      </vt:variant>
      <vt:variant>
        <vt:lpwstr>English</vt:lpwstr>
      </vt:variant>
      <vt:variant>
        <vt:i4>1310749</vt:i4>
      </vt:variant>
      <vt:variant>
        <vt:i4>552</vt:i4>
      </vt:variant>
      <vt:variant>
        <vt:i4>0</vt:i4>
      </vt:variant>
      <vt:variant>
        <vt:i4>5</vt:i4>
      </vt:variant>
      <vt:variant>
        <vt:lpwstr>https://nlp.stanford.edu/software/srparser.shtml</vt:lpwstr>
      </vt:variant>
      <vt:variant>
        <vt:lpwstr/>
      </vt:variant>
      <vt:variant>
        <vt:i4>5046323</vt:i4>
      </vt:variant>
      <vt:variant>
        <vt:i4>549</vt:i4>
      </vt:variant>
      <vt:variant>
        <vt:i4>0</vt:i4>
      </vt:variant>
      <vt:variant>
        <vt:i4>5</vt:i4>
      </vt:variant>
      <vt:variant>
        <vt:lpwstr>https://nlp.stanford.edu/software/nndep.shtml</vt:lpwstr>
      </vt:variant>
      <vt:variant>
        <vt:lpwstr/>
      </vt:variant>
      <vt:variant>
        <vt:i4>5767189</vt:i4>
      </vt:variant>
      <vt:variant>
        <vt:i4>546</vt:i4>
      </vt:variant>
      <vt:variant>
        <vt:i4>0</vt:i4>
      </vt:variant>
      <vt:variant>
        <vt:i4>5</vt:i4>
      </vt:variant>
      <vt:variant>
        <vt:lpwstr>http://www.w3.org/TR/REC-xml</vt:lpwstr>
      </vt:variant>
      <vt:variant>
        <vt:lpwstr/>
      </vt:variant>
      <vt:variant>
        <vt:i4>1179655</vt:i4>
      </vt:variant>
      <vt:variant>
        <vt:i4>417</vt:i4>
      </vt:variant>
      <vt:variant>
        <vt:i4>0</vt:i4>
      </vt:variant>
      <vt:variant>
        <vt:i4>5</vt:i4>
      </vt:variant>
      <vt:variant>
        <vt:lpwstr>https://es.wikipedia.org/wiki/Interpretaci%C3%B3n</vt:lpwstr>
      </vt:variant>
      <vt:variant>
        <vt:lpwstr>Interpretaci.C3.B3n.2C_representaci.C3.B3n_y_axiomatizaci.C3.B3n</vt:lpwstr>
      </vt:variant>
      <vt:variant>
        <vt:i4>3014729</vt:i4>
      </vt:variant>
      <vt:variant>
        <vt:i4>414</vt:i4>
      </vt:variant>
      <vt:variant>
        <vt:i4>0</vt:i4>
      </vt:variant>
      <vt:variant>
        <vt:i4>5</vt:i4>
      </vt:variant>
      <vt:variant>
        <vt:lpwstr>https://es.wikipedia.org/wiki/%C3%81rbol_%28teor%C3%ADa_de_grafos%29</vt:lpwstr>
      </vt:variant>
      <vt:variant>
        <vt:lpwstr/>
      </vt:variant>
      <vt:variant>
        <vt:i4>6553635</vt:i4>
      </vt:variant>
      <vt:variant>
        <vt:i4>411</vt:i4>
      </vt:variant>
      <vt:variant>
        <vt:i4>0</vt:i4>
      </vt:variant>
      <vt:variant>
        <vt:i4>5</vt:i4>
      </vt:variant>
      <vt:variant>
        <vt:lpwstr>https://es.wikipedia.org/wiki/Conjunto_parcialmente_ordenado</vt:lpwstr>
      </vt:variant>
      <vt:variant>
        <vt:lpwstr/>
      </vt:variant>
      <vt:variant>
        <vt:i4>7602289</vt:i4>
      </vt:variant>
      <vt:variant>
        <vt:i4>408</vt:i4>
      </vt:variant>
      <vt:variant>
        <vt:i4>0</vt:i4>
      </vt:variant>
      <vt:variant>
        <vt:i4>5</vt:i4>
      </vt:variant>
      <vt:variant>
        <vt:lpwstr>https://es.wikipedia.org/wiki/Oraci%C3%B3n_%28gram%C3%A1tica%29</vt:lpwstr>
      </vt:variant>
      <vt:variant>
        <vt:lpwstr/>
      </vt:variant>
      <vt:variant>
        <vt:i4>4325483</vt:i4>
      </vt:variant>
      <vt:variant>
        <vt:i4>405</vt:i4>
      </vt:variant>
      <vt:variant>
        <vt:i4>0</vt:i4>
      </vt:variant>
      <vt:variant>
        <vt:i4>5</vt:i4>
      </vt:variant>
      <vt:variant>
        <vt:lpwstr>https://es.wikipedia.org/wiki/Palabra</vt:lpwstr>
      </vt:variant>
      <vt:variant>
        <vt:lpwstr/>
      </vt:variant>
      <vt:variant>
        <vt:i4>1376263</vt:i4>
      </vt:variant>
      <vt:variant>
        <vt:i4>395</vt:i4>
      </vt:variant>
      <vt:variant>
        <vt:i4>0</vt:i4>
      </vt:variant>
      <vt:variant>
        <vt:i4>5</vt:i4>
      </vt:variant>
      <vt:variant>
        <vt:lpwstr/>
      </vt:variant>
      <vt:variant>
        <vt:lpwstr>_Toc485833411</vt:lpwstr>
      </vt:variant>
      <vt:variant>
        <vt:i4>1376262</vt:i4>
      </vt:variant>
      <vt:variant>
        <vt:i4>389</vt:i4>
      </vt:variant>
      <vt:variant>
        <vt:i4>0</vt:i4>
      </vt:variant>
      <vt:variant>
        <vt:i4>5</vt:i4>
      </vt:variant>
      <vt:variant>
        <vt:lpwstr/>
      </vt:variant>
      <vt:variant>
        <vt:lpwstr>_Toc485833410</vt:lpwstr>
      </vt:variant>
      <vt:variant>
        <vt:i4>1310735</vt:i4>
      </vt:variant>
      <vt:variant>
        <vt:i4>383</vt:i4>
      </vt:variant>
      <vt:variant>
        <vt:i4>0</vt:i4>
      </vt:variant>
      <vt:variant>
        <vt:i4>5</vt:i4>
      </vt:variant>
      <vt:variant>
        <vt:lpwstr/>
      </vt:variant>
      <vt:variant>
        <vt:lpwstr>_Toc485833409</vt:lpwstr>
      </vt:variant>
      <vt:variant>
        <vt:i4>1310734</vt:i4>
      </vt:variant>
      <vt:variant>
        <vt:i4>377</vt:i4>
      </vt:variant>
      <vt:variant>
        <vt:i4>0</vt:i4>
      </vt:variant>
      <vt:variant>
        <vt:i4>5</vt:i4>
      </vt:variant>
      <vt:variant>
        <vt:lpwstr/>
      </vt:variant>
      <vt:variant>
        <vt:lpwstr>_Toc485833408</vt:lpwstr>
      </vt:variant>
      <vt:variant>
        <vt:i4>1310721</vt:i4>
      </vt:variant>
      <vt:variant>
        <vt:i4>371</vt:i4>
      </vt:variant>
      <vt:variant>
        <vt:i4>0</vt:i4>
      </vt:variant>
      <vt:variant>
        <vt:i4>5</vt:i4>
      </vt:variant>
      <vt:variant>
        <vt:lpwstr/>
      </vt:variant>
      <vt:variant>
        <vt:lpwstr>_Toc485833407</vt:lpwstr>
      </vt:variant>
      <vt:variant>
        <vt:i4>1310720</vt:i4>
      </vt:variant>
      <vt:variant>
        <vt:i4>365</vt:i4>
      </vt:variant>
      <vt:variant>
        <vt:i4>0</vt:i4>
      </vt:variant>
      <vt:variant>
        <vt:i4>5</vt:i4>
      </vt:variant>
      <vt:variant>
        <vt:lpwstr/>
      </vt:variant>
      <vt:variant>
        <vt:lpwstr>_Toc485833406</vt:lpwstr>
      </vt:variant>
      <vt:variant>
        <vt:i4>1310723</vt:i4>
      </vt:variant>
      <vt:variant>
        <vt:i4>359</vt:i4>
      </vt:variant>
      <vt:variant>
        <vt:i4>0</vt:i4>
      </vt:variant>
      <vt:variant>
        <vt:i4>5</vt:i4>
      </vt:variant>
      <vt:variant>
        <vt:lpwstr/>
      </vt:variant>
      <vt:variant>
        <vt:lpwstr>_Toc485833405</vt:lpwstr>
      </vt:variant>
      <vt:variant>
        <vt:i4>1310722</vt:i4>
      </vt:variant>
      <vt:variant>
        <vt:i4>353</vt:i4>
      </vt:variant>
      <vt:variant>
        <vt:i4>0</vt:i4>
      </vt:variant>
      <vt:variant>
        <vt:i4>5</vt:i4>
      </vt:variant>
      <vt:variant>
        <vt:lpwstr/>
      </vt:variant>
      <vt:variant>
        <vt:lpwstr>_Toc485833404</vt:lpwstr>
      </vt:variant>
      <vt:variant>
        <vt:i4>1310725</vt:i4>
      </vt:variant>
      <vt:variant>
        <vt:i4>347</vt:i4>
      </vt:variant>
      <vt:variant>
        <vt:i4>0</vt:i4>
      </vt:variant>
      <vt:variant>
        <vt:i4>5</vt:i4>
      </vt:variant>
      <vt:variant>
        <vt:lpwstr/>
      </vt:variant>
      <vt:variant>
        <vt:lpwstr>_Toc485833403</vt:lpwstr>
      </vt:variant>
      <vt:variant>
        <vt:i4>1310724</vt:i4>
      </vt:variant>
      <vt:variant>
        <vt:i4>341</vt:i4>
      </vt:variant>
      <vt:variant>
        <vt:i4>0</vt:i4>
      </vt:variant>
      <vt:variant>
        <vt:i4>5</vt:i4>
      </vt:variant>
      <vt:variant>
        <vt:lpwstr/>
      </vt:variant>
      <vt:variant>
        <vt:lpwstr>_Toc485833402</vt:lpwstr>
      </vt:variant>
      <vt:variant>
        <vt:i4>1310727</vt:i4>
      </vt:variant>
      <vt:variant>
        <vt:i4>335</vt:i4>
      </vt:variant>
      <vt:variant>
        <vt:i4>0</vt:i4>
      </vt:variant>
      <vt:variant>
        <vt:i4>5</vt:i4>
      </vt:variant>
      <vt:variant>
        <vt:lpwstr/>
      </vt:variant>
      <vt:variant>
        <vt:lpwstr>_Toc485833401</vt:lpwstr>
      </vt:variant>
      <vt:variant>
        <vt:i4>1310726</vt:i4>
      </vt:variant>
      <vt:variant>
        <vt:i4>329</vt:i4>
      </vt:variant>
      <vt:variant>
        <vt:i4>0</vt:i4>
      </vt:variant>
      <vt:variant>
        <vt:i4>5</vt:i4>
      </vt:variant>
      <vt:variant>
        <vt:lpwstr/>
      </vt:variant>
      <vt:variant>
        <vt:lpwstr>_Toc485833400</vt:lpwstr>
      </vt:variant>
      <vt:variant>
        <vt:i4>1900552</vt:i4>
      </vt:variant>
      <vt:variant>
        <vt:i4>323</vt:i4>
      </vt:variant>
      <vt:variant>
        <vt:i4>0</vt:i4>
      </vt:variant>
      <vt:variant>
        <vt:i4>5</vt:i4>
      </vt:variant>
      <vt:variant>
        <vt:lpwstr/>
      </vt:variant>
      <vt:variant>
        <vt:lpwstr>_Toc485833399</vt:lpwstr>
      </vt:variant>
      <vt:variant>
        <vt:i4>1900553</vt:i4>
      </vt:variant>
      <vt:variant>
        <vt:i4>317</vt:i4>
      </vt:variant>
      <vt:variant>
        <vt:i4>0</vt:i4>
      </vt:variant>
      <vt:variant>
        <vt:i4>5</vt:i4>
      </vt:variant>
      <vt:variant>
        <vt:lpwstr/>
      </vt:variant>
      <vt:variant>
        <vt:lpwstr>_Toc485833398</vt:lpwstr>
      </vt:variant>
      <vt:variant>
        <vt:i4>1900550</vt:i4>
      </vt:variant>
      <vt:variant>
        <vt:i4>311</vt:i4>
      </vt:variant>
      <vt:variant>
        <vt:i4>0</vt:i4>
      </vt:variant>
      <vt:variant>
        <vt:i4>5</vt:i4>
      </vt:variant>
      <vt:variant>
        <vt:lpwstr/>
      </vt:variant>
      <vt:variant>
        <vt:lpwstr>_Toc485833397</vt:lpwstr>
      </vt:variant>
      <vt:variant>
        <vt:i4>1900551</vt:i4>
      </vt:variant>
      <vt:variant>
        <vt:i4>305</vt:i4>
      </vt:variant>
      <vt:variant>
        <vt:i4>0</vt:i4>
      </vt:variant>
      <vt:variant>
        <vt:i4>5</vt:i4>
      </vt:variant>
      <vt:variant>
        <vt:lpwstr/>
      </vt:variant>
      <vt:variant>
        <vt:lpwstr>_Toc485833396</vt:lpwstr>
      </vt:variant>
      <vt:variant>
        <vt:i4>1900548</vt:i4>
      </vt:variant>
      <vt:variant>
        <vt:i4>299</vt:i4>
      </vt:variant>
      <vt:variant>
        <vt:i4>0</vt:i4>
      </vt:variant>
      <vt:variant>
        <vt:i4>5</vt:i4>
      </vt:variant>
      <vt:variant>
        <vt:lpwstr/>
      </vt:variant>
      <vt:variant>
        <vt:lpwstr>_Toc485833395</vt:lpwstr>
      </vt:variant>
      <vt:variant>
        <vt:i4>1900549</vt:i4>
      </vt:variant>
      <vt:variant>
        <vt:i4>293</vt:i4>
      </vt:variant>
      <vt:variant>
        <vt:i4>0</vt:i4>
      </vt:variant>
      <vt:variant>
        <vt:i4>5</vt:i4>
      </vt:variant>
      <vt:variant>
        <vt:lpwstr/>
      </vt:variant>
      <vt:variant>
        <vt:lpwstr>_Toc485833394</vt:lpwstr>
      </vt:variant>
      <vt:variant>
        <vt:i4>1900546</vt:i4>
      </vt:variant>
      <vt:variant>
        <vt:i4>287</vt:i4>
      </vt:variant>
      <vt:variant>
        <vt:i4>0</vt:i4>
      </vt:variant>
      <vt:variant>
        <vt:i4>5</vt:i4>
      </vt:variant>
      <vt:variant>
        <vt:lpwstr/>
      </vt:variant>
      <vt:variant>
        <vt:lpwstr>_Toc485833393</vt:lpwstr>
      </vt:variant>
      <vt:variant>
        <vt:i4>1900544</vt:i4>
      </vt:variant>
      <vt:variant>
        <vt:i4>281</vt:i4>
      </vt:variant>
      <vt:variant>
        <vt:i4>0</vt:i4>
      </vt:variant>
      <vt:variant>
        <vt:i4>5</vt:i4>
      </vt:variant>
      <vt:variant>
        <vt:lpwstr/>
      </vt:variant>
      <vt:variant>
        <vt:lpwstr>_Toc485833391</vt:lpwstr>
      </vt:variant>
      <vt:variant>
        <vt:i4>1900545</vt:i4>
      </vt:variant>
      <vt:variant>
        <vt:i4>275</vt:i4>
      </vt:variant>
      <vt:variant>
        <vt:i4>0</vt:i4>
      </vt:variant>
      <vt:variant>
        <vt:i4>5</vt:i4>
      </vt:variant>
      <vt:variant>
        <vt:lpwstr/>
      </vt:variant>
      <vt:variant>
        <vt:lpwstr>_Toc485833390</vt:lpwstr>
      </vt:variant>
      <vt:variant>
        <vt:i4>1835016</vt:i4>
      </vt:variant>
      <vt:variant>
        <vt:i4>269</vt:i4>
      </vt:variant>
      <vt:variant>
        <vt:i4>0</vt:i4>
      </vt:variant>
      <vt:variant>
        <vt:i4>5</vt:i4>
      </vt:variant>
      <vt:variant>
        <vt:lpwstr/>
      </vt:variant>
      <vt:variant>
        <vt:lpwstr>_Toc485833389</vt:lpwstr>
      </vt:variant>
      <vt:variant>
        <vt:i4>1835017</vt:i4>
      </vt:variant>
      <vt:variant>
        <vt:i4>263</vt:i4>
      </vt:variant>
      <vt:variant>
        <vt:i4>0</vt:i4>
      </vt:variant>
      <vt:variant>
        <vt:i4>5</vt:i4>
      </vt:variant>
      <vt:variant>
        <vt:lpwstr/>
      </vt:variant>
      <vt:variant>
        <vt:lpwstr>_Toc485833388</vt:lpwstr>
      </vt:variant>
      <vt:variant>
        <vt:i4>1835014</vt:i4>
      </vt:variant>
      <vt:variant>
        <vt:i4>257</vt:i4>
      </vt:variant>
      <vt:variant>
        <vt:i4>0</vt:i4>
      </vt:variant>
      <vt:variant>
        <vt:i4>5</vt:i4>
      </vt:variant>
      <vt:variant>
        <vt:lpwstr/>
      </vt:variant>
      <vt:variant>
        <vt:lpwstr>_Toc485833387</vt:lpwstr>
      </vt:variant>
      <vt:variant>
        <vt:i4>1835015</vt:i4>
      </vt:variant>
      <vt:variant>
        <vt:i4>251</vt:i4>
      </vt:variant>
      <vt:variant>
        <vt:i4>0</vt:i4>
      </vt:variant>
      <vt:variant>
        <vt:i4>5</vt:i4>
      </vt:variant>
      <vt:variant>
        <vt:lpwstr/>
      </vt:variant>
      <vt:variant>
        <vt:lpwstr>_Toc485833386</vt:lpwstr>
      </vt:variant>
      <vt:variant>
        <vt:i4>1835012</vt:i4>
      </vt:variant>
      <vt:variant>
        <vt:i4>245</vt:i4>
      </vt:variant>
      <vt:variant>
        <vt:i4>0</vt:i4>
      </vt:variant>
      <vt:variant>
        <vt:i4>5</vt:i4>
      </vt:variant>
      <vt:variant>
        <vt:lpwstr/>
      </vt:variant>
      <vt:variant>
        <vt:lpwstr>_Toc485833385</vt:lpwstr>
      </vt:variant>
      <vt:variant>
        <vt:i4>1835013</vt:i4>
      </vt:variant>
      <vt:variant>
        <vt:i4>239</vt:i4>
      </vt:variant>
      <vt:variant>
        <vt:i4>0</vt:i4>
      </vt:variant>
      <vt:variant>
        <vt:i4>5</vt:i4>
      </vt:variant>
      <vt:variant>
        <vt:lpwstr/>
      </vt:variant>
      <vt:variant>
        <vt:lpwstr>_Toc485833384</vt:lpwstr>
      </vt:variant>
      <vt:variant>
        <vt:i4>1835010</vt:i4>
      </vt:variant>
      <vt:variant>
        <vt:i4>233</vt:i4>
      </vt:variant>
      <vt:variant>
        <vt:i4>0</vt:i4>
      </vt:variant>
      <vt:variant>
        <vt:i4>5</vt:i4>
      </vt:variant>
      <vt:variant>
        <vt:lpwstr/>
      </vt:variant>
      <vt:variant>
        <vt:lpwstr>_Toc485833383</vt:lpwstr>
      </vt:variant>
      <vt:variant>
        <vt:i4>1835011</vt:i4>
      </vt:variant>
      <vt:variant>
        <vt:i4>227</vt:i4>
      </vt:variant>
      <vt:variant>
        <vt:i4>0</vt:i4>
      </vt:variant>
      <vt:variant>
        <vt:i4>5</vt:i4>
      </vt:variant>
      <vt:variant>
        <vt:lpwstr/>
      </vt:variant>
      <vt:variant>
        <vt:lpwstr>_Toc485833382</vt:lpwstr>
      </vt:variant>
      <vt:variant>
        <vt:i4>1507332</vt:i4>
      </vt:variant>
      <vt:variant>
        <vt:i4>218</vt:i4>
      </vt:variant>
      <vt:variant>
        <vt:i4>0</vt:i4>
      </vt:variant>
      <vt:variant>
        <vt:i4>5</vt:i4>
      </vt:variant>
      <vt:variant>
        <vt:lpwstr/>
      </vt:variant>
      <vt:variant>
        <vt:lpwstr>_Toc485833234</vt:lpwstr>
      </vt:variant>
      <vt:variant>
        <vt:i4>1507331</vt:i4>
      </vt:variant>
      <vt:variant>
        <vt:i4>212</vt:i4>
      </vt:variant>
      <vt:variant>
        <vt:i4>0</vt:i4>
      </vt:variant>
      <vt:variant>
        <vt:i4>5</vt:i4>
      </vt:variant>
      <vt:variant>
        <vt:lpwstr/>
      </vt:variant>
      <vt:variant>
        <vt:lpwstr>_Toc485833233</vt:lpwstr>
      </vt:variant>
      <vt:variant>
        <vt:i4>1507330</vt:i4>
      </vt:variant>
      <vt:variant>
        <vt:i4>206</vt:i4>
      </vt:variant>
      <vt:variant>
        <vt:i4>0</vt:i4>
      </vt:variant>
      <vt:variant>
        <vt:i4>5</vt:i4>
      </vt:variant>
      <vt:variant>
        <vt:lpwstr/>
      </vt:variant>
      <vt:variant>
        <vt:lpwstr>_Toc485833232</vt:lpwstr>
      </vt:variant>
      <vt:variant>
        <vt:i4>1507329</vt:i4>
      </vt:variant>
      <vt:variant>
        <vt:i4>200</vt:i4>
      </vt:variant>
      <vt:variant>
        <vt:i4>0</vt:i4>
      </vt:variant>
      <vt:variant>
        <vt:i4>5</vt:i4>
      </vt:variant>
      <vt:variant>
        <vt:lpwstr/>
      </vt:variant>
      <vt:variant>
        <vt:lpwstr>_Toc485833231</vt:lpwstr>
      </vt:variant>
      <vt:variant>
        <vt:i4>1507328</vt:i4>
      </vt:variant>
      <vt:variant>
        <vt:i4>194</vt:i4>
      </vt:variant>
      <vt:variant>
        <vt:i4>0</vt:i4>
      </vt:variant>
      <vt:variant>
        <vt:i4>5</vt:i4>
      </vt:variant>
      <vt:variant>
        <vt:lpwstr/>
      </vt:variant>
      <vt:variant>
        <vt:lpwstr>_Toc485833230</vt:lpwstr>
      </vt:variant>
      <vt:variant>
        <vt:i4>1441801</vt:i4>
      </vt:variant>
      <vt:variant>
        <vt:i4>188</vt:i4>
      </vt:variant>
      <vt:variant>
        <vt:i4>0</vt:i4>
      </vt:variant>
      <vt:variant>
        <vt:i4>5</vt:i4>
      </vt:variant>
      <vt:variant>
        <vt:lpwstr/>
      </vt:variant>
      <vt:variant>
        <vt:lpwstr>_Toc485833229</vt:lpwstr>
      </vt:variant>
      <vt:variant>
        <vt:i4>1441800</vt:i4>
      </vt:variant>
      <vt:variant>
        <vt:i4>182</vt:i4>
      </vt:variant>
      <vt:variant>
        <vt:i4>0</vt:i4>
      </vt:variant>
      <vt:variant>
        <vt:i4>5</vt:i4>
      </vt:variant>
      <vt:variant>
        <vt:lpwstr/>
      </vt:variant>
      <vt:variant>
        <vt:lpwstr>_Toc485833228</vt:lpwstr>
      </vt:variant>
      <vt:variant>
        <vt:i4>1441799</vt:i4>
      </vt:variant>
      <vt:variant>
        <vt:i4>176</vt:i4>
      </vt:variant>
      <vt:variant>
        <vt:i4>0</vt:i4>
      </vt:variant>
      <vt:variant>
        <vt:i4>5</vt:i4>
      </vt:variant>
      <vt:variant>
        <vt:lpwstr/>
      </vt:variant>
      <vt:variant>
        <vt:lpwstr>_Toc485833227</vt:lpwstr>
      </vt:variant>
      <vt:variant>
        <vt:i4>1441798</vt:i4>
      </vt:variant>
      <vt:variant>
        <vt:i4>170</vt:i4>
      </vt:variant>
      <vt:variant>
        <vt:i4>0</vt:i4>
      </vt:variant>
      <vt:variant>
        <vt:i4>5</vt:i4>
      </vt:variant>
      <vt:variant>
        <vt:lpwstr/>
      </vt:variant>
      <vt:variant>
        <vt:lpwstr>_Toc485833226</vt:lpwstr>
      </vt:variant>
      <vt:variant>
        <vt:i4>1441797</vt:i4>
      </vt:variant>
      <vt:variant>
        <vt:i4>164</vt:i4>
      </vt:variant>
      <vt:variant>
        <vt:i4>0</vt:i4>
      </vt:variant>
      <vt:variant>
        <vt:i4>5</vt:i4>
      </vt:variant>
      <vt:variant>
        <vt:lpwstr/>
      </vt:variant>
      <vt:variant>
        <vt:lpwstr>_Toc485833225</vt:lpwstr>
      </vt:variant>
      <vt:variant>
        <vt:i4>1441796</vt:i4>
      </vt:variant>
      <vt:variant>
        <vt:i4>158</vt:i4>
      </vt:variant>
      <vt:variant>
        <vt:i4>0</vt:i4>
      </vt:variant>
      <vt:variant>
        <vt:i4>5</vt:i4>
      </vt:variant>
      <vt:variant>
        <vt:lpwstr/>
      </vt:variant>
      <vt:variant>
        <vt:lpwstr>_Toc485833224</vt:lpwstr>
      </vt:variant>
      <vt:variant>
        <vt:i4>1441795</vt:i4>
      </vt:variant>
      <vt:variant>
        <vt:i4>152</vt:i4>
      </vt:variant>
      <vt:variant>
        <vt:i4>0</vt:i4>
      </vt:variant>
      <vt:variant>
        <vt:i4>5</vt:i4>
      </vt:variant>
      <vt:variant>
        <vt:lpwstr/>
      </vt:variant>
      <vt:variant>
        <vt:lpwstr>_Toc485833223</vt:lpwstr>
      </vt:variant>
      <vt:variant>
        <vt:i4>1441794</vt:i4>
      </vt:variant>
      <vt:variant>
        <vt:i4>146</vt:i4>
      </vt:variant>
      <vt:variant>
        <vt:i4>0</vt:i4>
      </vt:variant>
      <vt:variant>
        <vt:i4>5</vt:i4>
      </vt:variant>
      <vt:variant>
        <vt:lpwstr/>
      </vt:variant>
      <vt:variant>
        <vt:lpwstr>_Toc485833222</vt:lpwstr>
      </vt:variant>
      <vt:variant>
        <vt:i4>1441793</vt:i4>
      </vt:variant>
      <vt:variant>
        <vt:i4>140</vt:i4>
      </vt:variant>
      <vt:variant>
        <vt:i4>0</vt:i4>
      </vt:variant>
      <vt:variant>
        <vt:i4>5</vt:i4>
      </vt:variant>
      <vt:variant>
        <vt:lpwstr/>
      </vt:variant>
      <vt:variant>
        <vt:lpwstr>_Toc485833221</vt:lpwstr>
      </vt:variant>
      <vt:variant>
        <vt:i4>1441792</vt:i4>
      </vt:variant>
      <vt:variant>
        <vt:i4>134</vt:i4>
      </vt:variant>
      <vt:variant>
        <vt:i4>0</vt:i4>
      </vt:variant>
      <vt:variant>
        <vt:i4>5</vt:i4>
      </vt:variant>
      <vt:variant>
        <vt:lpwstr/>
      </vt:variant>
      <vt:variant>
        <vt:lpwstr>_Toc485833220</vt:lpwstr>
      </vt:variant>
      <vt:variant>
        <vt:i4>1376265</vt:i4>
      </vt:variant>
      <vt:variant>
        <vt:i4>128</vt:i4>
      </vt:variant>
      <vt:variant>
        <vt:i4>0</vt:i4>
      </vt:variant>
      <vt:variant>
        <vt:i4>5</vt:i4>
      </vt:variant>
      <vt:variant>
        <vt:lpwstr/>
      </vt:variant>
      <vt:variant>
        <vt:lpwstr>_Toc485833219</vt:lpwstr>
      </vt:variant>
      <vt:variant>
        <vt:i4>1376264</vt:i4>
      </vt:variant>
      <vt:variant>
        <vt:i4>122</vt:i4>
      </vt:variant>
      <vt:variant>
        <vt:i4>0</vt:i4>
      </vt:variant>
      <vt:variant>
        <vt:i4>5</vt:i4>
      </vt:variant>
      <vt:variant>
        <vt:lpwstr/>
      </vt:variant>
      <vt:variant>
        <vt:lpwstr>_Toc485833218</vt:lpwstr>
      </vt:variant>
      <vt:variant>
        <vt:i4>1376263</vt:i4>
      </vt:variant>
      <vt:variant>
        <vt:i4>116</vt:i4>
      </vt:variant>
      <vt:variant>
        <vt:i4>0</vt:i4>
      </vt:variant>
      <vt:variant>
        <vt:i4>5</vt:i4>
      </vt:variant>
      <vt:variant>
        <vt:lpwstr/>
      </vt:variant>
      <vt:variant>
        <vt:lpwstr>_Toc485833217</vt:lpwstr>
      </vt:variant>
      <vt:variant>
        <vt:i4>1376262</vt:i4>
      </vt:variant>
      <vt:variant>
        <vt:i4>110</vt:i4>
      </vt:variant>
      <vt:variant>
        <vt:i4>0</vt:i4>
      </vt:variant>
      <vt:variant>
        <vt:i4>5</vt:i4>
      </vt:variant>
      <vt:variant>
        <vt:lpwstr/>
      </vt:variant>
      <vt:variant>
        <vt:lpwstr>_Toc485833216</vt:lpwstr>
      </vt:variant>
      <vt:variant>
        <vt:i4>1376261</vt:i4>
      </vt:variant>
      <vt:variant>
        <vt:i4>104</vt:i4>
      </vt:variant>
      <vt:variant>
        <vt:i4>0</vt:i4>
      </vt:variant>
      <vt:variant>
        <vt:i4>5</vt:i4>
      </vt:variant>
      <vt:variant>
        <vt:lpwstr/>
      </vt:variant>
      <vt:variant>
        <vt:lpwstr>_Toc485833215</vt:lpwstr>
      </vt:variant>
      <vt:variant>
        <vt:i4>1376260</vt:i4>
      </vt:variant>
      <vt:variant>
        <vt:i4>98</vt:i4>
      </vt:variant>
      <vt:variant>
        <vt:i4>0</vt:i4>
      </vt:variant>
      <vt:variant>
        <vt:i4>5</vt:i4>
      </vt:variant>
      <vt:variant>
        <vt:lpwstr/>
      </vt:variant>
      <vt:variant>
        <vt:lpwstr>_Toc485833214</vt:lpwstr>
      </vt:variant>
      <vt:variant>
        <vt:i4>1376259</vt:i4>
      </vt:variant>
      <vt:variant>
        <vt:i4>92</vt:i4>
      </vt:variant>
      <vt:variant>
        <vt:i4>0</vt:i4>
      </vt:variant>
      <vt:variant>
        <vt:i4>5</vt:i4>
      </vt:variant>
      <vt:variant>
        <vt:lpwstr/>
      </vt:variant>
      <vt:variant>
        <vt:lpwstr>_Toc485833213</vt:lpwstr>
      </vt:variant>
      <vt:variant>
        <vt:i4>1376258</vt:i4>
      </vt:variant>
      <vt:variant>
        <vt:i4>86</vt:i4>
      </vt:variant>
      <vt:variant>
        <vt:i4>0</vt:i4>
      </vt:variant>
      <vt:variant>
        <vt:i4>5</vt:i4>
      </vt:variant>
      <vt:variant>
        <vt:lpwstr/>
      </vt:variant>
      <vt:variant>
        <vt:lpwstr>_Toc485833212</vt:lpwstr>
      </vt:variant>
      <vt:variant>
        <vt:i4>1376257</vt:i4>
      </vt:variant>
      <vt:variant>
        <vt:i4>80</vt:i4>
      </vt:variant>
      <vt:variant>
        <vt:i4>0</vt:i4>
      </vt:variant>
      <vt:variant>
        <vt:i4>5</vt:i4>
      </vt:variant>
      <vt:variant>
        <vt:lpwstr/>
      </vt:variant>
      <vt:variant>
        <vt:lpwstr>_Toc485833211</vt:lpwstr>
      </vt:variant>
      <vt:variant>
        <vt:i4>1376256</vt:i4>
      </vt:variant>
      <vt:variant>
        <vt:i4>74</vt:i4>
      </vt:variant>
      <vt:variant>
        <vt:i4>0</vt:i4>
      </vt:variant>
      <vt:variant>
        <vt:i4>5</vt:i4>
      </vt:variant>
      <vt:variant>
        <vt:lpwstr/>
      </vt:variant>
      <vt:variant>
        <vt:lpwstr>_Toc485833210</vt:lpwstr>
      </vt:variant>
      <vt:variant>
        <vt:i4>1310729</vt:i4>
      </vt:variant>
      <vt:variant>
        <vt:i4>68</vt:i4>
      </vt:variant>
      <vt:variant>
        <vt:i4>0</vt:i4>
      </vt:variant>
      <vt:variant>
        <vt:i4>5</vt:i4>
      </vt:variant>
      <vt:variant>
        <vt:lpwstr/>
      </vt:variant>
      <vt:variant>
        <vt:lpwstr>_Toc485833209</vt:lpwstr>
      </vt:variant>
      <vt:variant>
        <vt:i4>1310728</vt:i4>
      </vt:variant>
      <vt:variant>
        <vt:i4>62</vt:i4>
      </vt:variant>
      <vt:variant>
        <vt:i4>0</vt:i4>
      </vt:variant>
      <vt:variant>
        <vt:i4>5</vt:i4>
      </vt:variant>
      <vt:variant>
        <vt:lpwstr/>
      </vt:variant>
      <vt:variant>
        <vt:lpwstr>_Toc485833208</vt:lpwstr>
      </vt:variant>
      <vt:variant>
        <vt:i4>1310727</vt:i4>
      </vt:variant>
      <vt:variant>
        <vt:i4>56</vt:i4>
      </vt:variant>
      <vt:variant>
        <vt:i4>0</vt:i4>
      </vt:variant>
      <vt:variant>
        <vt:i4>5</vt:i4>
      </vt:variant>
      <vt:variant>
        <vt:lpwstr/>
      </vt:variant>
      <vt:variant>
        <vt:lpwstr>_Toc485833207</vt:lpwstr>
      </vt:variant>
      <vt:variant>
        <vt:i4>1310726</vt:i4>
      </vt:variant>
      <vt:variant>
        <vt:i4>50</vt:i4>
      </vt:variant>
      <vt:variant>
        <vt:i4>0</vt:i4>
      </vt:variant>
      <vt:variant>
        <vt:i4>5</vt:i4>
      </vt:variant>
      <vt:variant>
        <vt:lpwstr/>
      </vt:variant>
      <vt:variant>
        <vt:lpwstr>_Toc485833206</vt:lpwstr>
      </vt:variant>
      <vt:variant>
        <vt:i4>1310725</vt:i4>
      </vt:variant>
      <vt:variant>
        <vt:i4>44</vt:i4>
      </vt:variant>
      <vt:variant>
        <vt:i4>0</vt:i4>
      </vt:variant>
      <vt:variant>
        <vt:i4>5</vt:i4>
      </vt:variant>
      <vt:variant>
        <vt:lpwstr/>
      </vt:variant>
      <vt:variant>
        <vt:lpwstr>_Toc485833205</vt:lpwstr>
      </vt:variant>
      <vt:variant>
        <vt:i4>1310724</vt:i4>
      </vt:variant>
      <vt:variant>
        <vt:i4>38</vt:i4>
      </vt:variant>
      <vt:variant>
        <vt:i4>0</vt:i4>
      </vt:variant>
      <vt:variant>
        <vt:i4>5</vt:i4>
      </vt:variant>
      <vt:variant>
        <vt:lpwstr/>
      </vt:variant>
      <vt:variant>
        <vt:lpwstr>_Toc485833204</vt:lpwstr>
      </vt:variant>
      <vt:variant>
        <vt:i4>1310723</vt:i4>
      </vt:variant>
      <vt:variant>
        <vt:i4>32</vt:i4>
      </vt:variant>
      <vt:variant>
        <vt:i4>0</vt:i4>
      </vt:variant>
      <vt:variant>
        <vt:i4>5</vt:i4>
      </vt:variant>
      <vt:variant>
        <vt:lpwstr/>
      </vt:variant>
      <vt:variant>
        <vt:lpwstr>_Toc485833203</vt:lpwstr>
      </vt:variant>
      <vt:variant>
        <vt:i4>1310722</vt:i4>
      </vt:variant>
      <vt:variant>
        <vt:i4>26</vt:i4>
      </vt:variant>
      <vt:variant>
        <vt:i4>0</vt:i4>
      </vt:variant>
      <vt:variant>
        <vt:i4>5</vt:i4>
      </vt:variant>
      <vt:variant>
        <vt:lpwstr/>
      </vt:variant>
      <vt:variant>
        <vt:lpwstr>_Toc485833202</vt:lpwstr>
      </vt:variant>
      <vt:variant>
        <vt:i4>1310721</vt:i4>
      </vt:variant>
      <vt:variant>
        <vt:i4>20</vt:i4>
      </vt:variant>
      <vt:variant>
        <vt:i4>0</vt:i4>
      </vt:variant>
      <vt:variant>
        <vt:i4>5</vt:i4>
      </vt:variant>
      <vt:variant>
        <vt:lpwstr/>
      </vt:variant>
      <vt:variant>
        <vt:lpwstr>_Toc485833201</vt:lpwstr>
      </vt:variant>
      <vt:variant>
        <vt:i4>1310720</vt:i4>
      </vt:variant>
      <vt:variant>
        <vt:i4>14</vt:i4>
      </vt:variant>
      <vt:variant>
        <vt:i4>0</vt:i4>
      </vt:variant>
      <vt:variant>
        <vt:i4>5</vt:i4>
      </vt:variant>
      <vt:variant>
        <vt:lpwstr/>
      </vt:variant>
      <vt:variant>
        <vt:lpwstr>_Toc485833200</vt:lpwstr>
      </vt:variant>
      <vt:variant>
        <vt:i4>1900554</vt:i4>
      </vt:variant>
      <vt:variant>
        <vt:i4>8</vt:i4>
      </vt:variant>
      <vt:variant>
        <vt:i4>0</vt:i4>
      </vt:variant>
      <vt:variant>
        <vt:i4>5</vt:i4>
      </vt:variant>
      <vt:variant>
        <vt:lpwstr/>
      </vt:variant>
      <vt:variant>
        <vt:lpwstr>_Toc485833199</vt:lpwstr>
      </vt:variant>
      <vt:variant>
        <vt:i4>1900555</vt:i4>
      </vt:variant>
      <vt:variant>
        <vt:i4>2</vt:i4>
      </vt:variant>
      <vt:variant>
        <vt:i4>0</vt:i4>
      </vt:variant>
      <vt:variant>
        <vt:i4>5</vt:i4>
      </vt:variant>
      <vt:variant>
        <vt:lpwstr/>
      </vt:variant>
      <vt:variant>
        <vt:lpwstr>_Toc485833198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Rebeca de la Paz Gonzales</cp:lastModifiedBy>
  <cp:revision>149</cp:revision>
  <cp:lastPrinted>2006-09-15T16:26:00Z</cp:lastPrinted>
  <dcterms:created xsi:type="dcterms:W3CDTF">2017-06-22T00:57:00Z</dcterms:created>
  <dcterms:modified xsi:type="dcterms:W3CDTF">2017-06-26T16:15:00Z</dcterms:modified>
</cp:coreProperties>
</file>